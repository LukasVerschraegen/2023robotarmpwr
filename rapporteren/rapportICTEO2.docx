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15313" w14:textId="78FA2EA8" w:rsidR="009C641E" w:rsidRDefault="00F03A93" w:rsidP="00237303">
      <w:pPr>
        <w:rPr>
          <w:b/>
          <w:bCs/>
          <w:sz w:val="28"/>
          <w:szCs w:val="24"/>
          <w:lang w:val="nl-NL"/>
        </w:rPr>
      </w:pPr>
      <w:bookmarkStart w:id="0" w:name="_Hlk136425158"/>
      <w:bookmarkEnd w:id="0"/>
      <w:r>
        <w:rPr>
          <w:b/>
          <w:noProof/>
        </w:rPr>
        <w:drawing>
          <wp:anchor distT="0" distB="0" distL="114300" distR="114300" simplePos="0" relativeHeight="251658245" behindDoc="1" locked="0" layoutInCell="1" allowOverlap="1" wp14:anchorId="4CA32E45" wp14:editId="7352F587">
            <wp:simplePos x="0" y="0"/>
            <wp:positionH relativeFrom="column">
              <wp:posOffset>4758055</wp:posOffset>
            </wp:positionH>
            <wp:positionV relativeFrom="paragraph">
              <wp:posOffset>0</wp:posOffset>
            </wp:positionV>
            <wp:extent cx="1504950" cy="752475"/>
            <wp:effectExtent l="0" t="0" r="0" b="0"/>
            <wp:wrapTight wrapText="bothSides">
              <wp:wrapPolygon edited="0">
                <wp:start x="7109" y="2187"/>
                <wp:lineTo x="0" y="3281"/>
                <wp:lineTo x="0" y="12577"/>
                <wp:lineTo x="4101" y="18046"/>
                <wp:lineTo x="4648" y="19139"/>
                <wp:lineTo x="21327" y="19139"/>
                <wp:lineTo x="21327" y="6015"/>
                <wp:lineTo x="10390" y="2187"/>
                <wp:lineTo x="7109" y="2187"/>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50" cy="752475"/>
                    </a:xfrm>
                    <a:prstGeom prst="rect">
                      <a:avLst/>
                    </a:prstGeom>
                    <a:noFill/>
                    <a:ln>
                      <a:noFill/>
                    </a:ln>
                  </pic:spPr>
                </pic:pic>
              </a:graphicData>
            </a:graphic>
          </wp:anchor>
        </w:drawing>
      </w:r>
      <w:r w:rsidR="00AF1B8E">
        <w:rPr>
          <w:b/>
          <w:noProof/>
        </w:rPr>
        <mc:AlternateContent>
          <mc:Choice Requires="wps">
            <w:drawing>
              <wp:anchor distT="0" distB="0" distL="114300" distR="114300" simplePos="0" relativeHeight="251658243" behindDoc="1" locked="0" layoutInCell="1" allowOverlap="1" wp14:anchorId="74A2E6BE" wp14:editId="27AD4E51">
                <wp:simplePos x="0" y="0"/>
                <wp:positionH relativeFrom="column">
                  <wp:posOffset>-937684</wp:posOffset>
                </wp:positionH>
                <wp:positionV relativeFrom="paragraph">
                  <wp:posOffset>-1022138</wp:posOffset>
                </wp:positionV>
                <wp:extent cx="8129270" cy="10241003"/>
                <wp:effectExtent l="0" t="0" r="5080" b="8255"/>
                <wp:wrapNone/>
                <wp:docPr id="50" name="Vrije vorm: vorm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w:pict>
              <v:shape w14:anchorId="4CB73B3D" id="Vrije vorm: vorm 50" o:spid="_x0000_s1026" alt="&quot;&quot;" style="position:absolute;margin-left:-73.85pt;margin-top:-80.5pt;width:640.1pt;height:806.4pt;z-index:-251658237;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sidR="000D5A9C">
        <w:rPr>
          <w:b/>
          <w:noProof/>
        </w:rPr>
        <mc:AlternateContent>
          <mc:Choice Requires="wpg">
            <w:drawing>
              <wp:anchor distT="0" distB="0" distL="114300" distR="114300" simplePos="0" relativeHeight="251658242" behindDoc="1" locked="0" layoutInCell="1" allowOverlap="1" wp14:anchorId="64597F7E" wp14:editId="16CBE8C3">
                <wp:simplePos x="0" y="0"/>
                <wp:positionH relativeFrom="column">
                  <wp:posOffset>-930275</wp:posOffset>
                </wp:positionH>
                <wp:positionV relativeFrom="paragraph">
                  <wp:posOffset>-922655</wp:posOffset>
                </wp:positionV>
                <wp:extent cx="7772400" cy="10831830"/>
                <wp:effectExtent l="0" t="0" r="0" b="26670"/>
                <wp:wrapNone/>
                <wp:docPr id="46" name="Groe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47"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48"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49"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w:pict>
              <v:group w14:anchorId="3C8C4503" id="Groep 46" o:spid="_x0000_s1026" alt="&quot;&quot;" style="position:absolute;margin-left:-73.25pt;margin-top:-72.65pt;width:612pt;height:852.9pt;z-index:-251658238"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r w:rsidR="00237303" w:rsidRPr="00576A3C">
        <w:rPr>
          <w:sz w:val="28"/>
          <w:szCs w:val="28"/>
          <w:lang w:val="nl-NL"/>
        </w:rPr>
        <w:t>Professionele bachelor Elektronica-ICT</w:t>
      </w:r>
      <w:r w:rsidR="009C641E" w:rsidRPr="009C641E">
        <w:rPr>
          <w:b/>
          <w:bCs/>
          <w:sz w:val="28"/>
          <w:szCs w:val="24"/>
          <w:lang w:val="nl-NL"/>
        </w:rPr>
        <w:t xml:space="preserve"> </w:t>
      </w:r>
    </w:p>
    <w:p w14:paraId="0901E6E2" w14:textId="62EA72BF" w:rsidR="009D7AA2" w:rsidRPr="00576A3C" w:rsidRDefault="009C641E" w:rsidP="00237303">
      <w:pPr>
        <w:rPr>
          <w:sz w:val="28"/>
          <w:szCs w:val="28"/>
          <w:lang w:val="nl-NL"/>
        </w:rPr>
      </w:pPr>
      <w:r w:rsidRPr="006A637F">
        <w:rPr>
          <w:b/>
          <w:bCs/>
          <w:sz w:val="28"/>
          <w:szCs w:val="24"/>
          <w:lang w:val="nl-NL"/>
        </w:rPr>
        <w:t xml:space="preserve">Academiejaar: </w:t>
      </w:r>
      <w:r w:rsidRPr="00F94C4D">
        <w:rPr>
          <w:sz w:val="28"/>
          <w:szCs w:val="24"/>
          <w:lang w:val="nl-NL"/>
        </w:rPr>
        <w:t>2022</w:t>
      </w:r>
      <w:r w:rsidR="00480A22">
        <w:rPr>
          <w:sz w:val="28"/>
          <w:szCs w:val="24"/>
          <w:lang w:val="nl-NL"/>
        </w:rPr>
        <w:t xml:space="preserve"> </w:t>
      </w:r>
      <w:r w:rsidRPr="00F94C4D">
        <w:rPr>
          <w:sz w:val="28"/>
          <w:szCs w:val="24"/>
          <w:lang w:val="nl-NL"/>
        </w:rPr>
        <w:t>/</w:t>
      </w:r>
      <w:r w:rsidR="00480A22">
        <w:rPr>
          <w:sz w:val="28"/>
          <w:szCs w:val="24"/>
          <w:lang w:val="nl-NL"/>
        </w:rPr>
        <w:t xml:space="preserve"> </w:t>
      </w:r>
      <w:r w:rsidRPr="00F94C4D">
        <w:rPr>
          <w:sz w:val="28"/>
          <w:szCs w:val="24"/>
          <w:lang w:val="nl-NL"/>
        </w:rPr>
        <w:t>2023</w:t>
      </w:r>
    </w:p>
    <w:p w14:paraId="78C817F5" w14:textId="33187913" w:rsidR="009D7AA2" w:rsidRPr="00E72E0E" w:rsidRDefault="009D7AA2" w:rsidP="00237303">
      <w:pPr>
        <w:pStyle w:val="Titel"/>
        <w:rPr>
          <w:lang w:val="nl-NL"/>
        </w:rPr>
      </w:pPr>
    </w:p>
    <w:p w14:paraId="7EC52140" w14:textId="77777777" w:rsidR="00237303" w:rsidRPr="00E72E0E" w:rsidRDefault="00237303" w:rsidP="00237303">
      <w:pPr>
        <w:pStyle w:val="Titel"/>
        <w:rPr>
          <w:lang w:val="nl-NL"/>
        </w:rPr>
      </w:pPr>
    </w:p>
    <w:p w14:paraId="1609DA11" w14:textId="544F4ACC" w:rsidR="009D7AA2" w:rsidRDefault="009D7AA2" w:rsidP="009D7AA2">
      <w:pPr>
        <w:pStyle w:val="Titel"/>
        <w:jc w:val="center"/>
        <w:rPr>
          <w:lang w:val="nl-NL"/>
        </w:rPr>
      </w:pPr>
    </w:p>
    <w:p w14:paraId="231A5B10" w14:textId="77777777" w:rsidR="00237303" w:rsidRPr="00237303" w:rsidRDefault="00237303" w:rsidP="00237303">
      <w:pPr>
        <w:pStyle w:val="Titel"/>
        <w:rPr>
          <w:lang w:val="nl-NL"/>
        </w:rPr>
      </w:pPr>
    </w:p>
    <w:p w14:paraId="6FF0E038" w14:textId="199C74D9" w:rsidR="009D7AA2" w:rsidRDefault="009D7AA2" w:rsidP="009D7AA2">
      <w:pPr>
        <w:pStyle w:val="Titel"/>
        <w:jc w:val="center"/>
        <w:rPr>
          <w:lang w:val="nl-NL"/>
        </w:rPr>
      </w:pPr>
    </w:p>
    <w:p w14:paraId="7927D60D" w14:textId="6672B6D5" w:rsidR="009D7AA2" w:rsidRDefault="009D7AA2" w:rsidP="009D7AA2">
      <w:pPr>
        <w:pStyle w:val="Titel"/>
        <w:jc w:val="center"/>
        <w:rPr>
          <w:lang w:val="nl-NL"/>
        </w:rPr>
      </w:pPr>
    </w:p>
    <w:p w14:paraId="5C75D2E8" w14:textId="3E9C6307" w:rsidR="009D7AA2" w:rsidRDefault="009D7AA2" w:rsidP="009D7AA2">
      <w:pPr>
        <w:pStyle w:val="Titel"/>
        <w:jc w:val="center"/>
        <w:rPr>
          <w:lang w:val="nl-NL"/>
        </w:rPr>
      </w:pPr>
    </w:p>
    <w:p w14:paraId="2F6CE667" w14:textId="108FE028" w:rsidR="009D7AA2" w:rsidRDefault="00DE6C0C" w:rsidP="009D7AA2">
      <w:pPr>
        <w:rPr>
          <w:lang w:val="nl-NL"/>
        </w:rPr>
      </w:pPr>
      <w:r>
        <w:rPr>
          <w:noProof/>
          <w:lang w:val="nl-NL"/>
        </w:rPr>
        <mc:AlternateContent>
          <mc:Choice Requires="wps">
            <w:drawing>
              <wp:anchor distT="0" distB="0" distL="114300" distR="114300" simplePos="0" relativeHeight="251658241" behindDoc="0" locked="0" layoutInCell="1" allowOverlap="1" wp14:anchorId="7E4E2011" wp14:editId="4DFA4F95">
                <wp:simplePos x="0" y="0"/>
                <wp:positionH relativeFrom="column">
                  <wp:posOffset>-1356995</wp:posOffset>
                </wp:positionH>
                <wp:positionV relativeFrom="paragraph">
                  <wp:posOffset>264069</wp:posOffset>
                </wp:positionV>
                <wp:extent cx="8187055" cy="1808027"/>
                <wp:effectExtent l="0" t="0" r="23495" b="20955"/>
                <wp:wrapNone/>
                <wp:docPr id="3" name="Tekstvak 3"/>
                <wp:cNvGraphicFramePr/>
                <a:graphic xmlns:a="http://schemas.openxmlformats.org/drawingml/2006/main">
                  <a:graphicData uri="http://schemas.microsoft.com/office/word/2010/wordprocessingShape">
                    <wps:wsp>
                      <wps:cNvSpPr txBox="1"/>
                      <wps:spPr>
                        <a:xfrm>
                          <a:off x="0" y="0"/>
                          <a:ext cx="8187055" cy="1808027"/>
                        </a:xfrm>
                        <a:prstGeom prst="rect">
                          <a:avLst/>
                        </a:prstGeom>
                        <a:solidFill>
                          <a:srgbClr val="D2DDF1"/>
                        </a:solidFill>
                        <a:ln w="6350">
                          <a:solidFill>
                            <a:srgbClr val="D2DDF1"/>
                          </a:solidFill>
                        </a:ln>
                      </wps:spPr>
                      <wps:txbx>
                        <w:txbxContent>
                          <w:p w14:paraId="08DF1810" w14:textId="20909938" w:rsidR="00DB2581" w:rsidRPr="005C0AA7" w:rsidRDefault="003E094F" w:rsidP="004037D8">
                            <w:pPr>
                              <w:pStyle w:val="Titel"/>
                              <w:jc w:val="center"/>
                              <w:rPr>
                                <w:lang w:val="nl-NL"/>
                              </w:rPr>
                            </w:pPr>
                            <w:r>
                              <w:rPr>
                                <w:bCs/>
                                <w:lang w:val="nl-NL"/>
                              </w:rPr>
                              <w:t xml:space="preserve">Het maken en </w:t>
                            </w:r>
                            <w:r w:rsidR="004078CD">
                              <w:rPr>
                                <w:bCs/>
                                <w:lang w:val="nl-NL"/>
                              </w:rPr>
                              <w:t xml:space="preserve">sturen </w:t>
                            </w:r>
                            <w:r>
                              <w:rPr>
                                <w:bCs/>
                                <w:lang w:val="nl-NL"/>
                              </w:rPr>
                              <w:t xml:space="preserve">van </w:t>
                            </w:r>
                            <w:r w:rsidR="004078CD">
                              <w:rPr>
                                <w:bCs/>
                                <w:lang w:val="nl-NL"/>
                              </w:rPr>
                              <w:t>een robotarm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E2011" id="_x0000_t202" coordsize="21600,21600" o:spt="202" path="m,l,21600r21600,l21600,xe">
                <v:stroke joinstyle="miter"/>
                <v:path gradientshapeok="t" o:connecttype="rect"/>
              </v:shapetype>
              <v:shape id="Tekstvak 3" o:spid="_x0000_s1026" type="#_x0000_t202" style="position:absolute;margin-left:-106.85pt;margin-top:20.8pt;width:644.65pt;height:142.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" fillcolor="#d2ddf1" strokecolor="#d2ddf1" strokeweight=".5pt">
                <v:textbox>
                  <w:txbxContent>
                    <w:p w14:paraId="08DF1810" w14:textId="20909938" w:rsidR="00DB2581" w:rsidRPr="005C0AA7" w:rsidRDefault="003E094F" w:rsidP="004037D8">
                      <w:pPr>
                        <w:pStyle w:val="Titel"/>
                        <w:jc w:val="center"/>
                        <w:rPr>
                          <w:lang w:val="nl-NL"/>
                        </w:rPr>
                      </w:pPr>
                      <w:r>
                        <w:rPr>
                          <w:bCs/>
                          <w:lang w:val="nl-NL"/>
                        </w:rPr>
                        <w:t xml:space="preserve">Het maken en </w:t>
                      </w:r>
                      <w:r w:rsidR="004078CD">
                        <w:rPr>
                          <w:bCs/>
                          <w:lang w:val="nl-NL"/>
                        </w:rPr>
                        <w:t xml:space="preserve">sturen </w:t>
                      </w:r>
                      <w:r>
                        <w:rPr>
                          <w:bCs/>
                          <w:lang w:val="nl-NL"/>
                        </w:rPr>
                        <w:t xml:space="preserve">van </w:t>
                      </w:r>
                      <w:r w:rsidR="004078CD">
                        <w:rPr>
                          <w:bCs/>
                          <w:lang w:val="nl-NL"/>
                        </w:rPr>
                        <w:t>een robotarm</w:t>
                      </w:r>
                    </w:p>
                  </w:txbxContent>
                </v:textbox>
              </v:shape>
            </w:pict>
          </mc:Fallback>
        </mc:AlternateContent>
      </w:r>
    </w:p>
    <w:p w14:paraId="5F6B7FB9" w14:textId="4B6ED8CE" w:rsidR="009D7AA2" w:rsidRDefault="009D7AA2" w:rsidP="009D7AA2">
      <w:pPr>
        <w:rPr>
          <w:lang w:val="nl-NL"/>
        </w:rPr>
      </w:pPr>
    </w:p>
    <w:p w14:paraId="0851B5D4" w14:textId="2FC0C6D8" w:rsidR="009D7AA2" w:rsidRDefault="009D7AA2" w:rsidP="009D7AA2">
      <w:pPr>
        <w:rPr>
          <w:lang w:val="nl-NL"/>
        </w:rPr>
      </w:pPr>
    </w:p>
    <w:p w14:paraId="78E83390" w14:textId="7F0F2434" w:rsidR="009D7AA2" w:rsidRDefault="009D7AA2" w:rsidP="009D7AA2">
      <w:pPr>
        <w:rPr>
          <w:lang w:val="nl-NL"/>
        </w:rPr>
      </w:pPr>
    </w:p>
    <w:p w14:paraId="02ECD9B4" w14:textId="536876C7" w:rsidR="009D7AA2" w:rsidRDefault="009D7AA2" w:rsidP="009D7AA2">
      <w:pPr>
        <w:rPr>
          <w:lang w:val="nl-NL"/>
        </w:rPr>
      </w:pPr>
    </w:p>
    <w:p w14:paraId="69A18676" w14:textId="630ED71E" w:rsidR="009D7AA2" w:rsidRDefault="009D7AA2" w:rsidP="009D7AA2">
      <w:pPr>
        <w:rPr>
          <w:lang w:val="nl-NL"/>
        </w:rPr>
      </w:pPr>
    </w:p>
    <w:p w14:paraId="29FB4F3A" w14:textId="291B20D7" w:rsidR="009D7AA2" w:rsidRDefault="009D7AA2" w:rsidP="009D7AA2">
      <w:pPr>
        <w:rPr>
          <w:lang w:val="nl-NL"/>
        </w:rPr>
      </w:pPr>
    </w:p>
    <w:p w14:paraId="5F74EA7A" w14:textId="4B5F76BC" w:rsidR="009D7AA2" w:rsidRDefault="002957BD" w:rsidP="009D7AA2">
      <w:pPr>
        <w:rPr>
          <w:lang w:val="nl-NL"/>
        </w:rPr>
      </w:pPr>
      <w:r>
        <w:rPr>
          <w:noProof/>
          <w:lang w:val="nl-NL"/>
        </w:rPr>
        <mc:AlternateContent>
          <mc:Choice Requires="wps">
            <w:drawing>
              <wp:anchor distT="0" distB="0" distL="114300" distR="114300" simplePos="0" relativeHeight="251658244" behindDoc="0" locked="0" layoutInCell="1" allowOverlap="1" wp14:anchorId="0E7092F1" wp14:editId="3EA24C39">
                <wp:simplePos x="0" y="0"/>
                <wp:positionH relativeFrom="column">
                  <wp:posOffset>2757805</wp:posOffset>
                </wp:positionH>
                <wp:positionV relativeFrom="paragraph">
                  <wp:posOffset>150495</wp:posOffset>
                </wp:positionV>
                <wp:extent cx="3743325" cy="2333625"/>
                <wp:effectExtent l="0" t="0" r="9525" b="9525"/>
                <wp:wrapNone/>
                <wp:docPr id="10" name="Tekstvak 10"/>
                <wp:cNvGraphicFramePr/>
                <a:graphic xmlns:a="http://schemas.openxmlformats.org/drawingml/2006/main">
                  <a:graphicData uri="http://schemas.microsoft.com/office/word/2010/wordprocessingShape">
                    <wps:wsp>
                      <wps:cNvSpPr txBox="1"/>
                      <wps:spPr>
                        <a:xfrm>
                          <a:off x="0" y="0"/>
                          <a:ext cx="3743325" cy="2333625"/>
                        </a:xfrm>
                        <a:prstGeom prst="rect">
                          <a:avLst/>
                        </a:prstGeom>
                        <a:solidFill>
                          <a:schemeClr val="lt1"/>
                        </a:solidFill>
                        <a:ln w="6350">
                          <a:noFill/>
                        </a:ln>
                      </wps:spPr>
                      <wps:txbx>
                        <w:txbxContent>
                          <w:p w14:paraId="089A54FD" w14:textId="77777777" w:rsidR="002957BD" w:rsidRPr="002957BD" w:rsidRDefault="009228B0" w:rsidP="000E5BD7">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000E5BD7" w:rsidRPr="002957BD">
                              <w:rPr>
                                <w:sz w:val="28"/>
                                <w:szCs w:val="32"/>
                                <w:lang w:val="nl-NL"/>
                              </w:rPr>
                              <w:t>Sabine Martens</w:t>
                            </w:r>
                            <w:r w:rsidR="000E5BD7" w:rsidRPr="002957BD">
                              <w:rPr>
                                <w:sz w:val="28"/>
                                <w:szCs w:val="32"/>
                                <w:lang w:val="nl-NL"/>
                              </w:rPr>
                              <w:br/>
                              <w:t>Mario Wyns</w:t>
                            </w:r>
                          </w:p>
                          <w:p w14:paraId="166B9BC4" w14:textId="2E0A6239" w:rsidR="002957BD" w:rsidRDefault="009228B0" w:rsidP="000E5BD7">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sidR="00F26DA6">
                              <w:rPr>
                                <w:sz w:val="28"/>
                                <w:szCs w:val="32"/>
                                <w:lang w:val="nl-NL"/>
                              </w:rPr>
                              <w:t>Lennert De Geeter</w:t>
                            </w:r>
                            <w:r w:rsidR="00F26DA6">
                              <w:rPr>
                                <w:sz w:val="28"/>
                                <w:szCs w:val="32"/>
                                <w:lang w:val="nl-NL"/>
                              </w:rPr>
                              <w:br/>
                            </w:r>
                            <w:r w:rsidR="0065214B">
                              <w:rPr>
                                <w:sz w:val="28"/>
                                <w:szCs w:val="32"/>
                                <w:lang w:val="nl-NL"/>
                              </w:rPr>
                              <w:t>Roy De Volder</w:t>
                            </w:r>
                            <w:r w:rsidR="0065214B">
                              <w:rPr>
                                <w:sz w:val="28"/>
                                <w:szCs w:val="32"/>
                                <w:lang w:val="nl-NL"/>
                              </w:rPr>
                              <w:br/>
                              <w:t>Jorik Van Dorpe</w:t>
                            </w:r>
                            <w:r w:rsidR="002957BD">
                              <w:rPr>
                                <w:sz w:val="28"/>
                                <w:szCs w:val="32"/>
                                <w:lang w:val="nl-NL"/>
                              </w:rPr>
                              <w:br/>
                            </w:r>
                            <w:r w:rsidR="002957BD" w:rsidRPr="00F94C4D">
                              <w:rPr>
                                <w:sz w:val="28"/>
                                <w:szCs w:val="32"/>
                                <w:lang w:val="nl-NL"/>
                              </w:rPr>
                              <w:t>Lukas Verschraegen</w:t>
                            </w:r>
                          </w:p>
                          <w:p w14:paraId="28C7D0B3" w14:textId="0DCFCC11" w:rsidR="009228B0" w:rsidRPr="00F94C4D" w:rsidRDefault="009228B0" w:rsidP="000E5BD7">
                            <w:pPr>
                              <w:ind w:left="2124" w:hanging="2124"/>
                              <w:rPr>
                                <w:sz w:val="28"/>
                                <w:szCs w:val="32"/>
                                <w:lang w:val="nl-NL"/>
                              </w:rPr>
                            </w:pPr>
                            <w:r w:rsidRPr="009D7AA2">
                              <w:rPr>
                                <w:b/>
                                <w:bCs/>
                                <w:sz w:val="28"/>
                                <w:szCs w:val="32"/>
                                <w:lang w:val="nl-NL"/>
                              </w:rPr>
                              <w:t>Klas:</w:t>
                            </w:r>
                            <w:r>
                              <w:rPr>
                                <w:b/>
                                <w:bCs/>
                                <w:sz w:val="28"/>
                                <w:szCs w:val="32"/>
                                <w:lang w:val="nl-NL"/>
                              </w:rPr>
                              <w:tab/>
                            </w:r>
                            <w:r w:rsidR="0065214B" w:rsidRPr="000E5BD7">
                              <w:rPr>
                                <w:sz w:val="28"/>
                                <w:szCs w:val="32"/>
                                <w:lang w:val="nl-NL"/>
                              </w:rPr>
                              <w:t>3ELO</w:t>
                            </w:r>
                          </w:p>
                          <w:p w14:paraId="1993E382" w14:textId="77777777" w:rsidR="009228B0" w:rsidRPr="009228B0" w:rsidRDefault="009228B0">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92F1" id="Tekstvak 10" o:spid="_x0000_s1027" type="#_x0000_t202" style="position:absolute;margin-left:217.15pt;margin-top:11.85pt;width:294.75pt;height:183.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" fillcolor="white [3201]" stroked="f" strokeweight=".5pt">
                <v:textbox>
                  <w:txbxContent>
                    <w:p w14:paraId="089A54FD" w14:textId="77777777" w:rsidR="002957BD" w:rsidRPr="002957BD" w:rsidRDefault="009228B0" w:rsidP="000E5BD7">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000E5BD7" w:rsidRPr="002957BD">
                        <w:rPr>
                          <w:sz w:val="28"/>
                          <w:szCs w:val="32"/>
                          <w:lang w:val="nl-NL"/>
                        </w:rPr>
                        <w:t>Sabine Martens</w:t>
                      </w:r>
                      <w:r w:rsidR="000E5BD7" w:rsidRPr="002957BD">
                        <w:rPr>
                          <w:sz w:val="28"/>
                          <w:szCs w:val="32"/>
                          <w:lang w:val="nl-NL"/>
                        </w:rPr>
                        <w:br/>
                        <w:t>Mario Wyns</w:t>
                      </w:r>
                    </w:p>
                    <w:p w14:paraId="166B9BC4" w14:textId="2E0A6239" w:rsidR="002957BD" w:rsidRDefault="009228B0" w:rsidP="000E5BD7">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sidR="00F26DA6">
                        <w:rPr>
                          <w:sz w:val="28"/>
                          <w:szCs w:val="32"/>
                          <w:lang w:val="nl-NL"/>
                        </w:rPr>
                        <w:t>Lennert De Geeter</w:t>
                      </w:r>
                      <w:r w:rsidR="00F26DA6">
                        <w:rPr>
                          <w:sz w:val="28"/>
                          <w:szCs w:val="32"/>
                          <w:lang w:val="nl-NL"/>
                        </w:rPr>
                        <w:br/>
                      </w:r>
                      <w:r w:rsidR="0065214B">
                        <w:rPr>
                          <w:sz w:val="28"/>
                          <w:szCs w:val="32"/>
                          <w:lang w:val="nl-NL"/>
                        </w:rPr>
                        <w:t>Roy De Volder</w:t>
                      </w:r>
                      <w:r w:rsidR="0065214B">
                        <w:rPr>
                          <w:sz w:val="28"/>
                          <w:szCs w:val="32"/>
                          <w:lang w:val="nl-NL"/>
                        </w:rPr>
                        <w:br/>
                        <w:t>Jorik Van Dorpe</w:t>
                      </w:r>
                      <w:r w:rsidR="002957BD">
                        <w:rPr>
                          <w:sz w:val="28"/>
                          <w:szCs w:val="32"/>
                          <w:lang w:val="nl-NL"/>
                        </w:rPr>
                        <w:br/>
                      </w:r>
                      <w:r w:rsidR="002957BD" w:rsidRPr="00F94C4D">
                        <w:rPr>
                          <w:sz w:val="28"/>
                          <w:szCs w:val="32"/>
                          <w:lang w:val="nl-NL"/>
                        </w:rPr>
                        <w:t>Lukas Verschraegen</w:t>
                      </w:r>
                    </w:p>
                    <w:p w14:paraId="28C7D0B3" w14:textId="0DCFCC11" w:rsidR="009228B0" w:rsidRPr="00F94C4D" w:rsidRDefault="009228B0" w:rsidP="000E5BD7">
                      <w:pPr>
                        <w:ind w:left="2124" w:hanging="2124"/>
                        <w:rPr>
                          <w:sz w:val="28"/>
                          <w:szCs w:val="32"/>
                          <w:lang w:val="nl-NL"/>
                        </w:rPr>
                      </w:pPr>
                      <w:r w:rsidRPr="009D7AA2">
                        <w:rPr>
                          <w:b/>
                          <w:bCs/>
                          <w:sz w:val="28"/>
                          <w:szCs w:val="32"/>
                          <w:lang w:val="nl-NL"/>
                        </w:rPr>
                        <w:t>Klas:</w:t>
                      </w:r>
                      <w:r>
                        <w:rPr>
                          <w:b/>
                          <w:bCs/>
                          <w:sz w:val="28"/>
                          <w:szCs w:val="32"/>
                          <w:lang w:val="nl-NL"/>
                        </w:rPr>
                        <w:tab/>
                      </w:r>
                      <w:r w:rsidR="0065214B" w:rsidRPr="000E5BD7">
                        <w:rPr>
                          <w:sz w:val="28"/>
                          <w:szCs w:val="32"/>
                          <w:lang w:val="nl-NL"/>
                        </w:rPr>
                        <w:t>3ELO</w:t>
                      </w:r>
                    </w:p>
                    <w:p w14:paraId="1993E382" w14:textId="77777777" w:rsidR="009228B0" w:rsidRPr="009228B0" w:rsidRDefault="009228B0">
                      <w:pPr>
                        <w:rPr>
                          <w:lang w:val="nl-NL"/>
                        </w:rPr>
                      </w:pPr>
                    </w:p>
                  </w:txbxContent>
                </v:textbox>
              </v:shape>
            </w:pict>
          </mc:Fallback>
        </mc:AlternateContent>
      </w:r>
    </w:p>
    <w:p w14:paraId="6F6BFA03" w14:textId="154B51DF" w:rsidR="009D7AA2" w:rsidRDefault="009D7AA2" w:rsidP="009D7AA2">
      <w:pPr>
        <w:rPr>
          <w:lang w:val="nl-NL"/>
        </w:rPr>
      </w:pPr>
    </w:p>
    <w:p w14:paraId="30B28101" w14:textId="77777777" w:rsidR="00995550" w:rsidRPr="00F94C4D" w:rsidRDefault="00995550" w:rsidP="00995550">
      <w:pPr>
        <w:rPr>
          <w:lang w:val="nl-NL"/>
        </w:rPr>
        <w:sectPr w:rsidR="00995550" w:rsidRPr="00F94C4D" w:rsidSect="00995550">
          <w:footerReference w:type="default" r:id="rId12"/>
          <w:type w:val="continuous"/>
          <w:pgSz w:w="11906" w:h="16838"/>
          <w:pgMar w:top="1417" w:right="1417" w:bottom="1417" w:left="1417" w:header="708" w:footer="708" w:gutter="0"/>
          <w:cols w:space="708"/>
          <w:titlePg/>
          <w:docGrid w:linePitch="360"/>
        </w:sectPr>
      </w:pPr>
    </w:p>
    <w:p w14:paraId="6F9E7665" w14:textId="00DE5833" w:rsidR="00E95CBD" w:rsidRDefault="00E95CBD" w:rsidP="009D7AA2">
      <w:pPr>
        <w:rPr>
          <w:b/>
          <w:bCs/>
          <w:color w:val="00B050"/>
          <w:sz w:val="36"/>
          <w:szCs w:val="40"/>
          <w:lang w:val="nl-NL"/>
        </w:rPr>
        <w:sectPr w:rsidR="00E95CBD" w:rsidSect="006C4091">
          <w:pgSz w:w="11906" w:h="16838"/>
          <w:pgMar w:top="1418" w:right="1418" w:bottom="1418" w:left="1418" w:header="709" w:footer="709" w:gutter="0"/>
          <w:cols w:space="708"/>
          <w:titlePg/>
          <w:docGrid w:linePitch="360"/>
        </w:sectPr>
      </w:pPr>
    </w:p>
    <w:p w14:paraId="356C5D55" w14:textId="77777777" w:rsidR="009C641E" w:rsidRDefault="009C641E" w:rsidP="009C641E">
      <w:pPr>
        <w:rPr>
          <w:b/>
          <w:bCs/>
          <w:sz w:val="28"/>
          <w:szCs w:val="24"/>
          <w:lang w:val="nl-NL"/>
        </w:rPr>
      </w:pPr>
      <w:r>
        <w:rPr>
          <w:b/>
          <w:noProof/>
        </w:rPr>
        <w:lastRenderedPageBreak/>
        <w:drawing>
          <wp:anchor distT="0" distB="0" distL="114300" distR="114300" simplePos="0" relativeHeight="251658252" behindDoc="1" locked="0" layoutInCell="1" allowOverlap="1" wp14:anchorId="22A03F1B" wp14:editId="53E90494">
            <wp:simplePos x="0" y="0"/>
            <wp:positionH relativeFrom="column">
              <wp:posOffset>4758055</wp:posOffset>
            </wp:positionH>
            <wp:positionV relativeFrom="paragraph">
              <wp:posOffset>0</wp:posOffset>
            </wp:positionV>
            <wp:extent cx="1504950" cy="752475"/>
            <wp:effectExtent l="0" t="0" r="0" b="0"/>
            <wp:wrapTight wrapText="bothSides">
              <wp:wrapPolygon edited="0">
                <wp:start x="7109" y="2187"/>
                <wp:lineTo x="0" y="3281"/>
                <wp:lineTo x="0" y="12577"/>
                <wp:lineTo x="4101" y="18046"/>
                <wp:lineTo x="4648" y="19139"/>
                <wp:lineTo x="21327" y="19139"/>
                <wp:lineTo x="21327" y="6015"/>
                <wp:lineTo x="10390" y="2187"/>
                <wp:lineTo x="7109" y="2187"/>
              </wp:wrapPolygon>
            </wp:wrapTight>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50" cy="752475"/>
                    </a:xfrm>
                    <a:prstGeom prst="rect">
                      <a:avLst/>
                    </a:prstGeom>
                    <a:noFill/>
                    <a:ln>
                      <a:noFill/>
                    </a:ln>
                  </pic:spPr>
                </pic:pic>
              </a:graphicData>
            </a:graphic>
          </wp:anchor>
        </w:drawing>
      </w:r>
      <w:r>
        <w:rPr>
          <w:b/>
          <w:noProof/>
        </w:rPr>
        <mc:AlternateContent>
          <mc:Choice Requires="wps">
            <w:drawing>
              <wp:anchor distT="0" distB="0" distL="114300" distR="114300" simplePos="0" relativeHeight="251658249" behindDoc="1" locked="0" layoutInCell="1" allowOverlap="1" wp14:anchorId="6FEC2D5F" wp14:editId="43BAD3CB">
                <wp:simplePos x="0" y="0"/>
                <wp:positionH relativeFrom="column">
                  <wp:posOffset>-937684</wp:posOffset>
                </wp:positionH>
                <wp:positionV relativeFrom="paragraph">
                  <wp:posOffset>-1022138</wp:posOffset>
                </wp:positionV>
                <wp:extent cx="8129270" cy="10241003"/>
                <wp:effectExtent l="0" t="0" r="5080" b="8255"/>
                <wp:wrapNone/>
                <wp:docPr id="43" name="Vrije vorm: vorm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w:pict>
              <v:shape w14:anchorId="37C37C47" id="Vrije vorm: vorm 43" o:spid="_x0000_s1026" alt="&quot;&quot;" style="position:absolute;margin-left:-73.85pt;margin-top:-80.5pt;width:640.1pt;height:806.4pt;z-index:-251658231;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Pr>
          <w:b/>
          <w:noProof/>
        </w:rPr>
        <mc:AlternateContent>
          <mc:Choice Requires="wpg">
            <w:drawing>
              <wp:anchor distT="0" distB="0" distL="114300" distR="114300" simplePos="0" relativeHeight="251658248" behindDoc="1" locked="0" layoutInCell="1" allowOverlap="1" wp14:anchorId="5032D880" wp14:editId="0DCE7067">
                <wp:simplePos x="0" y="0"/>
                <wp:positionH relativeFrom="column">
                  <wp:posOffset>-930275</wp:posOffset>
                </wp:positionH>
                <wp:positionV relativeFrom="paragraph">
                  <wp:posOffset>-922655</wp:posOffset>
                </wp:positionV>
                <wp:extent cx="7772400" cy="10831830"/>
                <wp:effectExtent l="0" t="0" r="0" b="26670"/>
                <wp:wrapNone/>
                <wp:docPr id="44" name="Groep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45"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51"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52"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w:pict>
              <v:group w14:anchorId="6F397819" id="Groep 44" o:spid="_x0000_s1026" alt="&quot;&quot;" style="position:absolute;margin-left:-73.25pt;margin-top:-72.65pt;width:612pt;height:852.9pt;z-index:-251658232"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r w:rsidRPr="00576A3C">
        <w:rPr>
          <w:sz w:val="28"/>
          <w:szCs w:val="28"/>
          <w:lang w:val="nl-NL"/>
        </w:rPr>
        <w:t>Professionele bachelor Elektronica-ICT</w:t>
      </w:r>
      <w:r w:rsidRPr="009C641E">
        <w:rPr>
          <w:b/>
          <w:bCs/>
          <w:sz w:val="28"/>
          <w:szCs w:val="24"/>
          <w:lang w:val="nl-NL"/>
        </w:rPr>
        <w:t xml:space="preserve"> </w:t>
      </w:r>
    </w:p>
    <w:p w14:paraId="19455921" w14:textId="2E147C1F" w:rsidR="009C641E" w:rsidRPr="00576A3C" w:rsidRDefault="009C641E" w:rsidP="009C641E">
      <w:pPr>
        <w:rPr>
          <w:sz w:val="28"/>
          <w:szCs w:val="28"/>
          <w:lang w:val="nl-NL"/>
        </w:rPr>
      </w:pPr>
      <w:r w:rsidRPr="006A637F">
        <w:rPr>
          <w:b/>
          <w:bCs/>
          <w:sz w:val="28"/>
          <w:szCs w:val="24"/>
          <w:lang w:val="nl-NL"/>
        </w:rPr>
        <w:t xml:space="preserve">Academiejaar: </w:t>
      </w:r>
      <w:r w:rsidRPr="00F94C4D">
        <w:rPr>
          <w:sz w:val="28"/>
          <w:szCs w:val="24"/>
          <w:lang w:val="nl-NL"/>
        </w:rPr>
        <w:t>2022</w:t>
      </w:r>
      <w:r w:rsidR="00480A22">
        <w:rPr>
          <w:sz w:val="28"/>
          <w:szCs w:val="24"/>
          <w:lang w:val="nl-NL"/>
        </w:rPr>
        <w:t xml:space="preserve"> </w:t>
      </w:r>
      <w:r w:rsidRPr="00F94C4D">
        <w:rPr>
          <w:sz w:val="28"/>
          <w:szCs w:val="24"/>
          <w:lang w:val="nl-NL"/>
        </w:rPr>
        <w:t>/</w:t>
      </w:r>
      <w:r w:rsidR="00480A22">
        <w:rPr>
          <w:sz w:val="28"/>
          <w:szCs w:val="24"/>
          <w:lang w:val="nl-NL"/>
        </w:rPr>
        <w:t xml:space="preserve"> </w:t>
      </w:r>
      <w:r w:rsidRPr="00F94C4D">
        <w:rPr>
          <w:sz w:val="28"/>
          <w:szCs w:val="24"/>
          <w:lang w:val="nl-NL"/>
        </w:rPr>
        <w:t>2023</w:t>
      </w:r>
    </w:p>
    <w:p w14:paraId="14790149" w14:textId="77777777" w:rsidR="009C641E" w:rsidRPr="00E72E0E" w:rsidRDefault="009C641E" w:rsidP="009C641E">
      <w:pPr>
        <w:pStyle w:val="Titel"/>
        <w:rPr>
          <w:lang w:val="nl-NL"/>
        </w:rPr>
      </w:pPr>
    </w:p>
    <w:p w14:paraId="01330D23" w14:textId="77777777" w:rsidR="009C641E" w:rsidRPr="00E72E0E" w:rsidRDefault="009C641E" w:rsidP="009C641E">
      <w:pPr>
        <w:pStyle w:val="Titel"/>
        <w:rPr>
          <w:lang w:val="nl-NL"/>
        </w:rPr>
      </w:pPr>
    </w:p>
    <w:p w14:paraId="1E8BB35C" w14:textId="77777777" w:rsidR="009C641E" w:rsidRDefault="009C641E" w:rsidP="009C641E">
      <w:pPr>
        <w:pStyle w:val="Titel"/>
        <w:jc w:val="center"/>
        <w:rPr>
          <w:lang w:val="nl-NL"/>
        </w:rPr>
      </w:pPr>
    </w:p>
    <w:p w14:paraId="706C9A60" w14:textId="77777777" w:rsidR="009C641E" w:rsidRPr="00237303" w:rsidRDefault="009C641E" w:rsidP="009C641E">
      <w:pPr>
        <w:pStyle w:val="Titel"/>
        <w:rPr>
          <w:lang w:val="nl-NL"/>
        </w:rPr>
      </w:pPr>
    </w:p>
    <w:p w14:paraId="116B44EF" w14:textId="77777777" w:rsidR="009C641E" w:rsidRDefault="009C641E" w:rsidP="009C641E">
      <w:pPr>
        <w:pStyle w:val="Titel"/>
        <w:jc w:val="center"/>
        <w:rPr>
          <w:lang w:val="nl-NL"/>
        </w:rPr>
      </w:pPr>
    </w:p>
    <w:p w14:paraId="5B403DD8" w14:textId="77777777" w:rsidR="009C641E" w:rsidRDefault="009C641E" w:rsidP="009C641E">
      <w:pPr>
        <w:pStyle w:val="Titel"/>
        <w:jc w:val="center"/>
        <w:rPr>
          <w:lang w:val="nl-NL"/>
        </w:rPr>
      </w:pPr>
    </w:p>
    <w:p w14:paraId="4A916A13" w14:textId="77777777" w:rsidR="009C641E" w:rsidRDefault="009C641E" w:rsidP="009C641E">
      <w:pPr>
        <w:pStyle w:val="Titel"/>
        <w:jc w:val="center"/>
        <w:rPr>
          <w:lang w:val="nl-NL"/>
        </w:rPr>
      </w:pPr>
    </w:p>
    <w:p w14:paraId="479F363D" w14:textId="77777777" w:rsidR="009C641E" w:rsidRDefault="009C641E" w:rsidP="009C641E">
      <w:pPr>
        <w:rPr>
          <w:lang w:val="nl-NL"/>
        </w:rPr>
      </w:pPr>
      <w:r>
        <w:rPr>
          <w:noProof/>
          <w:lang w:val="nl-NL"/>
        </w:rPr>
        <mc:AlternateContent>
          <mc:Choice Requires="wps">
            <w:drawing>
              <wp:anchor distT="0" distB="0" distL="114300" distR="114300" simplePos="0" relativeHeight="251658250" behindDoc="0" locked="0" layoutInCell="1" allowOverlap="1" wp14:anchorId="63ABD49B" wp14:editId="715BEB4F">
                <wp:simplePos x="0" y="0"/>
                <wp:positionH relativeFrom="column">
                  <wp:posOffset>-1356995</wp:posOffset>
                </wp:positionH>
                <wp:positionV relativeFrom="paragraph">
                  <wp:posOffset>264069</wp:posOffset>
                </wp:positionV>
                <wp:extent cx="8187055" cy="1808027"/>
                <wp:effectExtent l="0" t="0" r="23495" b="20955"/>
                <wp:wrapNone/>
                <wp:docPr id="53" name="Tekstvak 53"/>
                <wp:cNvGraphicFramePr/>
                <a:graphic xmlns:a="http://schemas.openxmlformats.org/drawingml/2006/main">
                  <a:graphicData uri="http://schemas.microsoft.com/office/word/2010/wordprocessingShape">
                    <wps:wsp>
                      <wps:cNvSpPr txBox="1"/>
                      <wps:spPr>
                        <a:xfrm>
                          <a:off x="0" y="0"/>
                          <a:ext cx="8187055" cy="1808027"/>
                        </a:xfrm>
                        <a:prstGeom prst="rect">
                          <a:avLst/>
                        </a:prstGeom>
                        <a:solidFill>
                          <a:srgbClr val="D2DDF1"/>
                        </a:solidFill>
                        <a:ln w="6350">
                          <a:solidFill>
                            <a:srgbClr val="D2DDF1"/>
                          </a:solidFill>
                        </a:ln>
                      </wps:spPr>
                      <wps:txbx>
                        <w:txbxContent>
                          <w:p w14:paraId="08571BD3" w14:textId="77777777" w:rsidR="009C641E" w:rsidRPr="005C0AA7" w:rsidRDefault="009C641E" w:rsidP="009C641E">
                            <w:pPr>
                              <w:pStyle w:val="Titel"/>
                              <w:jc w:val="center"/>
                              <w:rPr>
                                <w:lang w:val="nl-NL"/>
                              </w:rPr>
                            </w:pPr>
                            <w:r>
                              <w:rPr>
                                <w:bCs/>
                                <w:lang w:val="nl-NL"/>
                              </w:rPr>
                              <w:t>Het maken en sturen van een robotarm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BD49B" id="Tekstvak 53" o:spid="_x0000_s1028" type="#_x0000_t202" style="position:absolute;margin-left:-106.85pt;margin-top:20.8pt;width:644.65pt;height:142.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" fillcolor="#d2ddf1" strokecolor="#d2ddf1" strokeweight=".5pt">
                <v:textbox>
                  <w:txbxContent>
                    <w:p w14:paraId="08571BD3" w14:textId="77777777" w:rsidR="009C641E" w:rsidRPr="005C0AA7" w:rsidRDefault="009C641E" w:rsidP="009C641E">
                      <w:pPr>
                        <w:pStyle w:val="Titel"/>
                        <w:jc w:val="center"/>
                        <w:rPr>
                          <w:lang w:val="nl-NL"/>
                        </w:rPr>
                      </w:pPr>
                      <w:r>
                        <w:rPr>
                          <w:bCs/>
                          <w:lang w:val="nl-NL"/>
                        </w:rPr>
                        <w:t>Het maken en sturen van een robotarm</w:t>
                      </w:r>
                    </w:p>
                  </w:txbxContent>
                </v:textbox>
              </v:shape>
            </w:pict>
          </mc:Fallback>
        </mc:AlternateContent>
      </w:r>
    </w:p>
    <w:p w14:paraId="41F0AC1C" w14:textId="77777777" w:rsidR="009C641E" w:rsidRDefault="009C641E" w:rsidP="009C641E">
      <w:pPr>
        <w:rPr>
          <w:lang w:val="nl-NL"/>
        </w:rPr>
      </w:pPr>
    </w:p>
    <w:p w14:paraId="490781DE" w14:textId="77777777" w:rsidR="009C641E" w:rsidRDefault="009C641E" w:rsidP="009C641E">
      <w:pPr>
        <w:rPr>
          <w:lang w:val="nl-NL"/>
        </w:rPr>
      </w:pPr>
    </w:p>
    <w:p w14:paraId="400DF75E" w14:textId="77777777" w:rsidR="009C641E" w:rsidRDefault="009C641E" w:rsidP="009C641E">
      <w:pPr>
        <w:rPr>
          <w:lang w:val="nl-NL"/>
        </w:rPr>
      </w:pPr>
    </w:p>
    <w:p w14:paraId="72D7A331" w14:textId="77777777" w:rsidR="009C641E" w:rsidRDefault="009C641E" w:rsidP="009C641E">
      <w:pPr>
        <w:rPr>
          <w:lang w:val="nl-NL"/>
        </w:rPr>
      </w:pPr>
    </w:p>
    <w:p w14:paraId="559C8B08" w14:textId="77777777" w:rsidR="009C641E" w:rsidRDefault="009C641E" w:rsidP="009C641E">
      <w:pPr>
        <w:rPr>
          <w:lang w:val="nl-NL"/>
        </w:rPr>
      </w:pPr>
    </w:p>
    <w:p w14:paraId="718E9209" w14:textId="77777777" w:rsidR="009C641E" w:rsidRDefault="009C641E" w:rsidP="009C641E">
      <w:pPr>
        <w:rPr>
          <w:lang w:val="nl-NL"/>
        </w:rPr>
      </w:pPr>
    </w:p>
    <w:p w14:paraId="05856533" w14:textId="77777777" w:rsidR="009C641E" w:rsidRDefault="009C641E" w:rsidP="009C641E">
      <w:pPr>
        <w:rPr>
          <w:lang w:val="nl-NL"/>
        </w:rPr>
      </w:pPr>
      <w:r>
        <w:rPr>
          <w:noProof/>
          <w:lang w:val="nl-NL"/>
        </w:rPr>
        <mc:AlternateContent>
          <mc:Choice Requires="wps">
            <w:drawing>
              <wp:anchor distT="0" distB="0" distL="114300" distR="114300" simplePos="0" relativeHeight="251658251" behindDoc="0" locked="0" layoutInCell="1" allowOverlap="1" wp14:anchorId="209261EE" wp14:editId="6E5F2A5C">
                <wp:simplePos x="0" y="0"/>
                <wp:positionH relativeFrom="column">
                  <wp:posOffset>2757805</wp:posOffset>
                </wp:positionH>
                <wp:positionV relativeFrom="paragraph">
                  <wp:posOffset>153217</wp:posOffset>
                </wp:positionV>
                <wp:extent cx="3743325" cy="2220686"/>
                <wp:effectExtent l="0" t="0" r="9525" b="8255"/>
                <wp:wrapNone/>
                <wp:docPr id="54" name="Tekstvak 54"/>
                <wp:cNvGraphicFramePr/>
                <a:graphic xmlns:a="http://schemas.openxmlformats.org/drawingml/2006/main">
                  <a:graphicData uri="http://schemas.microsoft.com/office/word/2010/wordprocessingShape">
                    <wps:wsp>
                      <wps:cNvSpPr txBox="1"/>
                      <wps:spPr>
                        <a:xfrm>
                          <a:off x="0" y="0"/>
                          <a:ext cx="3743325" cy="2220686"/>
                        </a:xfrm>
                        <a:prstGeom prst="rect">
                          <a:avLst/>
                        </a:prstGeom>
                        <a:solidFill>
                          <a:schemeClr val="lt1"/>
                        </a:solidFill>
                        <a:ln w="6350">
                          <a:noFill/>
                        </a:ln>
                      </wps:spPr>
                      <wps:txbx>
                        <w:txbxContent>
                          <w:p w14:paraId="10D32FE4" w14:textId="77777777" w:rsidR="009C641E" w:rsidRPr="002957BD" w:rsidRDefault="009C641E" w:rsidP="009C641E">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Pr="002957BD">
                              <w:rPr>
                                <w:sz w:val="28"/>
                                <w:szCs w:val="32"/>
                                <w:lang w:val="nl-NL"/>
                              </w:rPr>
                              <w:t>Sabine Martens</w:t>
                            </w:r>
                            <w:r w:rsidRPr="002957BD">
                              <w:rPr>
                                <w:sz w:val="28"/>
                                <w:szCs w:val="32"/>
                                <w:lang w:val="nl-NL"/>
                              </w:rPr>
                              <w:br/>
                              <w:t>Mario Wyns</w:t>
                            </w:r>
                          </w:p>
                          <w:p w14:paraId="10E10730" w14:textId="77777777" w:rsidR="009C641E" w:rsidRDefault="009C641E" w:rsidP="009C641E">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Pr>
                                <w:sz w:val="28"/>
                                <w:szCs w:val="32"/>
                                <w:lang w:val="nl-NL"/>
                              </w:rPr>
                              <w:t>Lennert De Geeter</w:t>
                            </w:r>
                            <w:r>
                              <w:rPr>
                                <w:sz w:val="28"/>
                                <w:szCs w:val="32"/>
                                <w:lang w:val="nl-NL"/>
                              </w:rPr>
                              <w:br/>
                              <w:t>Roy De Volder</w:t>
                            </w:r>
                            <w:r>
                              <w:rPr>
                                <w:sz w:val="28"/>
                                <w:szCs w:val="32"/>
                                <w:lang w:val="nl-NL"/>
                              </w:rPr>
                              <w:br/>
                              <w:t>Jorik Van Dorpe</w:t>
                            </w:r>
                            <w:r>
                              <w:rPr>
                                <w:sz w:val="28"/>
                                <w:szCs w:val="32"/>
                                <w:lang w:val="nl-NL"/>
                              </w:rPr>
                              <w:br/>
                            </w:r>
                            <w:r w:rsidRPr="00F94C4D">
                              <w:rPr>
                                <w:sz w:val="28"/>
                                <w:szCs w:val="32"/>
                                <w:lang w:val="nl-NL"/>
                              </w:rPr>
                              <w:t>Lukas Verschraegen</w:t>
                            </w:r>
                          </w:p>
                          <w:p w14:paraId="23DD693F" w14:textId="77777777" w:rsidR="009C641E" w:rsidRPr="00F94C4D" w:rsidRDefault="009C641E" w:rsidP="009C641E">
                            <w:pPr>
                              <w:ind w:left="2124" w:hanging="2124"/>
                              <w:rPr>
                                <w:sz w:val="28"/>
                                <w:szCs w:val="32"/>
                                <w:lang w:val="nl-NL"/>
                              </w:rPr>
                            </w:pPr>
                            <w:r w:rsidRPr="009D7AA2">
                              <w:rPr>
                                <w:b/>
                                <w:bCs/>
                                <w:sz w:val="28"/>
                                <w:szCs w:val="32"/>
                                <w:lang w:val="nl-NL"/>
                              </w:rPr>
                              <w:t>Klas:</w:t>
                            </w:r>
                            <w:r>
                              <w:rPr>
                                <w:b/>
                                <w:bCs/>
                                <w:sz w:val="28"/>
                                <w:szCs w:val="32"/>
                                <w:lang w:val="nl-NL"/>
                              </w:rPr>
                              <w:tab/>
                            </w:r>
                            <w:r w:rsidRPr="000E5BD7">
                              <w:rPr>
                                <w:sz w:val="28"/>
                                <w:szCs w:val="32"/>
                                <w:lang w:val="nl-NL"/>
                              </w:rPr>
                              <w:t>3ELO</w:t>
                            </w:r>
                          </w:p>
                          <w:p w14:paraId="001B6132" w14:textId="77777777" w:rsidR="009C641E" w:rsidRPr="009228B0" w:rsidRDefault="009C641E" w:rsidP="009C641E">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61EE" id="Tekstvak 54" o:spid="_x0000_s1029" type="#_x0000_t202" style="position:absolute;margin-left:217.15pt;margin-top:12.05pt;width:294.75pt;height:174.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" fillcolor="white [3201]" stroked="f" strokeweight=".5pt">
                <v:textbox>
                  <w:txbxContent>
                    <w:p w14:paraId="10D32FE4" w14:textId="77777777" w:rsidR="009C641E" w:rsidRPr="002957BD" w:rsidRDefault="009C641E" w:rsidP="009C641E">
                      <w:pPr>
                        <w:ind w:left="2124" w:hanging="2124"/>
                        <w:rPr>
                          <w:b/>
                          <w:bCs/>
                          <w:sz w:val="28"/>
                          <w:szCs w:val="32"/>
                          <w:lang w:val="nl-NL"/>
                        </w:rPr>
                      </w:pPr>
                      <w:r w:rsidRPr="002957BD">
                        <w:rPr>
                          <w:b/>
                          <w:bCs/>
                          <w:sz w:val="28"/>
                          <w:szCs w:val="32"/>
                          <w:lang w:val="nl-NL"/>
                        </w:rPr>
                        <w:t>Lectoren:</w:t>
                      </w:r>
                      <w:r w:rsidRPr="002957BD">
                        <w:rPr>
                          <w:b/>
                          <w:bCs/>
                          <w:sz w:val="28"/>
                          <w:szCs w:val="32"/>
                          <w:lang w:val="nl-NL"/>
                        </w:rPr>
                        <w:tab/>
                      </w:r>
                      <w:r w:rsidRPr="002957BD">
                        <w:rPr>
                          <w:sz w:val="28"/>
                          <w:szCs w:val="32"/>
                          <w:lang w:val="nl-NL"/>
                        </w:rPr>
                        <w:t>Sabine Martens</w:t>
                      </w:r>
                      <w:r w:rsidRPr="002957BD">
                        <w:rPr>
                          <w:sz w:val="28"/>
                          <w:szCs w:val="32"/>
                          <w:lang w:val="nl-NL"/>
                        </w:rPr>
                        <w:br/>
                        <w:t>Mario Wyns</w:t>
                      </w:r>
                    </w:p>
                    <w:p w14:paraId="10E10730" w14:textId="77777777" w:rsidR="009C641E" w:rsidRDefault="009C641E" w:rsidP="009C641E">
                      <w:pPr>
                        <w:ind w:left="2124" w:hanging="2124"/>
                        <w:rPr>
                          <w:sz w:val="28"/>
                          <w:szCs w:val="32"/>
                          <w:lang w:val="nl-NL"/>
                        </w:rPr>
                      </w:pPr>
                      <w:r>
                        <w:rPr>
                          <w:b/>
                          <w:bCs/>
                          <w:sz w:val="28"/>
                          <w:szCs w:val="32"/>
                          <w:lang w:val="nl-NL"/>
                        </w:rPr>
                        <w:t>Verslaggevers</w:t>
                      </w:r>
                      <w:r w:rsidRPr="009D7AA2">
                        <w:rPr>
                          <w:b/>
                          <w:bCs/>
                          <w:sz w:val="28"/>
                          <w:szCs w:val="32"/>
                          <w:lang w:val="nl-NL"/>
                        </w:rPr>
                        <w:t>:</w:t>
                      </w:r>
                      <w:r w:rsidRPr="009D7AA2">
                        <w:rPr>
                          <w:b/>
                          <w:bCs/>
                          <w:sz w:val="28"/>
                          <w:szCs w:val="32"/>
                          <w:lang w:val="nl-NL"/>
                        </w:rPr>
                        <w:tab/>
                      </w:r>
                      <w:r>
                        <w:rPr>
                          <w:sz w:val="28"/>
                          <w:szCs w:val="32"/>
                          <w:lang w:val="nl-NL"/>
                        </w:rPr>
                        <w:t>Lennert De Geeter</w:t>
                      </w:r>
                      <w:r>
                        <w:rPr>
                          <w:sz w:val="28"/>
                          <w:szCs w:val="32"/>
                          <w:lang w:val="nl-NL"/>
                        </w:rPr>
                        <w:br/>
                        <w:t>Roy De Volder</w:t>
                      </w:r>
                      <w:r>
                        <w:rPr>
                          <w:sz w:val="28"/>
                          <w:szCs w:val="32"/>
                          <w:lang w:val="nl-NL"/>
                        </w:rPr>
                        <w:br/>
                        <w:t>Jorik Van Dorpe</w:t>
                      </w:r>
                      <w:r>
                        <w:rPr>
                          <w:sz w:val="28"/>
                          <w:szCs w:val="32"/>
                          <w:lang w:val="nl-NL"/>
                        </w:rPr>
                        <w:br/>
                      </w:r>
                      <w:r w:rsidRPr="00F94C4D">
                        <w:rPr>
                          <w:sz w:val="28"/>
                          <w:szCs w:val="32"/>
                          <w:lang w:val="nl-NL"/>
                        </w:rPr>
                        <w:t>Lukas Verschraegen</w:t>
                      </w:r>
                    </w:p>
                    <w:p w14:paraId="23DD693F" w14:textId="77777777" w:rsidR="009C641E" w:rsidRPr="00F94C4D" w:rsidRDefault="009C641E" w:rsidP="009C641E">
                      <w:pPr>
                        <w:ind w:left="2124" w:hanging="2124"/>
                        <w:rPr>
                          <w:sz w:val="28"/>
                          <w:szCs w:val="32"/>
                          <w:lang w:val="nl-NL"/>
                        </w:rPr>
                      </w:pPr>
                      <w:r w:rsidRPr="009D7AA2">
                        <w:rPr>
                          <w:b/>
                          <w:bCs/>
                          <w:sz w:val="28"/>
                          <w:szCs w:val="32"/>
                          <w:lang w:val="nl-NL"/>
                        </w:rPr>
                        <w:t>Klas:</w:t>
                      </w:r>
                      <w:r>
                        <w:rPr>
                          <w:b/>
                          <w:bCs/>
                          <w:sz w:val="28"/>
                          <w:szCs w:val="32"/>
                          <w:lang w:val="nl-NL"/>
                        </w:rPr>
                        <w:tab/>
                      </w:r>
                      <w:r w:rsidRPr="000E5BD7">
                        <w:rPr>
                          <w:sz w:val="28"/>
                          <w:szCs w:val="32"/>
                          <w:lang w:val="nl-NL"/>
                        </w:rPr>
                        <w:t>3ELO</w:t>
                      </w:r>
                    </w:p>
                    <w:p w14:paraId="001B6132" w14:textId="77777777" w:rsidR="009C641E" w:rsidRPr="009228B0" w:rsidRDefault="009C641E" w:rsidP="009C641E">
                      <w:pPr>
                        <w:rPr>
                          <w:lang w:val="nl-NL"/>
                        </w:rPr>
                      </w:pPr>
                    </w:p>
                  </w:txbxContent>
                </v:textbox>
              </v:shape>
            </w:pict>
          </mc:Fallback>
        </mc:AlternateContent>
      </w:r>
    </w:p>
    <w:p w14:paraId="698807CD" w14:textId="77777777" w:rsidR="009C641E" w:rsidRDefault="009C641E" w:rsidP="009C641E">
      <w:pPr>
        <w:rPr>
          <w:lang w:val="nl-NL"/>
        </w:rPr>
      </w:pPr>
    </w:p>
    <w:p w14:paraId="7B9D1EC9" w14:textId="77777777" w:rsidR="009C641E" w:rsidRDefault="009C641E" w:rsidP="009D7AA2">
      <w:pPr>
        <w:rPr>
          <w:b/>
          <w:bCs/>
          <w:color w:val="3BB497"/>
          <w:sz w:val="36"/>
          <w:szCs w:val="40"/>
          <w:lang w:val="nl-NL"/>
        </w:rPr>
        <w:sectPr w:rsidR="009C641E" w:rsidSect="00995550">
          <w:pgSz w:w="11906" w:h="16838"/>
          <w:pgMar w:top="1417" w:right="1417" w:bottom="1417" w:left="1417" w:header="708" w:footer="708" w:gutter="0"/>
          <w:cols w:space="708"/>
          <w:titlePg/>
          <w:docGrid w:linePitch="360"/>
        </w:sectPr>
      </w:pPr>
    </w:p>
    <w:p w14:paraId="0D8D0B4C" w14:textId="1A7A0183" w:rsidR="00B50594" w:rsidRPr="001969B3" w:rsidRDefault="00B50594" w:rsidP="00B50594">
      <w:pPr>
        <w:rPr>
          <w:b/>
          <w:color w:val="3BB497"/>
          <w:sz w:val="36"/>
          <w:szCs w:val="40"/>
          <w:lang w:val="en-US"/>
        </w:rPr>
      </w:pPr>
      <w:r w:rsidRPr="001969B3">
        <w:rPr>
          <w:b/>
          <w:color w:val="3BB497"/>
          <w:sz w:val="36"/>
          <w:szCs w:val="40"/>
          <w:lang w:val="en-US"/>
        </w:rPr>
        <w:lastRenderedPageBreak/>
        <w:t>Abstract</w:t>
      </w:r>
    </w:p>
    <w:p w14:paraId="6DB541CC" w14:textId="5383A85A" w:rsidR="00B50594" w:rsidRPr="00642892" w:rsidRDefault="007873B3" w:rsidP="00D142FB">
      <w:pPr>
        <w:pStyle w:val="Grafischanker"/>
        <w:rPr>
          <w:rStyle w:val="Zwaar"/>
          <w:rFonts w:asciiTheme="majorHAnsi" w:hAnsiTheme="majorHAnsi" w:cstheme="majorHAnsi"/>
          <w:b/>
          <w:color w:val="000000" w:themeColor="text1"/>
          <w:sz w:val="32"/>
          <w:szCs w:val="20"/>
          <w:lang w:val="en-GB"/>
        </w:rPr>
      </w:pPr>
      <w:r w:rsidRPr="00642892">
        <w:rPr>
          <w:rStyle w:val="Zwaar"/>
          <w:rFonts w:asciiTheme="majorHAnsi" w:hAnsiTheme="majorHAnsi" w:cstheme="majorHAnsi"/>
          <w:b/>
          <w:color w:val="000000" w:themeColor="text1"/>
          <w:sz w:val="32"/>
          <w:szCs w:val="20"/>
          <w:lang w:val="en-GB"/>
        </w:rPr>
        <w:t xml:space="preserve">The creation and </w:t>
      </w:r>
      <w:r w:rsidR="001B4688" w:rsidRPr="00642892">
        <w:rPr>
          <w:rStyle w:val="Zwaar"/>
          <w:rFonts w:asciiTheme="majorHAnsi" w:hAnsiTheme="majorHAnsi" w:cstheme="majorHAnsi"/>
          <w:b/>
          <w:color w:val="000000" w:themeColor="text1"/>
          <w:sz w:val="32"/>
          <w:szCs w:val="20"/>
          <w:lang w:val="en-GB"/>
        </w:rPr>
        <w:t>control o</w:t>
      </w:r>
      <w:r w:rsidR="001B4688" w:rsidRPr="00B11750">
        <w:rPr>
          <w:rStyle w:val="Zwaar"/>
          <w:rFonts w:asciiTheme="majorHAnsi" w:hAnsiTheme="majorHAnsi" w:cstheme="majorHAnsi"/>
          <w:b/>
          <w:color w:val="000000" w:themeColor="text1"/>
          <w:sz w:val="32"/>
          <w:szCs w:val="20"/>
          <w:lang w:val="en-US"/>
        </w:rPr>
        <w:t>f a robotic arm.</w:t>
      </w:r>
    </w:p>
    <w:p w14:paraId="26F44ACA" w14:textId="0388B097" w:rsidR="00D142FB" w:rsidRPr="00642892" w:rsidRDefault="006C3347" w:rsidP="00D142FB">
      <w:pPr>
        <w:pStyle w:val="Standaartzonderinspringen"/>
        <w:rPr>
          <w:rFonts w:asciiTheme="minorHAnsi" w:hAnsiTheme="minorHAnsi" w:cstheme="minorHAnsi"/>
          <w:sz w:val="20"/>
          <w:szCs w:val="24"/>
        </w:rPr>
      </w:pPr>
      <w:r w:rsidRPr="00642892">
        <w:rPr>
          <w:rFonts w:asciiTheme="minorHAnsi" w:hAnsiTheme="minorHAnsi" w:cstheme="minorHAnsi"/>
          <w:sz w:val="20"/>
          <w:szCs w:val="24"/>
        </w:rPr>
        <w:t>L. De Geeter,</w:t>
      </w:r>
      <w:r w:rsidRPr="006C3347">
        <w:rPr>
          <w:rFonts w:asciiTheme="minorHAnsi" w:hAnsiTheme="minorHAnsi" w:cstheme="minorHAnsi"/>
          <w:sz w:val="20"/>
          <w:szCs w:val="24"/>
        </w:rPr>
        <w:t xml:space="preserve"> </w:t>
      </w:r>
      <w:r w:rsidRPr="00642892">
        <w:rPr>
          <w:rFonts w:asciiTheme="minorHAnsi" w:hAnsiTheme="minorHAnsi" w:cstheme="minorHAnsi"/>
          <w:sz w:val="20"/>
          <w:szCs w:val="24"/>
        </w:rPr>
        <w:t>R. De Volder</w:t>
      </w:r>
      <w:r>
        <w:rPr>
          <w:rFonts w:asciiTheme="minorHAnsi" w:hAnsiTheme="minorHAnsi" w:cstheme="minorHAnsi"/>
          <w:sz w:val="20"/>
          <w:szCs w:val="24"/>
        </w:rPr>
        <w:t>,</w:t>
      </w:r>
      <w:r w:rsidRPr="006C3347">
        <w:rPr>
          <w:rFonts w:asciiTheme="minorHAnsi" w:hAnsiTheme="minorHAnsi" w:cstheme="minorHAnsi"/>
          <w:sz w:val="20"/>
          <w:szCs w:val="24"/>
        </w:rPr>
        <w:t xml:space="preserve"> </w:t>
      </w:r>
      <w:r w:rsidRPr="00642892">
        <w:rPr>
          <w:rFonts w:asciiTheme="minorHAnsi" w:hAnsiTheme="minorHAnsi" w:cstheme="minorHAnsi"/>
          <w:sz w:val="20"/>
          <w:szCs w:val="24"/>
        </w:rPr>
        <w:t>J. Van Dorpe</w:t>
      </w:r>
      <w:r>
        <w:rPr>
          <w:rFonts w:asciiTheme="minorHAnsi" w:hAnsiTheme="minorHAnsi" w:cstheme="minorHAnsi"/>
          <w:sz w:val="20"/>
          <w:szCs w:val="24"/>
        </w:rPr>
        <w:t>,</w:t>
      </w:r>
      <w:r w:rsidRPr="00642892">
        <w:rPr>
          <w:rFonts w:asciiTheme="minorHAnsi" w:hAnsiTheme="minorHAnsi" w:cstheme="minorHAnsi"/>
          <w:sz w:val="20"/>
          <w:szCs w:val="24"/>
        </w:rPr>
        <w:t xml:space="preserve"> </w:t>
      </w:r>
      <w:r w:rsidR="00D142FB" w:rsidRPr="00642892">
        <w:rPr>
          <w:rFonts w:asciiTheme="minorHAnsi" w:hAnsiTheme="minorHAnsi" w:cstheme="minorHAnsi"/>
          <w:sz w:val="20"/>
          <w:szCs w:val="24"/>
        </w:rPr>
        <w:t>L. Verschraegen</w:t>
      </w:r>
    </w:p>
    <w:p w14:paraId="4ADC9A49" w14:textId="4673B517" w:rsidR="0094216A" w:rsidRDefault="00075207" w:rsidP="00642892">
      <w:pPr>
        <w:rPr>
          <w:lang w:val="en-GB"/>
        </w:rPr>
      </w:pPr>
      <w:r>
        <w:rPr>
          <w:lang w:val="en-GB"/>
        </w:rPr>
        <w:t>This work is an exhaus</w:t>
      </w:r>
      <w:r w:rsidR="00C552C9">
        <w:rPr>
          <w:lang w:val="en-GB"/>
        </w:rPr>
        <w:t xml:space="preserve">tive exploration into the design, the creation and </w:t>
      </w:r>
      <w:r w:rsidR="00483B19">
        <w:rPr>
          <w:lang w:val="en-GB"/>
        </w:rPr>
        <w:t>testing of a fully custom</w:t>
      </w:r>
      <w:r w:rsidR="00380D65">
        <w:rPr>
          <w:lang w:val="en-GB"/>
        </w:rPr>
        <w:t>-built robotic arm</w:t>
      </w:r>
      <w:r w:rsidR="0080032C">
        <w:rPr>
          <w:lang w:val="en-GB"/>
        </w:rPr>
        <w:t xml:space="preserve"> with the objective of advancing our understanding and improving </w:t>
      </w:r>
      <w:r w:rsidR="002778D0">
        <w:rPr>
          <w:lang w:val="en-GB"/>
        </w:rPr>
        <w:t xml:space="preserve">techniques in the field of robotics. </w:t>
      </w:r>
      <w:r w:rsidR="00583161">
        <w:rPr>
          <w:lang w:val="en-GB"/>
        </w:rPr>
        <w:t>The</w:t>
      </w:r>
      <w:r w:rsidR="0033688C">
        <w:rPr>
          <w:lang w:val="en-GB"/>
        </w:rPr>
        <w:t xml:space="preserve"> study </w:t>
      </w:r>
      <w:r w:rsidR="002C546D">
        <w:rPr>
          <w:lang w:val="en-GB"/>
        </w:rPr>
        <w:t>commences</w:t>
      </w:r>
      <w:r w:rsidR="0033688C">
        <w:rPr>
          <w:lang w:val="en-GB"/>
        </w:rPr>
        <w:t xml:space="preserve"> with in-depth re</w:t>
      </w:r>
      <w:r w:rsidR="00EB06C4">
        <w:rPr>
          <w:lang w:val="en-GB"/>
        </w:rPr>
        <w:t xml:space="preserve">search </w:t>
      </w:r>
      <w:r w:rsidR="00852945">
        <w:rPr>
          <w:lang w:val="en-GB"/>
        </w:rPr>
        <w:t>into vari</w:t>
      </w:r>
      <w:r w:rsidR="00AC5E9D">
        <w:rPr>
          <w:lang w:val="en-GB"/>
        </w:rPr>
        <w:t>ous ty</w:t>
      </w:r>
      <w:r w:rsidR="00A662D8">
        <w:rPr>
          <w:lang w:val="en-GB"/>
        </w:rPr>
        <w:t>pes of motors, including stepper motors, servo motors, DC motors</w:t>
      </w:r>
      <w:r w:rsidR="00440504">
        <w:rPr>
          <w:lang w:val="en-GB"/>
        </w:rPr>
        <w:t xml:space="preserve"> and brushless DC</w:t>
      </w:r>
      <w:r w:rsidR="003B75F5">
        <w:rPr>
          <w:lang w:val="en-GB"/>
        </w:rPr>
        <w:t xml:space="preserve"> motors,</w:t>
      </w:r>
    </w:p>
    <w:p w14:paraId="649EBA48" w14:textId="0F9EE318" w:rsidR="00AB6976" w:rsidRDefault="008B7219" w:rsidP="00642892">
      <w:pPr>
        <w:rPr>
          <w:lang w:val="en-GB"/>
        </w:rPr>
      </w:pPr>
      <w:r>
        <w:rPr>
          <w:lang w:val="en-GB"/>
        </w:rPr>
        <w:t>The</w:t>
      </w:r>
      <w:r w:rsidR="0094216A">
        <w:rPr>
          <w:lang w:val="en-GB"/>
        </w:rPr>
        <w:t xml:space="preserve"> research delves</w:t>
      </w:r>
      <w:r w:rsidR="003B75F5">
        <w:rPr>
          <w:lang w:val="en-GB"/>
        </w:rPr>
        <w:t xml:space="preserve"> </w:t>
      </w:r>
      <w:r w:rsidR="00E45E9E">
        <w:rPr>
          <w:lang w:val="en-GB"/>
        </w:rPr>
        <w:t xml:space="preserve">into the mechanical aspects of the project, </w:t>
      </w:r>
      <w:r w:rsidR="007E1621">
        <w:rPr>
          <w:lang w:val="en-GB"/>
        </w:rPr>
        <w:t>e</w:t>
      </w:r>
      <w:r w:rsidR="00930E52">
        <w:rPr>
          <w:lang w:val="en-GB"/>
        </w:rPr>
        <w:t xml:space="preserve">xamining the Cartesian robotic arm, </w:t>
      </w:r>
      <w:r w:rsidR="00A4628F">
        <w:rPr>
          <w:lang w:val="en-GB"/>
        </w:rPr>
        <w:t>the articulated robotic arm, and the SCARA robotic arm</w:t>
      </w:r>
      <w:r w:rsidR="008F24DD">
        <w:rPr>
          <w:lang w:val="en-GB"/>
        </w:rPr>
        <w:t xml:space="preserve">. </w:t>
      </w:r>
      <w:r w:rsidR="00F74715">
        <w:rPr>
          <w:lang w:val="en-GB"/>
        </w:rPr>
        <w:t xml:space="preserve">The safety </w:t>
      </w:r>
      <w:r w:rsidR="001B24A8">
        <w:rPr>
          <w:lang w:val="en-GB"/>
        </w:rPr>
        <w:t xml:space="preserve">considerations are also </w:t>
      </w:r>
      <w:r w:rsidR="004752E1">
        <w:rPr>
          <w:lang w:val="en-GB"/>
        </w:rPr>
        <w:t>analysed</w:t>
      </w:r>
      <w:r w:rsidR="001B24A8">
        <w:rPr>
          <w:lang w:val="en-GB"/>
        </w:rPr>
        <w:t xml:space="preserve"> in detail</w:t>
      </w:r>
      <w:r w:rsidR="001F3C05">
        <w:rPr>
          <w:lang w:val="en-GB"/>
        </w:rPr>
        <w:t>. The design process is then illustrated</w:t>
      </w:r>
      <w:r w:rsidR="0078595E">
        <w:rPr>
          <w:lang w:val="en-GB"/>
        </w:rPr>
        <w:t>, beginning with the creation of a block diagram, identif</w:t>
      </w:r>
      <w:r w:rsidR="00AE02D2">
        <w:rPr>
          <w:lang w:val="en-GB"/>
        </w:rPr>
        <w:t>i</w:t>
      </w:r>
      <w:r w:rsidR="00563013">
        <w:rPr>
          <w:lang w:val="en-GB"/>
        </w:rPr>
        <w:t xml:space="preserve">cation and detailed discussion of key components </w:t>
      </w:r>
      <w:r w:rsidR="006E4F19">
        <w:rPr>
          <w:lang w:val="en-GB"/>
        </w:rPr>
        <w:t xml:space="preserve">like </w:t>
      </w:r>
      <w:r w:rsidR="0065226A">
        <w:rPr>
          <w:lang w:val="en-GB"/>
        </w:rPr>
        <w:t>the ESP32-S2, TMC2208,</w:t>
      </w:r>
      <w:r w:rsidR="00260F39">
        <w:rPr>
          <w:lang w:val="en-GB"/>
        </w:rPr>
        <w:t xml:space="preserve"> </w:t>
      </w:r>
      <w:r w:rsidR="0065226A">
        <w:rPr>
          <w:lang w:val="en-GB"/>
        </w:rPr>
        <w:t>CP21</w:t>
      </w:r>
      <w:r w:rsidR="008A64D4">
        <w:rPr>
          <w:lang w:val="en-GB"/>
        </w:rPr>
        <w:t>02, ST</w:t>
      </w:r>
      <w:r w:rsidR="00E035F0">
        <w:rPr>
          <w:lang w:val="en-GB"/>
        </w:rPr>
        <w:t xml:space="preserve">7920, and </w:t>
      </w:r>
      <w:r w:rsidR="00460389">
        <w:rPr>
          <w:lang w:val="en-GB"/>
        </w:rPr>
        <w:t>rotary encoder. A comprehensive</w:t>
      </w:r>
      <w:r w:rsidR="00C139A5">
        <w:rPr>
          <w:lang w:val="en-GB"/>
        </w:rPr>
        <w:t xml:space="preserve"> bill of materials </w:t>
      </w:r>
      <w:r w:rsidR="00173100">
        <w:rPr>
          <w:lang w:val="en-GB"/>
        </w:rPr>
        <w:t>(BOM) is prov</w:t>
      </w:r>
      <w:r w:rsidR="006141B2">
        <w:rPr>
          <w:lang w:val="en-GB"/>
        </w:rPr>
        <w:t>ided, followed</w:t>
      </w:r>
      <w:r w:rsidR="004752E1">
        <w:rPr>
          <w:lang w:val="en-GB"/>
        </w:rPr>
        <w:t xml:space="preserve"> </w:t>
      </w:r>
      <w:r w:rsidR="006141B2">
        <w:rPr>
          <w:lang w:val="en-GB"/>
        </w:rPr>
        <w:t>by a schematic representation and a</w:t>
      </w:r>
      <w:r w:rsidR="00A03690">
        <w:rPr>
          <w:lang w:val="en-GB"/>
        </w:rPr>
        <w:t xml:space="preserve"> </w:t>
      </w:r>
      <w:r w:rsidR="00584DB2">
        <w:rPr>
          <w:lang w:val="en-GB"/>
        </w:rPr>
        <w:t>pcb</w:t>
      </w:r>
      <w:r w:rsidR="00C64E64">
        <w:rPr>
          <w:lang w:val="en-GB"/>
        </w:rPr>
        <w:t>-</w:t>
      </w:r>
      <w:r w:rsidR="006141B2">
        <w:rPr>
          <w:lang w:val="en-GB"/>
        </w:rPr>
        <w:t>design of the system</w:t>
      </w:r>
      <w:r w:rsidR="00260F39">
        <w:rPr>
          <w:lang w:val="en-GB"/>
        </w:rPr>
        <w:t xml:space="preserve"> that controls the robotic arm.</w:t>
      </w:r>
    </w:p>
    <w:p w14:paraId="38E32E3C" w14:textId="09F89CD7" w:rsidR="00C803DB" w:rsidRDefault="004752E1" w:rsidP="00C803DB">
      <w:pPr>
        <w:rPr>
          <w:lang w:val="en-GB"/>
        </w:rPr>
      </w:pPr>
      <w:r>
        <w:rPr>
          <w:lang w:val="en-GB"/>
        </w:rPr>
        <w:t xml:space="preserve">The realization section documents the assembly of the robotic arm, discussing the programming of the system and the integration of the </w:t>
      </w:r>
      <w:r w:rsidR="00C803DB">
        <w:rPr>
          <w:lang w:val="en-GB"/>
        </w:rPr>
        <w:t xml:space="preserve">motors. </w:t>
      </w:r>
      <w:r w:rsidR="00035247">
        <w:rPr>
          <w:lang w:val="en-GB"/>
        </w:rPr>
        <w:t>The report follows up with an extensive series of tests, including connectivity, safety measures, functional</w:t>
      </w:r>
      <w:r w:rsidR="008F010E">
        <w:rPr>
          <w:lang w:val="en-GB"/>
        </w:rPr>
        <w:t>ity, programming and mechanical parts.</w:t>
      </w:r>
    </w:p>
    <w:p w14:paraId="3B3C3A6B" w14:textId="4B903636" w:rsidR="00AC6B05" w:rsidRDefault="00AC6B05" w:rsidP="00C803DB">
      <w:pPr>
        <w:rPr>
          <w:lang w:val="en-GB"/>
        </w:rPr>
      </w:pPr>
      <w:r>
        <w:rPr>
          <w:lang w:val="en-GB"/>
        </w:rPr>
        <w:t xml:space="preserve">The document </w:t>
      </w:r>
      <w:r w:rsidR="005D5443">
        <w:rPr>
          <w:lang w:val="en-GB"/>
        </w:rPr>
        <w:t>concludes</w:t>
      </w:r>
      <w:r w:rsidR="002D5725">
        <w:rPr>
          <w:lang w:val="en-GB"/>
        </w:rPr>
        <w:t xml:space="preserve"> with an objective synthesis of the findings and their wider implications. Additional supporting materials, including copies of datasheets, the BOM, schematic diagrams</w:t>
      </w:r>
      <w:r w:rsidR="00397FCE">
        <w:rPr>
          <w:lang w:val="en-GB"/>
        </w:rPr>
        <w:t xml:space="preserve"> and </w:t>
      </w:r>
      <w:r w:rsidR="004A713B">
        <w:rPr>
          <w:lang w:val="en-GB"/>
        </w:rPr>
        <w:t>pcb</w:t>
      </w:r>
      <w:r w:rsidR="00384F6C">
        <w:rPr>
          <w:lang w:val="en-GB"/>
        </w:rPr>
        <w:t>-</w:t>
      </w:r>
      <w:r w:rsidR="002D5725">
        <w:rPr>
          <w:lang w:val="en-GB"/>
        </w:rPr>
        <w:t>desi</w:t>
      </w:r>
      <w:r w:rsidR="00397FCE">
        <w:rPr>
          <w:lang w:val="en-GB"/>
        </w:rPr>
        <w:t>gn, are include</w:t>
      </w:r>
      <w:r w:rsidR="00B500D8">
        <w:rPr>
          <w:lang w:val="en-GB"/>
        </w:rPr>
        <w:t>d</w:t>
      </w:r>
      <w:r w:rsidR="00397FCE">
        <w:rPr>
          <w:lang w:val="en-GB"/>
        </w:rPr>
        <w:t xml:space="preserve"> in the appendices. </w:t>
      </w:r>
      <w:r w:rsidR="00CF3D7D">
        <w:rPr>
          <w:lang w:val="en-GB"/>
        </w:rPr>
        <w:t xml:space="preserve">This investigation offers a detailed overview of the development and operation of a custom </w:t>
      </w:r>
      <w:r w:rsidR="006429D5">
        <w:rPr>
          <w:lang w:val="en-GB"/>
        </w:rPr>
        <w:t>robotic arm system, providing a useful resource for future developments in the field of robotics.</w:t>
      </w:r>
    </w:p>
    <w:p w14:paraId="622FEEE4" w14:textId="40A04031" w:rsidR="006429D5" w:rsidRDefault="006429D5" w:rsidP="00C803DB">
      <w:pPr>
        <w:rPr>
          <w:lang w:val="en-GB"/>
        </w:rPr>
      </w:pPr>
      <w:r>
        <w:rPr>
          <w:lang w:val="en-GB"/>
        </w:rPr>
        <w:t xml:space="preserve">Keywords: </w:t>
      </w:r>
      <w:r w:rsidR="00357C7A">
        <w:rPr>
          <w:lang w:val="en-GB"/>
        </w:rPr>
        <w:t>r</w:t>
      </w:r>
      <w:r w:rsidR="006639CA">
        <w:rPr>
          <w:lang w:val="en-GB"/>
        </w:rPr>
        <w:t xml:space="preserve">obotic </w:t>
      </w:r>
      <w:r w:rsidR="00357C7A">
        <w:rPr>
          <w:lang w:val="en-GB"/>
        </w:rPr>
        <w:t>a</w:t>
      </w:r>
      <w:r w:rsidR="006639CA">
        <w:rPr>
          <w:lang w:val="en-GB"/>
        </w:rPr>
        <w:t xml:space="preserve">rm </w:t>
      </w:r>
      <w:r w:rsidR="00357C7A">
        <w:rPr>
          <w:lang w:val="en-GB"/>
        </w:rPr>
        <w:t>s</w:t>
      </w:r>
      <w:r w:rsidR="006639CA">
        <w:rPr>
          <w:lang w:val="en-GB"/>
        </w:rPr>
        <w:t xml:space="preserve">ystem, </w:t>
      </w:r>
      <w:r w:rsidR="00357C7A">
        <w:rPr>
          <w:lang w:val="en-GB"/>
        </w:rPr>
        <w:t>p</w:t>
      </w:r>
      <w:r w:rsidR="006639CA">
        <w:rPr>
          <w:lang w:val="en-GB"/>
        </w:rPr>
        <w:t>cb</w:t>
      </w:r>
      <w:r w:rsidR="00C64E64">
        <w:rPr>
          <w:lang w:val="en-GB"/>
        </w:rPr>
        <w:t>-</w:t>
      </w:r>
      <w:r w:rsidR="006639CA">
        <w:rPr>
          <w:lang w:val="en-GB"/>
        </w:rPr>
        <w:t>design</w:t>
      </w:r>
      <w:r w:rsidR="007A0271">
        <w:rPr>
          <w:lang w:val="en-GB"/>
        </w:rPr>
        <w:t>,</w:t>
      </w:r>
      <w:r w:rsidR="006639CA">
        <w:rPr>
          <w:lang w:val="en-GB"/>
        </w:rPr>
        <w:t xml:space="preserve"> </w:t>
      </w:r>
      <w:r w:rsidR="00357C7A">
        <w:rPr>
          <w:lang w:val="en-GB"/>
        </w:rPr>
        <w:t>3D-design,</w:t>
      </w:r>
      <w:r w:rsidR="004E6D7B">
        <w:rPr>
          <w:lang w:val="en-GB"/>
        </w:rPr>
        <w:t xml:space="preserve"> schematic representation, </w:t>
      </w:r>
      <w:r w:rsidR="00213863">
        <w:rPr>
          <w:lang w:val="en-GB"/>
        </w:rPr>
        <w:t xml:space="preserve">assembly, functional testing, robotics, </w:t>
      </w:r>
      <w:r w:rsidR="004835EE">
        <w:rPr>
          <w:lang w:val="en-GB"/>
        </w:rPr>
        <w:t>communication protocols</w:t>
      </w:r>
    </w:p>
    <w:p w14:paraId="4608495B" w14:textId="04A465C4" w:rsidR="00B50594" w:rsidRPr="009E4E78" w:rsidRDefault="00B50594" w:rsidP="00C803DB">
      <w:pPr>
        <w:tabs>
          <w:tab w:val="left" w:pos="6720"/>
        </w:tabs>
        <w:rPr>
          <w:lang w:val="en-GB"/>
        </w:rPr>
        <w:sectPr w:rsidR="00B50594" w:rsidRPr="009E4E78" w:rsidSect="00995550">
          <w:pgSz w:w="11906" w:h="16838"/>
          <w:pgMar w:top="1417" w:right="1417" w:bottom="1417" w:left="1417" w:header="708" w:footer="708" w:gutter="0"/>
          <w:cols w:space="708"/>
          <w:titlePg/>
          <w:docGrid w:linePitch="360"/>
        </w:sectPr>
      </w:pPr>
    </w:p>
    <w:p w14:paraId="028727EC" w14:textId="77777777" w:rsidR="00B50594" w:rsidRPr="001969B3" w:rsidRDefault="00B50594" w:rsidP="00B50594">
      <w:pPr>
        <w:rPr>
          <w:b/>
          <w:color w:val="3BB497"/>
          <w:sz w:val="36"/>
          <w:szCs w:val="40"/>
          <w:lang w:val="en-US"/>
        </w:rPr>
      </w:pPr>
      <w:r w:rsidRPr="001969B3">
        <w:rPr>
          <w:b/>
          <w:color w:val="3BB497"/>
          <w:sz w:val="36"/>
          <w:szCs w:val="40"/>
          <w:lang w:val="en-US"/>
        </w:rPr>
        <w:lastRenderedPageBreak/>
        <w:t>Inhoudsopgave</w:t>
      </w:r>
    </w:p>
    <w:p w14:paraId="674C23E0" w14:textId="49AC004D" w:rsidR="00421828" w:rsidRDefault="00056A8F">
      <w:pPr>
        <w:pStyle w:val="Inhopg1"/>
        <w:rPr>
          <w:rFonts w:eastAsiaTheme="minorEastAsia"/>
          <w:b w:val="0"/>
          <w:noProof/>
          <w:kern w:val="2"/>
          <w:sz w:val="22"/>
          <w:lang w:eastAsia="nl-BE"/>
          <w14:ligatures w14:val="standardContextual"/>
        </w:rPr>
      </w:pPr>
      <w:r>
        <w:rPr>
          <w:b w:val="0"/>
        </w:rPr>
        <w:fldChar w:fldCharType="begin"/>
      </w:r>
      <w:r>
        <w:instrText xml:space="preserve"> TOC \h \z \t "Kop 1;2;Kop 2;3;Kop 3;4;Geen afstand;1;Bijlagen;5" </w:instrText>
      </w:r>
      <w:r>
        <w:rPr>
          <w:b w:val="0"/>
        </w:rPr>
        <w:fldChar w:fldCharType="separate"/>
      </w:r>
      <w:hyperlink w:anchor="_Toc136546154" w:history="1">
        <w:r w:rsidR="00421828" w:rsidRPr="002E0978">
          <w:rPr>
            <w:rStyle w:val="Hyperlink"/>
            <w:noProof/>
            <w:lang w:val="nl-NL"/>
          </w:rPr>
          <w:t>Figurenlijst</w:t>
        </w:r>
        <w:r w:rsidR="00421828">
          <w:rPr>
            <w:noProof/>
            <w:webHidden/>
          </w:rPr>
          <w:tab/>
        </w:r>
        <w:r w:rsidR="00421828">
          <w:rPr>
            <w:noProof/>
            <w:webHidden/>
          </w:rPr>
          <w:fldChar w:fldCharType="begin"/>
        </w:r>
        <w:r w:rsidR="00421828">
          <w:rPr>
            <w:noProof/>
            <w:webHidden/>
          </w:rPr>
          <w:instrText xml:space="preserve"> PAGEREF _Toc136546154 \h </w:instrText>
        </w:r>
        <w:r w:rsidR="00421828">
          <w:rPr>
            <w:noProof/>
            <w:webHidden/>
          </w:rPr>
        </w:r>
        <w:r w:rsidR="00421828">
          <w:rPr>
            <w:noProof/>
            <w:webHidden/>
          </w:rPr>
          <w:fldChar w:fldCharType="separate"/>
        </w:r>
        <w:r w:rsidR="00732DD9">
          <w:rPr>
            <w:noProof/>
            <w:webHidden/>
          </w:rPr>
          <w:t>7</w:t>
        </w:r>
        <w:r w:rsidR="00421828">
          <w:rPr>
            <w:noProof/>
            <w:webHidden/>
          </w:rPr>
          <w:fldChar w:fldCharType="end"/>
        </w:r>
      </w:hyperlink>
    </w:p>
    <w:p w14:paraId="6F093D8F" w14:textId="0646FACC" w:rsidR="00421828" w:rsidRDefault="00421828">
      <w:pPr>
        <w:pStyle w:val="Inhopg1"/>
        <w:rPr>
          <w:rFonts w:eastAsiaTheme="minorEastAsia"/>
          <w:b w:val="0"/>
          <w:noProof/>
          <w:kern w:val="2"/>
          <w:sz w:val="22"/>
          <w:lang w:eastAsia="nl-BE"/>
          <w14:ligatures w14:val="standardContextual"/>
        </w:rPr>
      </w:pPr>
      <w:hyperlink w:anchor="_Toc136546155" w:history="1">
        <w:r w:rsidRPr="002E0978">
          <w:rPr>
            <w:rStyle w:val="Hyperlink"/>
            <w:noProof/>
            <w:lang w:val="nl-NL"/>
          </w:rPr>
          <w:t>Tabellenlijst</w:t>
        </w:r>
        <w:r>
          <w:rPr>
            <w:noProof/>
            <w:webHidden/>
          </w:rPr>
          <w:tab/>
        </w:r>
        <w:r>
          <w:rPr>
            <w:noProof/>
            <w:webHidden/>
          </w:rPr>
          <w:fldChar w:fldCharType="begin"/>
        </w:r>
        <w:r>
          <w:rPr>
            <w:noProof/>
            <w:webHidden/>
          </w:rPr>
          <w:instrText xml:space="preserve"> PAGEREF _Toc136546155 \h </w:instrText>
        </w:r>
        <w:r>
          <w:rPr>
            <w:noProof/>
            <w:webHidden/>
          </w:rPr>
        </w:r>
        <w:r>
          <w:rPr>
            <w:noProof/>
            <w:webHidden/>
          </w:rPr>
          <w:fldChar w:fldCharType="separate"/>
        </w:r>
        <w:r w:rsidR="00732DD9">
          <w:rPr>
            <w:noProof/>
            <w:webHidden/>
          </w:rPr>
          <w:t>9</w:t>
        </w:r>
        <w:r>
          <w:rPr>
            <w:noProof/>
            <w:webHidden/>
          </w:rPr>
          <w:fldChar w:fldCharType="end"/>
        </w:r>
      </w:hyperlink>
    </w:p>
    <w:p w14:paraId="508B9A73" w14:textId="3E437FBD" w:rsidR="00421828" w:rsidRDefault="00421828">
      <w:pPr>
        <w:pStyle w:val="Inhopg1"/>
        <w:rPr>
          <w:rFonts w:eastAsiaTheme="minorEastAsia"/>
          <w:b w:val="0"/>
          <w:noProof/>
          <w:kern w:val="2"/>
          <w:sz w:val="22"/>
          <w:lang w:eastAsia="nl-BE"/>
          <w14:ligatures w14:val="standardContextual"/>
        </w:rPr>
      </w:pPr>
      <w:hyperlink w:anchor="_Toc136546156" w:history="1">
        <w:r w:rsidRPr="002E0978">
          <w:rPr>
            <w:rStyle w:val="Hyperlink"/>
            <w:noProof/>
          </w:rPr>
          <w:t>Codefragmentenlijst</w:t>
        </w:r>
        <w:r>
          <w:rPr>
            <w:noProof/>
            <w:webHidden/>
          </w:rPr>
          <w:tab/>
        </w:r>
        <w:r>
          <w:rPr>
            <w:noProof/>
            <w:webHidden/>
          </w:rPr>
          <w:fldChar w:fldCharType="begin"/>
        </w:r>
        <w:r>
          <w:rPr>
            <w:noProof/>
            <w:webHidden/>
          </w:rPr>
          <w:instrText xml:space="preserve"> PAGEREF _Toc136546156 \h </w:instrText>
        </w:r>
        <w:r>
          <w:rPr>
            <w:noProof/>
            <w:webHidden/>
          </w:rPr>
        </w:r>
        <w:r>
          <w:rPr>
            <w:noProof/>
            <w:webHidden/>
          </w:rPr>
          <w:fldChar w:fldCharType="separate"/>
        </w:r>
        <w:r w:rsidR="00732DD9">
          <w:rPr>
            <w:noProof/>
            <w:webHidden/>
          </w:rPr>
          <w:t>10</w:t>
        </w:r>
        <w:r>
          <w:rPr>
            <w:noProof/>
            <w:webHidden/>
          </w:rPr>
          <w:fldChar w:fldCharType="end"/>
        </w:r>
      </w:hyperlink>
    </w:p>
    <w:p w14:paraId="16B0FF3A" w14:textId="0AE95B02" w:rsidR="00421828" w:rsidRDefault="00421828">
      <w:pPr>
        <w:pStyle w:val="Inhopg1"/>
        <w:rPr>
          <w:rFonts w:eastAsiaTheme="minorEastAsia"/>
          <w:b w:val="0"/>
          <w:noProof/>
          <w:kern w:val="2"/>
          <w:sz w:val="22"/>
          <w:lang w:eastAsia="nl-BE"/>
          <w14:ligatures w14:val="standardContextual"/>
        </w:rPr>
      </w:pPr>
      <w:hyperlink w:anchor="_Toc136546157" w:history="1">
        <w:r w:rsidRPr="002E0978">
          <w:rPr>
            <w:rStyle w:val="Hyperlink"/>
            <w:noProof/>
          </w:rPr>
          <w:t>Afkortingenlijst</w:t>
        </w:r>
        <w:r>
          <w:rPr>
            <w:noProof/>
            <w:webHidden/>
          </w:rPr>
          <w:tab/>
        </w:r>
        <w:r>
          <w:rPr>
            <w:noProof/>
            <w:webHidden/>
          </w:rPr>
          <w:fldChar w:fldCharType="begin"/>
        </w:r>
        <w:r>
          <w:rPr>
            <w:noProof/>
            <w:webHidden/>
          </w:rPr>
          <w:instrText xml:space="preserve"> PAGEREF _Toc136546157 \h </w:instrText>
        </w:r>
        <w:r>
          <w:rPr>
            <w:noProof/>
            <w:webHidden/>
          </w:rPr>
        </w:r>
        <w:r>
          <w:rPr>
            <w:noProof/>
            <w:webHidden/>
          </w:rPr>
          <w:fldChar w:fldCharType="separate"/>
        </w:r>
        <w:r w:rsidR="00732DD9">
          <w:rPr>
            <w:noProof/>
            <w:webHidden/>
          </w:rPr>
          <w:t>11</w:t>
        </w:r>
        <w:r>
          <w:rPr>
            <w:noProof/>
            <w:webHidden/>
          </w:rPr>
          <w:fldChar w:fldCharType="end"/>
        </w:r>
      </w:hyperlink>
    </w:p>
    <w:p w14:paraId="1F3C188F" w14:textId="1BA24AA7" w:rsidR="00421828" w:rsidRDefault="00421828">
      <w:pPr>
        <w:pStyle w:val="Inhopg1"/>
        <w:rPr>
          <w:rFonts w:eastAsiaTheme="minorEastAsia"/>
          <w:b w:val="0"/>
          <w:noProof/>
          <w:kern w:val="2"/>
          <w:sz w:val="22"/>
          <w:lang w:eastAsia="nl-BE"/>
          <w14:ligatures w14:val="standardContextual"/>
        </w:rPr>
      </w:pPr>
      <w:hyperlink w:anchor="_Toc136546158" w:history="1">
        <w:r w:rsidRPr="002E0978">
          <w:rPr>
            <w:rStyle w:val="Hyperlink"/>
            <w:noProof/>
          </w:rPr>
          <w:t>Begrippenlijst</w:t>
        </w:r>
        <w:r>
          <w:rPr>
            <w:noProof/>
            <w:webHidden/>
          </w:rPr>
          <w:tab/>
        </w:r>
        <w:r>
          <w:rPr>
            <w:noProof/>
            <w:webHidden/>
          </w:rPr>
          <w:fldChar w:fldCharType="begin"/>
        </w:r>
        <w:r>
          <w:rPr>
            <w:noProof/>
            <w:webHidden/>
          </w:rPr>
          <w:instrText xml:space="preserve"> PAGEREF _Toc136546158 \h </w:instrText>
        </w:r>
        <w:r>
          <w:rPr>
            <w:noProof/>
            <w:webHidden/>
          </w:rPr>
        </w:r>
        <w:r>
          <w:rPr>
            <w:noProof/>
            <w:webHidden/>
          </w:rPr>
          <w:fldChar w:fldCharType="separate"/>
        </w:r>
        <w:r w:rsidR="00732DD9">
          <w:rPr>
            <w:noProof/>
            <w:webHidden/>
          </w:rPr>
          <w:t>13</w:t>
        </w:r>
        <w:r>
          <w:rPr>
            <w:noProof/>
            <w:webHidden/>
          </w:rPr>
          <w:fldChar w:fldCharType="end"/>
        </w:r>
      </w:hyperlink>
    </w:p>
    <w:p w14:paraId="5F86DA2C" w14:textId="49E70F52" w:rsidR="00421828" w:rsidRDefault="00421828">
      <w:pPr>
        <w:pStyle w:val="Inhopg1"/>
        <w:rPr>
          <w:rFonts w:eastAsiaTheme="minorEastAsia"/>
          <w:b w:val="0"/>
          <w:noProof/>
          <w:kern w:val="2"/>
          <w:sz w:val="22"/>
          <w:lang w:eastAsia="nl-BE"/>
          <w14:ligatures w14:val="standardContextual"/>
        </w:rPr>
      </w:pPr>
      <w:hyperlink w:anchor="_Toc136546159" w:history="1">
        <w:r w:rsidRPr="002E0978">
          <w:rPr>
            <w:rStyle w:val="Hyperlink"/>
            <w:noProof/>
            <w:lang w:val="nl-NL"/>
          </w:rPr>
          <w:t>Inleiding</w:t>
        </w:r>
        <w:r>
          <w:rPr>
            <w:noProof/>
            <w:webHidden/>
          </w:rPr>
          <w:tab/>
        </w:r>
        <w:r>
          <w:rPr>
            <w:noProof/>
            <w:webHidden/>
          </w:rPr>
          <w:fldChar w:fldCharType="begin"/>
        </w:r>
        <w:r>
          <w:rPr>
            <w:noProof/>
            <w:webHidden/>
          </w:rPr>
          <w:instrText xml:space="preserve"> PAGEREF _Toc136546159 \h </w:instrText>
        </w:r>
        <w:r>
          <w:rPr>
            <w:noProof/>
            <w:webHidden/>
          </w:rPr>
        </w:r>
        <w:r>
          <w:rPr>
            <w:noProof/>
            <w:webHidden/>
          </w:rPr>
          <w:fldChar w:fldCharType="separate"/>
        </w:r>
        <w:r w:rsidR="00732DD9">
          <w:rPr>
            <w:noProof/>
            <w:webHidden/>
          </w:rPr>
          <w:t>14</w:t>
        </w:r>
        <w:r>
          <w:rPr>
            <w:noProof/>
            <w:webHidden/>
          </w:rPr>
          <w:fldChar w:fldCharType="end"/>
        </w:r>
      </w:hyperlink>
    </w:p>
    <w:p w14:paraId="536CBAFA" w14:textId="7CCB2696" w:rsidR="00421828" w:rsidRDefault="00421828">
      <w:pPr>
        <w:pStyle w:val="Inhopg2"/>
        <w:tabs>
          <w:tab w:val="left" w:pos="851"/>
          <w:tab w:val="right" w:pos="9062"/>
        </w:tabs>
        <w:rPr>
          <w:rFonts w:eastAsiaTheme="minorEastAsia"/>
          <w:b w:val="0"/>
          <w:noProof/>
          <w:kern w:val="2"/>
          <w:sz w:val="22"/>
          <w:lang w:eastAsia="nl-BE"/>
          <w14:ligatures w14:val="standardContextual"/>
        </w:rPr>
      </w:pPr>
      <w:hyperlink w:anchor="_Toc136546160" w:history="1">
        <w:r w:rsidRPr="002E0978">
          <w:rPr>
            <w:rStyle w:val="Hyperlink"/>
            <w:noProof/>
            <w:lang w:val="nl-NL"/>
          </w:rPr>
          <w:t>1</w:t>
        </w:r>
        <w:r>
          <w:rPr>
            <w:rFonts w:eastAsiaTheme="minorEastAsia"/>
            <w:b w:val="0"/>
            <w:noProof/>
            <w:kern w:val="2"/>
            <w:sz w:val="22"/>
            <w:lang w:eastAsia="nl-BE"/>
            <w14:ligatures w14:val="standardContextual"/>
          </w:rPr>
          <w:tab/>
        </w:r>
        <w:r w:rsidRPr="002E0978">
          <w:rPr>
            <w:rStyle w:val="Hyperlink"/>
            <w:noProof/>
            <w:lang w:val="nl-NL"/>
          </w:rPr>
          <w:t>Onderzoek</w:t>
        </w:r>
        <w:r>
          <w:rPr>
            <w:noProof/>
            <w:webHidden/>
          </w:rPr>
          <w:tab/>
        </w:r>
        <w:r>
          <w:rPr>
            <w:noProof/>
            <w:webHidden/>
          </w:rPr>
          <w:fldChar w:fldCharType="begin"/>
        </w:r>
        <w:r>
          <w:rPr>
            <w:noProof/>
            <w:webHidden/>
          </w:rPr>
          <w:instrText xml:space="preserve"> PAGEREF _Toc136546160 \h </w:instrText>
        </w:r>
        <w:r>
          <w:rPr>
            <w:noProof/>
            <w:webHidden/>
          </w:rPr>
        </w:r>
        <w:r>
          <w:rPr>
            <w:noProof/>
            <w:webHidden/>
          </w:rPr>
          <w:fldChar w:fldCharType="separate"/>
        </w:r>
        <w:r w:rsidR="00732DD9">
          <w:rPr>
            <w:noProof/>
            <w:webHidden/>
          </w:rPr>
          <w:t>15</w:t>
        </w:r>
        <w:r>
          <w:rPr>
            <w:noProof/>
            <w:webHidden/>
          </w:rPr>
          <w:fldChar w:fldCharType="end"/>
        </w:r>
      </w:hyperlink>
    </w:p>
    <w:p w14:paraId="0D4DDF5E" w14:textId="0BEF23D4"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61" w:history="1">
        <w:r w:rsidRPr="002E0978">
          <w:rPr>
            <w:rStyle w:val="Hyperlink"/>
            <w:noProof/>
            <w:lang w:val="nl-NL"/>
          </w:rPr>
          <w:t>1.1</w:t>
        </w:r>
        <w:r>
          <w:rPr>
            <w:rFonts w:eastAsiaTheme="minorEastAsia"/>
            <w:b w:val="0"/>
            <w:noProof/>
            <w:kern w:val="2"/>
            <w:lang w:eastAsia="nl-BE"/>
            <w14:ligatures w14:val="standardContextual"/>
          </w:rPr>
          <w:tab/>
        </w:r>
        <w:r w:rsidRPr="002E0978">
          <w:rPr>
            <w:rStyle w:val="Hyperlink"/>
            <w:noProof/>
            <w:lang w:val="nl-NL"/>
          </w:rPr>
          <w:t>Motoren</w:t>
        </w:r>
        <w:r>
          <w:rPr>
            <w:noProof/>
            <w:webHidden/>
          </w:rPr>
          <w:tab/>
        </w:r>
        <w:r>
          <w:rPr>
            <w:noProof/>
            <w:webHidden/>
          </w:rPr>
          <w:fldChar w:fldCharType="begin"/>
        </w:r>
        <w:r>
          <w:rPr>
            <w:noProof/>
            <w:webHidden/>
          </w:rPr>
          <w:instrText xml:space="preserve"> PAGEREF _Toc136546161 \h </w:instrText>
        </w:r>
        <w:r>
          <w:rPr>
            <w:noProof/>
            <w:webHidden/>
          </w:rPr>
        </w:r>
        <w:r>
          <w:rPr>
            <w:noProof/>
            <w:webHidden/>
          </w:rPr>
          <w:fldChar w:fldCharType="separate"/>
        </w:r>
        <w:r w:rsidR="00732DD9">
          <w:rPr>
            <w:noProof/>
            <w:webHidden/>
          </w:rPr>
          <w:t>15</w:t>
        </w:r>
        <w:r>
          <w:rPr>
            <w:noProof/>
            <w:webHidden/>
          </w:rPr>
          <w:fldChar w:fldCharType="end"/>
        </w:r>
      </w:hyperlink>
    </w:p>
    <w:p w14:paraId="7F7EC4C1" w14:textId="1CD06506" w:rsidR="00421828" w:rsidRDefault="00421828">
      <w:pPr>
        <w:pStyle w:val="Inhopg4"/>
        <w:tabs>
          <w:tab w:val="right" w:pos="9062"/>
        </w:tabs>
        <w:rPr>
          <w:rFonts w:eastAsiaTheme="minorEastAsia"/>
          <w:noProof/>
          <w:kern w:val="2"/>
          <w:sz w:val="22"/>
          <w:lang w:eastAsia="nl-BE"/>
          <w14:ligatures w14:val="standardContextual"/>
        </w:rPr>
      </w:pPr>
      <w:hyperlink w:anchor="_Toc136546162" w:history="1">
        <w:r w:rsidRPr="002E0978">
          <w:rPr>
            <w:rStyle w:val="Hyperlink"/>
            <w:noProof/>
          </w:rPr>
          <w:t>1.1.1</w:t>
        </w:r>
        <w:r>
          <w:rPr>
            <w:rFonts w:eastAsiaTheme="minorEastAsia"/>
            <w:noProof/>
            <w:kern w:val="2"/>
            <w:sz w:val="22"/>
            <w:lang w:eastAsia="nl-BE"/>
            <w14:ligatures w14:val="standardContextual"/>
          </w:rPr>
          <w:tab/>
        </w:r>
        <w:r w:rsidRPr="002E0978">
          <w:rPr>
            <w:rStyle w:val="Hyperlink"/>
            <w:noProof/>
            <w:lang w:val="nl-NL"/>
          </w:rPr>
          <w:t>Stappenmotor</w:t>
        </w:r>
        <w:r>
          <w:rPr>
            <w:noProof/>
            <w:webHidden/>
          </w:rPr>
          <w:tab/>
        </w:r>
        <w:r>
          <w:rPr>
            <w:noProof/>
            <w:webHidden/>
          </w:rPr>
          <w:fldChar w:fldCharType="begin"/>
        </w:r>
        <w:r>
          <w:rPr>
            <w:noProof/>
            <w:webHidden/>
          </w:rPr>
          <w:instrText xml:space="preserve"> PAGEREF _Toc136546162 \h </w:instrText>
        </w:r>
        <w:r>
          <w:rPr>
            <w:noProof/>
            <w:webHidden/>
          </w:rPr>
        </w:r>
        <w:r>
          <w:rPr>
            <w:noProof/>
            <w:webHidden/>
          </w:rPr>
          <w:fldChar w:fldCharType="separate"/>
        </w:r>
        <w:r w:rsidR="00732DD9">
          <w:rPr>
            <w:noProof/>
            <w:webHidden/>
          </w:rPr>
          <w:t>16</w:t>
        </w:r>
        <w:r>
          <w:rPr>
            <w:noProof/>
            <w:webHidden/>
          </w:rPr>
          <w:fldChar w:fldCharType="end"/>
        </w:r>
      </w:hyperlink>
    </w:p>
    <w:p w14:paraId="3D4F1560" w14:textId="4DA2EB29" w:rsidR="00421828" w:rsidRDefault="00421828">
      <w:pPr>
        <w:pStyle w:val="Inhopg4"/>
        <w:tabs>
          <w:tab w:val="right" w:pos="9062"/>
        </w:tabs>
        <w:rPr>
          <w:rFonts w:eastAsiaTheme="minorEastAsia"/>
          <w:noProof/>
          <w:kern w:val="2"/>
          <w:sz w:val="22"/>
          <w:lang w:eastAsia="nl-BE"/>
          <w14:ligatures w14:val="standardContextual"/>
        </w:rPr>
      </w:pPr>
      <w:hyperlink w:anchor="_Toc136546163" w:history="1">
        <w:r w:rsidRPr="002E0978">
          <w:rPr>
            <w:rStyle w:val="Hyperlink"/>
            <w:noProof/>
            <w:lang w:val="nl-NL"/>
          </w:rPr>
          <w:t>1.1.2</w:t>
        </w:r>
        <w:r>
          <w:rPr>
            <w:rFonts w:eastAsiaTheme="minorEastAsia"/>
            <w:noProof/>
            <w:kern w:val="2"/>
            <w:sz w:val="22"/>
            <w:lang w:eastAsia="nl-BE"/>
            <w14:ligatures w14:val="standardContextual"/>
          </w:rPr>
          <w:tab/>
        </w:r>
        <w:r w:rsidRPr="002E0978">
          <w:rPr>
            <w:rStyle w:val="Hyperlink"/>
            <w:noProof/>
            <w:lang w:val="nl-NL"/>
          </w:rPr>
          <w:t>Servomotor</w:t>
        </w:r>
        <w:r>
          <w:rPr>
            <w:noProof/>
            <w:webHidden/>
          </w:rPr>
          <w:tab/>
        </w:r>
        <w:r>
          <w:rPr>
            <w:noProof/>
            <w:webHidden/>
          </w:rPr>
          <w:fldChar w:fldCharType="begin"/>
        </w:r>
        <w:r>
          <w:rPr>
            <w:noProof/>
            <w:webHidden/>
          </w:rPr>
          <w:instrText xml:space="preserve"> PAGEREF _Toc136546163 \h </w:instrText>
        </w:r>
        <w:r>
          <w:rPr>
            <w:noProof/>
            <w:webHidden/>
          </w:rPr>
        </w:r>
        <w:r>
          <w:rPr>
            <w:noProof/>
            <w:webHidden/>
          </w:rPr>
          <w:fldChar w:fldCharType="separate"/>
        </w:r>
        <w:r w:rsidR="00732DD9">
          <w:rPr>
            <w:noProof/>
            <w:webHidden/>
          </w:rPr>
          <w:t>16</w:t>
        </w:r>
        <w:r>
          <w:rPr>
            <w:noProof/>
            <w:webHidden/>
          </w:rPr>
          <w:fldChar w:fldCharType="end"/>
        </w:r>
      </w:hyperlink>
    </w:p>
    <w:p w14:paraId="1DF3E80E" w14:textId="5723BBD4" w:rsidR="00421828" w:rsidRDefault="00421828">
      <w:pPr>
        <w:pStyle w:val="Inhopg4"/>
        <w:tabs>
          <w:tab w:val="right" w:pos="9062"/>
        </w:tabs>
        <w:rPr>
          <w:rFonts w:eastAsiaTheme="minorEastAsia"/>
          <w:noProof/>
          <w:kern w:val="2"/>
          <w:sz w:val="22"/>
          <w:lang w:eastAsia="nl-BE"/>
          <w14:ligatures w14:val="standardContextual"/>
        </w:rPr>
      </w:pPr>
      <w:hyperlink w:anchor="_Toc136546164" w:history="1">
        <w:r w:rsidRPr="002E0978">
          <w:rPr>
            <w:rStyle w:val="Hyperlink"/>
            <w:noProof/>
            <w:lang w:val="nl-NL"/>
          </w:rPr>
          <w:t>1.1.3</w:t>
        </w:r>
        <w:r>
          <w:rPr>
            <w:rFonts w:eastAsiaTheme="minorEastAsia"/>
            <w:noProof/>
            <w:kern w:val="2"/>
            <w:sz w:val="22"/>
            <w:lang w:eastAsia="nl-BE"/>
            <w14:ligatures w14:val="standardContextual"/>
          </w:rPr>
          <w:tab/>
        </w:r>
        <w:r w:rsidRPr="002E0978">
          <w:rPr>
            <w:rStyle w:val="Hyperlink"/>
            <w:noProof/>
            <w:lang w:val="nl-NL"/>
          </w:rPr>
          <w:t>DC-motoren</w:t>
        </w:r>
        <w:r>
          <w:rPr>
            <w:noProof/>
            <w:webHidden/>
          </w:rPr>
          <w:tab/>
        </w:r>
        <w:r>
          <w:rPr>
            <w:noProof/>
            <w:webHidden/>
          </w:rPr>
          <w:fldChar w:fldCharType="begin"/>
        </w:r>
        <w:r>
          <w:rPr>
            <w:noProof/>
            <w:webHidden/>
          </w:rPr>
          <w:instrText xml:space="preserve"> PAGEREF _Toc136546164 \h </w:instrText>
        </w:r>
        <w:r>
          <w:rPr>
            <w:noProof/>
            <w:webHidden/>
          </w:rPr>
        </w:r>
        <w:r>
          <w:rPr>
            <w:noProof/>
            <w:webHidden/>
          </w:rPr>
          <w:fldChar w:fldCharType="separate"/>
        </w:r>
        <w:r w:rsidR="00732DD9">
          <w:rPr>
            <w:noProof/>
            <w:webHidden/>
          </w:rPr>
          <w:t>16</w:t>
        </w:r>
        <w:r>
          <w:rPr>
            <w:noProof/>
            <w:webHidden/>
          </w:rPr>
          <w:fldChar w:fldCharType="end"/>
        </w:r>
      </w:hyperlink>
    </w:p>
    <w:p w14:paraId="311A354E" w14:textId="6D38821B" w:rsidR="00421828" w:rsidRDefault="00421828">
      <w:pPr>
        <w:pStyle w:val="Inhopg4"/>
        <w:tabs>
          <w:tab w:val="right" w:pos="9062"/>
        </w:tabs>
        <w:rPr>
          <w:rFonts w:eastAsiaTheme="minorEastAsia"/>
          <w:noProof/>
          <w:kern w:val="2"/>
          <w:sz w:val="22"/>
          <w:lang w:eastAsia="nl-BE"/>
          <w14:ligatures w14:val="standardContextual"/>
        </w:rPr>
      </w:pPr>
      <w:hyperlink w:anchor="_Toc136546165" w:history="1">
        <w:r w:rsidRPr="002E0978">
          <w:rPr>
            <w:rStyle w:val="Hyperlink"/>
            <w:noProof/>
            <w:lang w:val="nl-NL"/>
          </w:rPr>
          <w:t>1.1.4</w:t>
        </w:r>
        <w:r>
          <w:rPr>
            <w:rFonts w:eastAsiaTheme="minorEastAsia"/>
            <w:noProof/>
            <w:kern w:val="2"/>
            <w:sz w:val="22"/>
            <w:lang w:eastAsia="nl-BE"/>
            <w14:ligatures w14:val="standardContextual"/>
          </w:rPr>
          <w:tab/>
        </w:r>
        <w:r w:rsidRPr="002E0978">
          <w:rPr>
            <w:rStyle w:val="Hyperlink"/>
            <w:noProof/>
            <w:lang w:val="nl-NL"/>
          </w:rPr>
          <w:t>Brushless DC-motoren</w:t>
        </w:r>
        <w:r>
          <w:rPr>
            <w:noProof/>
            <w:webHidden/>
          </w:rPr>
          <w:tab/>
        </w:r>
        <w:r>
          <w:rPr>
            <w:noProof/>
            <w:webHidden/>
          </w:rPr>
          <w:fldChar w:fldCharType="begin"/>
        </w:r>
        <w:r>
          <w:rPr>
            <w:noProof/>
            <w:webHidden/>
          </w:rPr>
          <w:instrText xml:space="preserve"> PAGEREF _Toc136546165 \h </w:instrText>
        </w:r>
        <w:r>
          <w:rPr>
            <w:noProof/>
            <w:webHidden/>
          </w:rPr>
        </w:r>
        <w:r>
          <w:rPr>
            <w:noProof/>
            <w:webHidden/>
          </w:rPr>
          <w:fldChar w:fldCharType="separate"/>
        </w:r>
        <w:r w:rsidR="00732DD9">
          <w:rPr>
            <w:noProof/>
            <w:webHidden/>
          </w:rPr>
          <w:t>16</w:t>
        </w:r>
        <w:r>
          <w:rPr>
            <w:noProof/>
            <w:webHidden/>
          </w:rPr>
          <w:fldChar w:fldCharType="end"/>
        </w:r>
      </w:hyperlink>
    </w:p>
    <w:p w14:paraId="557BD178" w14:textId="6B4861E9"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66" w:history="1">
        <w:r w:rsidRPr="002E0978">
          <w:rPr>
            <w:rStyle w:val="Hyperlink"/>
            <w:noProof/>
            <w:lang w:val="nl-NL"/>
          </w:rPr>
          <w:t>1.2</w:t>
        </w:r>
        <w:r>
          <w:rPr>
            <w:rFonts w:eastAsiaTheme="minorEastAsia"/>
            <w:b w:val="0"/>
            <w:noProof/>
            <w:kern w:val="2"/>
            <w:lang w:eastAsia="nl-BE"/>
            <w14:ligatures w14:val="standardContextual"/>
          </w:rPr>
          <w:tab/>
        </w:r>
        <w:r w:rsidRPr="002E0978">
          <w:rPr>
            <w:rStyle w:val="Hyperlink"/>
            <w:noProof/>
            <w:lang w:val="nl-NL"/>
          </w:rPr>
          <w:t>Sensoren</w:t>
        </w:r>
        <w:r>
          <w:rPr>
            <w:noProof/>
            <w:webHidden/>
          </w:rPr>
          <w:tab/>
        </w:r>
        <w:r>
          <w:rPr>
            <w:noProof/>
            <w:webHidden/>
          </w:rPr>
          <w:fldChar w:fldCharType="begin"/>
        </w:r>
        <w:r>
          <w:rPr>
            <w:noProof/>
            <w:webHidden/>
          </w:rPr>
          <w:instrText xml:space="preserve"> PAGEREF _Toc136546166 \h </w:instrText>
        </w:r>
        <w:r>
          <w:rPr>
            <w:noProof/>
            <w:webHidden/>
          </w:rPr>
        </w:r>
        <w:r>
          <w:rPr>
            <w:noProof/>
            <w:webHidden/>
          </w:rPr>
          <w:fldChar w:fldCharType="separate"/>
        </w:r>
        <w:r w:rsidR="00732DD9">
          <w:rPr>
            <w:noProof/>
            <w:webHidden/>
          </w:rPr>
          <w:t>19</w:t>
        </w:r>
        <w:r>
          <w:rPr>
            <w:noProof/>
            <w:webHidden/>
          </w:rPr>
          <w:fldChar w:fldCharType="end"/>
        </w:r>
      </w:hyperlink>
    </w:p>
    <w:p w14:paraId="0A1FC429" w14:textId="1E9251E5" w:rsidR="00421828" w:rsidRDefault="00421828">
      <w:pPr>
        <w:pStyle w:val="Inhopg4"/>
        <w:tabs>
          <w:tab w:val="right" w:pos="9062"/>
        </w:tabs>
        <w:rPr>
          <w:rFonts w:eastAsiaTheme="minorEastAsia"/>
          <w:noProof/>
          <w:kern w:val="2"/>
          <w:sz w:val="22"/>
          <w:lang w:eastAsia="nl-BE"/>
          <w14:ligatures w14:val="standardContextual"/>
        </w:rPr>
      </w:pPr>
      <w:hyperlink w:anchor="_Toc136546167" w:history="1">
        <w:r w:rsidRPr="002E0978">
          <w:rPr>
            <w:rStyle w:val="Hyperlink"/>
            <w:noProof/>
            <w:lang w:val="nl-NL"/>
          </w:rPr>
          <w:t>1.2.1</w:t>
        </w:r>
        <w:r>
          <w:rPr>
            <w:rFonts w:eastAsiaTheme="minorEastAsia"/>
            <w:noProof/>
            <w:kern w:val="2"/>
            <w:sz w:val="22"/>
            <w:lang w:eastAsia="nl-BE"/>
            <w14:ligatures w14:val="standardContextual"/>
          </w:rPr>
          <w:tab/>
        </w:r>
        <w:r w:rsidRPr="002E0978">
          <w:rPr>
            <w:rStyle w:val="Hyperlink"/>
            <w:noProof/>
            <w:lang w:val="nl-NL"/>
          </w:rPr>
          <w:t>Voeding</w:t>
        </w:r>
        <w:r>
          <w:rPr>
            <w:noProof/>
            <w:webHidden/>
          </w:rPr>
          <w:tab/>
        </w:r>
        <w:r>
          <w:rPr>
            <w:noProof/>
            <w:webHidden/>
          </w:rPr>
          <w:fldChar w:fldCharType="begin"/>
        </w:r>
        <w:r>
          <w:rPr>
            <w:noProof/>
            <w:webHidden/>
          </w:rPr>
          <w:instrText xml:space="preserve"> PAGEREF _Toc136546167 \h </w:instrText>
        </w:r>
        <w:r>
          <w:rPr>
            <w:noProof/>
            <w:webHidden/>
          </w:rPr>
        </w:r>
        <w:r>
          <w:rPr>
            <w:noProof/>
            <w:webHidden/>
          </w:rPr>
          <w:fldChar w:fldCharType="separate"/>
        </w:r>
        <w:r w:rsidR="00732DD9">
          <w:rPr>
            <w:noProof/>
            <w:webHidden/>
          </w:rPr>
          <w:t>21</w:t>
        </w:r>
        <w:r>
          <w:rPr>
            <w:noProof/>
            <w:webHidden/>
          </w:rPr>
          <w:fldChar w:fldCharType="end"/>
        </w:r>
      </w:hyperlink>
    </w:p>
    <w:p w14:paraId="7FB50B05" w14:textId="6DEB82FC" w:rsidR="00421828" w:rsidRDefault="00421828">
      <w:pPr>
        <w:pStyle w:val="Inhopg4"/>
        <w:tabs>
          <w:tab w:val="right" w:pos="9062"/>
        </w:tabs>
        <w:rPr>
          <w:rFonts w:eastAsiaTheme="minorEastAsia"/>
          <w:noProof/>
          <w:kern w:val="2"/>
          <w:sz w:val="22"/>
          <w:lang w:eastAsia="nl-BE"/>
          <w14:ligatures w14:val="standardContextual"/>
        </w:rPr>
      </w:pPr>
      <w:hyperlink w:anchor="_Toc136546168" w:history="1">
        <w:r w:rsidRPr="002E0978">
          <w:rPr>
            <w:rStyle w:val="Hyperlink"/>
            <w:noProof/>
            <w:lang w:val="nl-NL"/>
          </w:rPr>
          <w:t>1.2.2</w:t>
        </w:r>
        <w:r>
          <w:rPr>
            <w:rFonts w:eastAsiaTheme="minorEastAsia"/>
            <w:noProof/>
            <w:kern w:val="2"/>
            <w:sz w:val="22"/>
            <w:lang w:eastAsia="nl-BE"/>
            <w14:ligatures w14:val="standardContextual"/>
          </w:rPr>
          <w:tab/>
        </w:r>
        <w:r w:rsidRPr="002E0978">
          <w:rPr>
            <w:rStyle w:val="Hyperlink"/>
            <w:noProof/>
            <w:lang w:val="nl-NL"/>
          </w:rPr>
          <w:t>Communicatie</w:t>
        </w:r>
        <w:r>
          <w:rPr>
            <w:noProof/>
            <w:webHidden/>
          </w:rPr>
          <w:tab/>
        </w:r>
        <w:r>
          <w:rPr>
            <w:noProof/>
            <w:webHidden/>
          </w:rPr>
          <w:fldChar w:fldCharType="begin"/>
        </w:r>
        <w:r>
          <w:rPr>
            <w:noProof/>
            <w:webHidden/>
          </w:rPr>
          <w:instrText xml:space="preserve"> PAGEREF _Toc136546168 \h </w:instrText>
        </w:r>
        <w:r>
          <w:rPr>
            <w:noProof/>
            <w:webHidden/>
          </w:rPr>
        </w:r>
        <w:r>
          <w:rPr>
            <w:noProof/>
            <w:webHidden/>
          </w:rPr>
          <w:fldChar w:fldCharType="separate"/>
        </w:r>
        <w:r w:rsidR="00732DD9">
          <w:rPr>
            <w:noProof/>
            <w:webHidden/>
          </w:rPr>
          <w:t>23</w:t>
        </w:r>
        <w:r>
          <w:rPr>
            <w:noProof/>
            <w:webHidden/>
          </w:rPr>
          <w:fldChar w:fldCharType="end"/>
        </w:r>
      </w:hyperlink>
    </w:p>
    <w:p w14:paraId="5F74AC83" w14:textId="2FD4477B" w:rsidR="00421828" w:rsidRDefault="00421828">
      <w:pPr>
        <w:pStyle w:val="Inhopg4"/>
        <w:tabs>
          <w:tab w:val="right" w:pos="9062"/>
        </w:tabs>
        <w:rPr>
          <w:rFonts w:eastAsiaTheme="minorEastAsia"/>
          <w:noProof/>
          <w:kern w:val="2"/>
          <w:sz w:val="22"/>
          <w:lang w:eastAsia="nl-BE"/>
          <w14:ligatures w14:val="standardContextual"/>
        </w:rPr>
      </w:pPr>
      <w:hyperlink w:anchor="_Toc136546169" w:history="1">
        <w:r w:rsidRPr="002E0978">
          <w:rPr>
            <w:rStyle w:val="Hyperlink"/>
            <w:noProof/>
            <w:lang w:val="nl-NL"/>
          </w:rPr>
          <w:t>1.2.3</w:t>
        </w:r>
        <w:r>
          <w:rPr>
            <w:rFonts w:eastAsiaTheme="minorEastAsia"/>
            <w:noProof/>
            <w:kern w:val="2"/>
            <w:sz w:val="22"/>
            <w:lang w:eastAsia="nl-BE"/>
            <w14:ligatures w14:val="standardContextual"/>
          </w:rPr>
          <w:tab/>
        </w:r>
        <w:r w:rsidRPr="002E0978">
          <w:rPr>
            <w:rStyle w:val="Hyperlink"/>
            <w:noProof/>
            <w:lang w:val="nl-NL"/>
          </w:rPr>
          <w:t>Programmatiecircuit</w:t>
        </w:r>
        <w:r>
          <w:rPr>
            <w:noProof/>
            <w:webHidden/>
          </w:rPr>
          <w:tab/>
        </w:r>
        <w:r>
          <w:rPr>
            <w:noProof/>
            <w:webHidden/>
          </w:rPr>
          <w:fldChar w:fldCharType="begin"/>
        </w:r>
        <w:r>
          <w:rPr>
            <w:noProof/>
            <w:webHidden/>
          </w:rPr>
          <w:instrText xml:space="preserve"> PAGEREF _Toc136546169 \h </w:instrText>
        </w:r>
        <w:r>
          <w:rPr>
            <w:noProof/>
            <w:webHidden/>
          </w:rPr>
        </w:r>
        <w:r>
          <w:rPr>
            <w:noProof/>
            <w:webHidden/>
          </w:rPr>
          <w:fldChar w:fldCharType="separate"/>
        </w:r>
        <w:r w:rsidR="00732DD9">
          <w:rPr>
            <w:noProof/>
            <w:webHidden/>
          </w:rPr>
          <w:t>23</w:t>
        </w:r>
        <w:r>
          <w:rPr>
            <w:noProof/>
            <w:webHidden/>
          </w:rPr>
          <w:fldChar w:fldCharType="end"/>
        </w:r>
      </w:hyperlink>
    </w:p>
    <w:p w14:paraId="1A0AF46F" w14:textId="591C8F29" w:rsidR="00421828" w:rsidRDefault="00421828">
      <w:pPr>
        <w:pStyle w:val="Inhopg4"/>
        <w:tabs>
          <w:tab w:val="right" w:pos="9062"/>
        </w:tabs>
        <w:rPr>
          <w:rFonts w:eastAsiaTheme="minorEastAsia"/>
          <w:noProof/>
          <w:kern w:val="2"/>
          <w:sz w:val="22"/>
          <w:lang w:eastAsia="nl-BE"/>
          <w14:ligatures w14:val="standardContextual"/>
        </w:rPr>
      </w:pPr>
      <w:hyperlink w:anchor="_Toc136546170" w:history="1">
        <w:r w:rsidRPr="002E0978">
          <w:rPr>
            <w:rStyle w:val="Hyperlink"/>
            <w:noProof/>
            <w:lang w:val="nl-NL"/>
          </w:rPr>
          <w:t>1.2.4</w:t>
        </w:r>
        <w:r>
          <w:rPr>
            <w:rFonts w:eastAsiaTheme="minorEastAsia"/>
            <w:noProof/>
            <w:kern w:val="2"/>
            <w:sz w:val="22"/>
            <w:lang w:eastAsia="nl-BE"/>
            <w14:ligatures w14:val="standardContextual"/>
          </w:rPr>
          <w:tab/>
        </w:r>
        <w:r w:rsidRPr="002E0978">
          <w:rPr>
            <w:rStyle w:val="Hyperlink"/>
            <w:noProof/>
            <w:lang w:val="nl-NL"/>
          </w:rPr>
          <w:t>Sensor voor het aansturen van de stappenmotor</w:t>
        </w:r>
        <w:r>
          <w:rPr>
            <w:noProof/>
            <w:webHidden/>
          </w:rPr>
          <w:tab/>
        </w:r>
        <w:r>
          <w:rPr>
            <w:noProof/>
            <w:webHidden/>
          </w:rPr>
          <w:fldChar w:fldCharType="begin"/>
        </w:r>
        <w:r>
          <w:rPr>
            <w:noProof/>
            <w:webHidden/>
          </w:rPr>
          <w:instrText xml:space="preserve"> PAGEREF _Toc136546170 \h </w:instrText>
        </w:r>
        <w:r>
          <w:rPr>
            <w:noProof/>
            <w:webHidden/>
          </w:rPr>
        </w:r>
        <w:r>
          <w:rPr>
            <w:noProof/>
            <w:webHidden/>
          </w:rPr>
          <w:fldChar w:fldCharType="separate"/>
        </w:r>
        <w:r w:rsidR="00732DD9">
          <w:rPr>
            <w:noProof/>
            <w:webHidden/>
          </w:rPr>
          <w:t>24</w:t>
        </w:r>
        <w:r>
          <w:rPr>
            <w:noProof/>
            <w:webHidden/>
          </w:rPr>
          <w:fldChar w:fldCharType="end"/>
        </w:r>
      </w:hyperlink>
    </w:p>
    <w:p w14:paraId="31500DCF" w14:textId="0396EA62"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71" w:history="1">
        <w:r w:rsidRPr="002E0978">
          <w:rPr>
            <w:rStyle w:val="Hyperlink"/>
            <w:noProof/>
            <w:lang w:val="nl-NL"/>
          </w:rPr>
          <w:t>1.3</w:t>
        </w:r>
        <w:r>
          <w:rPr>
            <w:rFonts w:eastAsiaTheme="minorEastAsia"/>
            <w:b w:val="0"/>
            <w:noProof/>
            <w:kern w:val="2"/>
            <w:lang w:eastAsia="nl-BE"/>
            <w14:ligatures w14:val="standardContextual"/>
          </w:rPr>
          <w:tab/>
        </w:r>
        <w:r w:rsidRPr="002E0978">
          <w:rPr>
            <w:rStyle w:val="Hyperlink"/>
            <w:noProof/>
            <w:lang w:val="nl-NL"/>
          </w:rPr>
          <w:t>Mechanica</w:t>
        </w:r>
        <w:r>
          <w:rPr>
            <w:noProof/>
            <w:webHidden/>
          </w:rPr>
          <w:tab/>
        </w:r>
        <w:r>
          <w:rPr>
            <w:noProof/>
            <w:webHidden/>
          </w:rPr>
          <w:fldChar w:fldCharType="begin"/>
        </w:r>
        <w:r>
          <w:rPr>
            <w:noProof/>
            <w:webHidden/>
          </w:rPr>
          <w:instrText xml:space="preserve"> PAGEREF _Toc136546171 \h </w:instrText>
        </w:r>
        <w:r>
          <w:rPr>
            <w:noProof/>
            <w:webHidden/>
          </w:rPr>
        </w:r>
        <w:r>
          <w:rPr>
            <w:noProof/>
            <w:webHidden/>
          </w:rPr>
          <w:fldChar w:fldCharType="separate"/>
        </w:r>
        <w:r w:rsidR="00732DD9">
          <w:rPr>
            <w:noProof/>
            <w:webHidden/>
          </w:rPr>
          <w:t>25</w:t>
        </w:r>
        <w:r>
          <w:rPr>
            <w:noProof/>
            <w:webHidden/>
          </w:rPr>
          <w:fldChar w:fldCharType="end"/>
        </w:r>
      </w:hyperlink>
    </w:p>
    <w:p w14:paraId="672E7C9D" w14:textId="567BC75E" w:rsidR="00421828" w:rsidRDefault="00421828">
      <w:pPr>
        <w:pStyle w:val="Inhopg4"/>
        <w:tabs>
          <w:tab w:val="right" w:pos="9062"/>
        </w:tabs>
        <w:rPr>
          <w:rFonts w:eastAsiaTheme="minorEastAsia"/>
          <w:noProof/>
          <w:kern w:val="2"/>
          <w:sz w:val="22"/>
          <w:lang w:eastAsia="nl-BE"/>
          <w14:ligatures w14:val="standardContextual"/>
        </w:rPr>
      </w:pPr>
      <w:hyperlink w:anchor="_Toc136546172" w:history="1">
        <w:r w:rsidRPr="002E0978">
          <w:rPr>
            <w:rStyle w:val="Hyperlink"/>
            <w:noProof/>
          </w:rPr>
          <w:t>1.3.1</w:t>
        </w:r>
        <w:r>
          <w:rPr>
            <w:rFonts w:eastAsiaTheme="minorEastAsia"/>
            <w:noProof/>
            <w:kern w:val="2"/>
            <w:sz w:val="22"/>
            <w:lang w:eastAsia="nl-BE"/>
            <w14:ligatures w14:val="standardContextual"/>
          </w:rPr>
          <w:tab/>
        </w:r>
        <w:r w:rsidRPr="002E0978">
          <w:rPr>
            <w:rStyle w:val="Hyperlink"/>
            <w:noProof/>
          </w:rPr>
          <w:t>Cartesische robotarm</w:t>
        </w:r>
        <w:r>
          <w:rPr>
            <w:noProof/>
            <w:webHidden/>
          </w:rPr>
          <w:tab/>
        </w:r>
        <w:r>
          <w:rPr>
            <w:noProof/>
            <w:webHidden/>
          </w:rPr>
          <w:fldChar w:fldCharType="begin"/>
        </w:r>
        <w:r>
          <w:rPr>
            <w:noProof/>
            <w:webHidden/>
          </w:rPr>
          <w:instrText xml:space="preserve"> PAGEREF _Toc136546172 \h </w:instrText>
        </w:r>
        <w:r>
          <w:rPr>
            <w:noProof/>
            <w:webHidden/>
          </w:rPr>
        </w:r>
        <w:r>
          <w:rPr>
            <w:noProof/>
            <w:webHidden/>
          </w:rPr>
          <w:fldChar w:fldCharType="separate"/>
        </w:r>
        <w:r w:rsidR="00732DD9">
          <w:rPr>
            <w:noProof/>
            <w:webHidden/>
          </w:rPr>
          <w:t>25</w:t>
        </w:r>
        <w:r>
          <w:rPr>
            <w:noProof/>
            <w:webHidden/>
          </w:rPr>
          <w:fldChar w:fldCharType="end"/>
        </w:r>
      </w:hyperlink>
    </w:p>
    <w:p w14:paraId="7D6F78A2" w14:textId="386FAC7A" w:rsidR="00421828" w:rsidRDefault="00421828">
      <w:pPr>
        <w:pStyle w:val="Inhopg4"/>
        <w:tabs>
          <w:tab w:val="right" w:pos="9062"/>
        </w:tabs>
        <w:rPr>
          <w:rFonts w:eastAsiaTheme="minorEastAsia"/>
          <w:noProof/>
          <w:kern w:val="2"/>
          <w:sz w:val="22"/>
          <w:lang w:eastAsia="nl-BE"/>
          <w14:ligatures w14:val="standardContextual"/>
        </w:rPr>
      </w:pPr>
      <w:hyperlink w:anchor="_Toc136546173" w:history="1">
        <w:r w:rsidRPr="002E0978">
          <w:rPr>
            <w:rStyle w:val="Hyperlink"/>
            <w:noProof/>
          </w:rPr>
          <w:t>1.3.2</w:t>
        </w:r>
        <w:r>
          <w:rPr>
            <w:rFonts w:eastAsiaTheme="minorEastAsia"/>
            <w:noProof/>
            <w:kern w:val="2"/>
            <w:sz w:val="22"/>
            <w:lang w:eastAsia="nl-BE"/>
            <w14:ligatures w14:val="standardContextual"/>
          </w:rPr>
          <w:tab/>
        </w:r>
        <w:r w:rsidRPr="002E0978">
          <w:rPr>
            <w:rStyle w:val="Hyperlink"/>
            <w:noProof/>
          </w:rPr>
          <w:t>Articulated robotarm</w:t>
        </w:r>
        <w:r>
          <w:rPr>
            <w:noProof/>
            <w:webHidden/>
          </w:rPr>
          <w:tab/>
        </w:r>
        <w:r>
          <w:rPr>
            <w:noProof/>
            <w:webHidden/>
          </w:rPr>
          <w:fldChar w:fldCharType="begin"/>
        </w:r>
        <w:r>
          <w:rPr>
            <w:noProof/>
            <w:webHidden/>
          </w:rPr>
          <w:instrText xml:space="preserve"> PAGEREF _Toc136546173 \h </w:instrText>
        </w:r>
        <w:r>
          <w:rPr>
            <w:noProof/>
            <w:webHidden/>
          </w:rPr>
        </w:r>
        <w:r>
          <w:rPr>
            <w:noProof/>
            <w:webHidden/>
          </w:rPr>
          <w:fldChar w:fldCharType="separate"/>
        </w:r>
        <w:r w:rsidR="00732DD9">
          <w:rPr>
            <w:noProof/>
            <w:webHidden/>
          </w:rPr>
          <w:t>26</w:t>
        </w:r>
        <w:r>
          <w:rPr>
            <w:noProof/>
            <w:webHidden/>
          </w:rPr>
          <w:fldChar w:fldCharType="end"/>
        </w:r>
      </w:hyperlink>
    </w:p>
    <w:p w14:paraId="3873EABE" w14:textId="27273E74" w:rsidR="00421828" w:rsidRDefault="00421828">
      <w:pPr>
        <w:pStyle w:val="Inhopg4"/>
        <w:tabs>
          <w:tab w:val="right" w:pos="9062"/>
        </w:tabs>
        <w:rPr>
          <w:rFonts w:eastAsiaTheme="minorEastAsia"/>
          <w:noProof/>
          <w:kern w:val="2"/>
          <w:sz w:val="22"/>
          <w:lang w:eastAsia="nl-BE"/>
          <w14:ligatures w14:val="standardContextual"/>
        </w:rPr>
      </w:pPr>
      <w:hyperlink w:anchor="_Toc136546174" w:history="1">
        <w:r w:rsidRPr="002E0978">
          <w:rPr>
            <w:rStyle w:val="Hyperlink"/>
            <w:noProof/>
          </w:rPr>
          <w:t>1.3.3</w:t>
        </w:r>
        <w:r>
          <w:rPr>
            <w:rFonts w:eastAsiaTheme="minorEastAsia"/>
            <w:noProof/>
            <w:kern w:val="2"/>
            <w:sz w:val="22"/>
            <w:lang w:eastAsia="nl-BE"/>
            <w14:ligatures w14:val="standardContextual"/>
          </w:rPr>
          <w:tab/>
        </w:r>
        <w:r w:rsidRPr="002E0978">
          <w:rPr>
            <w:rStyle w:val="Hyperlink"/>
            <w:noProof/>
          </w:rPr>
          <w:t>SCARA-robotarm</w:t>
        </w:r>
        <w:r>
          <w:rPr>
            <w:noProof/>
            <w:webHidden/>
          </w:rPr>
          <w:tab/>
        </w:r>
        <w:r>
          <w:rPr>
            <w:noProof/>
            <w:webHidden/>
          </w:rPr>
          <w:fldChar w:fldCharType="begin"/>
        </w:r>
        <w:r>
          <w:rPr>
            <w:noProof/>
            <w:webHidden/>
          </w:rPr>
          <w:instrText xml:space="preserve"> PAGEREF _Toc136546174 \h </w:instrText>
        </w:r>
        <w:r>
          <w:rPr>
            <w:noProof/>
            <w:webHidden/>
          </w:rPr>
        </w:r>
        <w:r>
          <w:rPr>
            <w:noProof/>
            <w:webHidden/>
          </w:rPr>
          <w:fldChar w:fldCharType="separate"/>
        </w:r>
        <w:r w:rsidR="00732DD9">
          <w:rPr>
            <w:noProof/>
            <w:webHidden/>
          </w:rPr>
          <w:t>27</w:t>
        </w:r>
        <w:r>
          <w:rPr>
            <w:noProof/>
            <w:webHidden/>
          </w:rPr>
          <w:fldChar w:fldCharType="end"/>
        </w:r>
      </w:hyperlink>
    </w:p>
    <w:p w14:paraId="520159A8" w14:textId="65894546"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75" w:history="1">
        <w:r w:rsidRPr="002E0978">
          <w:rPr>
            <w:rStyle w:val="Hyperlink"/>
            <w:noProof/>
            <w:lang w:val="nl-NL"/>
          </w:rPr>
          <w:t>1.4</w:t>
        </w:r>
        <w:r>
          <w:rPr>
            <w:rFonts w:eastAsiaTheme="minorEastAsia"/>
            <w:b w:val="0"/>
            <w:noProof/>
            <w:kern w:val="2"/>
            <w:lang w:eastAsia="nl-BE"/>
            <w14:ligatures w14:val="standardContextual"/>
          </w:rPr>
          <w:tab/>
        </w:r>
        <w:r w:rsidRPr="002E0978">
          <w:rPr>
            <w:rStyle w:val="Hyperlink"/>
            <w:noProof/>
            <w:lang w:val="nl-NL"/>
          </w:rPr>
          <w:t>Veiligheid</w:t>
        </w:r>
        <w:r>
          <w:rPr>
            <w:noProof/>
            <w:webHidden/>
          </w:rPr>
          <w:tab/>
        </w:r>
        <w:r>
          <w:rPr>
            <w:noProof/>
            <w:webHidden/>
          </w:rPr>
          <w:fldChar w:fldCharType="begin"/>
        </w:r>
        <w:r>
          <w:rPr>
            <w:noProof/>
            <w:webHidden/>
          </w:rPr>
          <w:instrText xml:space="preserve"> PAGEREF _Toc136546175 \h </w:instrText>
        </w:r>
        <w:r>
          <w:rPr>
            <w:noProof/>
            <w:webHidden/>
          </w:rPr>
        </w:r>
        <w:r>
          <w:rPr>
            <w:noProof/>
            <w:webHidden/>
          </w:rPr>
          <w:fldChar w:fldCharType="separate"/>
        </w:r>
        <w:r w:rsidR="00732DD9">
          <w:rPr>
            <w:noProof/>
            <w:webHidden/>
          </w:rPr>
          <w:t>28</w:t>
        </w:r>
        <w:r>
          <w:rPr>
            <w:noProof/>
            <w:webHidden/>
          </w:rPr>
          <w:fldChar w:fldCharType="end"/>
        </w:r>
      </w:hyperlink>
    </w:p>
    <w:p w14:paraId="18D96BAF" w14:textId="79220379"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76" w:history="1">
        <w:r w:rsidRPr="002E0978">
          <w:rPr>
            <w:rStyle w:val="Hyperlink"/>
            <w:noProof/>
            <w:lang w:val="nl-NL"/>
          </w:rPr>
          <w:t>1.5</w:t>
        </w:r>
        <w:r>
          <w:rPr>
            <w:rFonts w:eastAsiaTheme="minorEastAsia"/>
            <w:b w:val="0"/>
            <w:noProof/>
            <w:kern w:val="2"/>
            <w:lang w:eastAsia="nl-BE"/>
            <w14:ligatures w14:val="standardContextual"/>
          </w:rPr>
          <w:tab/>
        </w:r>
        <w:r w:rsidRPr="002E0978">
          <w:rPr>
            <w:rStyle w:val="Hyperlink"/>
            <w:noProof/>
            <w:lang w:val="nl-NL"/>
          </w:rPr>
          <w:t>Opzetstuk</w:t>
        </w:r>
        <w:r>
          <w:rPr>
            <w:noProof/>
            <w:webHidden/>
          </w:rPr>
          <w:tab/>
        </w:r>
        <w:r>
          <w:rPr>
            <w:noProof/>
            <w:webHidden/>
          </w:rPr>
          <w:fldChar w:fldCharType="begin"/>
        </w:r>
        <w:r>
          <w:rPr>
            <w:noProof/>
            <w:webHidden/>
          </w:rPr>
          <w:instrText xml:space="preserve"> PAGEREF _Toc136546176 \h </w:instrText>
        </w:r>
        <w:r>
          <w:rPr>
            <w:noProof/>
            <w:webHidden/>
          </w:rPr>
        </w:r>
        <w:r>
          <w:rPr>
            <w:noProof/>
            <w:webHidden/>
          </w:rPr>
          <w:fldChar w:fldCharType="separate"/>
        </w:r>
        <w:r w:rsidR="00732DD9">
          <w:rPr>
            <w:noProof/>
            <w:webHidden/>
          </w:rPr>
          <w:t>29</w:t>
        </w:r>
        <w:r>
          <w:rPr>
            <w:noProof/>
            <w:webHidden/>
          </w:rPr>
          <w:fldChar w:fldCharType="end"/>
        </w:r>
      </w:hyperlink>
    </w:p>
    <w:p w14:paraId="6804D065" w14:textId="05D8D3FF" w:rsidR="00421828" w:rsidRDefault="00421828">
      <w:pPr>
        <w:pStyle w:val="Inhopg2"/>
        <w:tabs>
          <w:tab w:val="left" w:pos="851"/>
          <w:tab w:val="right" w:pos="9062"/>
        </w:tabs>
        <w:rPr>
          <w:rFonts w:eastAsiaTheme="minorEastAsia"/>
          <w:b w:val="0"/>
          <w:noProof/>
          <w:kern w:val="2"/>
          <w:sz w:val="22"/>
          <w:lang w:eastAsia="nl-BE"/>
          <w14:ligatures w14:val="standardContextual"/>
        </w:rPr>
      </w:pPr>
      <w:hyperlink w:anchor="_Toc136546177" w:history="1">
        <w:r w:rsidRPr="002E0978">
          <w:rPr>
            <w:rStyle w:val="Hyperlink"/>
            <w:noProof/>
          </w:rPr>
          <w:t>2</w:t>
        </w:r>
        <w:r>
          <w:rPr>
            <w:rFonts w:eastAsiaTheme="minorEastAsia"/>
            <w:b w:val="0"/>
            <w:noProof/>
            <w:kern w:val="2"/>
            <w:sz w:val="22"/>
            <w:lang w:eastAsia="nl-BE"/>
            <w14:ligatures w14:val="standardContextual"/>
          </w:rPr>
          <w:tab/>
        </w:r>
        <w:r w:rsidRPr="002E0978">
          <w:rPr>
            <w:rStyle w:val="Hyperlink"/>
            <w:noProof/>
          </w:rPr>
          <w:t>Ontwerp</w:t>
        </w:r>
        <w:r>
          <w:rPr>
            <w:noProof/>
            <w:webHidden/>
          </w:rPr>
          <w:tab/>
        </w:r>
        <w:r>
          <w:rPr>
            <w:noProof/>
            <w:webHidden/>
          </w:rPr>
          <w:fldChar w:fldCharType="begin"/>
        </w:r>
        <w:r>
          <w:rPr>
            <w:noProof/>
            <w:webHidden/>
          </w:rPr>
          <w:instrText xml:space="preserve"> PAGEREF _Toc136546177 \h </w:instrText>
        </w:r>
        <w:r>
          <w:rPr>
            <w:noProof/>
            <w:webHidden/>
          </w:rPr>
        </w:r>
        <w:r>
          <w:rPr>
            <w:noProof/>
            <w:webHidden/>
          </w:rPr>
          <w:fldChar w:fldCharType="separate"/>
        </w:r>
        <w:r w:rsidR="00732DD9">
          <w:rPr>
            <w:noProof/>
            <w:webHidden/>
          </w:rPr>
          <w:t>31</w:t>
        </w:r>
        <w:r>
          <w:rPr>
            <w:noProof/>
            <w:webHidden/>
          </w:rPr>
          <w:fldChar w:fldCharType="end"/>
        </w:r>
      </w:hyperlink>
    </w:p>
    <w:p w14:paraId="1BBB98E5" w14:textId="21820C08"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78" w:history="1">
        <w:r w:rsidRPr="002E0978">
          <w:rPr>
            <w:rStyle w:val="Hyperlink"/>
            <w:noProof/>
          </w:rPr>
          <w:t>2.1</w:t>
        </w:r>
        <w:r>
          <w:rPr>
            <w:rFonts w:eastAsiaTheme="minorEastAsia"/>
            <w:b w:val="0"/>
            <w:noProof/>
            <w:kern w:val="2"/>
            <w:lang w:eastAsia="nl-BE"/>
            <w14:ligatures w14:val="standardContextual"/>
          </w:rPr>
          <w:tab/>
        </w:r>
        <w:r w:rsidRPr="002E0978">
          <w:rPr>
            <w:rStyle w:val="Hyperlink"/>
            <w:noProof/>
          </w:rPr>
          <w:t>Blokschema</w:t>
        </w:r>
        <w:r>
          <w:rPr>
            <w:noProof/>
            <w:webHidden/>
          </w:rPr>
          <w:tab/>
        </w:r>
        <w:r>
          <w:rPr>
            <w:noProof/>
            <w:webHidden/>
          </w:rPr>
          <w:fldChar w:fldCharType="begin"/>
        </w:r>
        <w:r>
          <w:rPr>
            <w:noProof/>
            <w:webHidden/>
          </w:rPr>
          <w:instrText xml:space="preserve"> PAGEREF _Toc136546178 \h </w:instrText>
        </w:r>
        <w:r>
          <w:rPr>
            <w:noProof/>
            <w:webHidden/>
          </w:rPr>
        </w:r>
        <w:r>
          <w:rPr>
            <w:noProof/>
            <w:webHidden/>
          </w:rPr>
          <w:fldChar w:fldCharType="separate"/>
        </w:r>
        <w:r w:rsidR="00732DD9">
          <w:rPr>
            <w:noProof/>
            <w:webHidden/>
          </w:rPr>
          <w:t>31</w:t>
        </w:r>
        <w:r>
          <w:rPr>
            <w:noProof/>
            <w:webHidden/>
          </w:rPr>
          <w:fldChar w:fldCharType="end"/>
        </w:r>
      </w:hyperlink>
    </w:p>
    <w:p w14:paraId="06E559BE" w14:textId="46E44885"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79" w:history="1">
        <w:r w:rsidRPr="002E0978">
          <w:rPr>
            <w:rStyle w:val="Hyperlink"/>
            <w:noProof/>
          </w:rPr>
          <w:t>2.2</w:t>
        </w:r>
        <w:r>
          <w:rPr>
            <w:rFonts w:eastAsiaTheme="minorEastAsia"/>
            <w:b w:val="0"/>
            <w:noProof/>
            <w:kern w:val="2"/>
            <w:lang w:eastAsia="nl-BE"/>
            <w14:ligatures w14:val="standardContextual"/>
          </w:rPr>
          <w:tab/>
        </w:r>
        <w:r w:rsidRPr="002E0978">
          <w:rPr>
            <w:rStyle w:val="Hyperlink"/>
            <w:noProof/>
          </w:rPr>
          <w:t>Componenten</w:t>
        </w:r>
        <w:r>
          <w:rPr>
            <w:noProof/>
            <w:webHidden/>
          </w:rPr>
          <w:tab/>
        </w:r>
        <w:r>
          <w:rPr>
            <w:noProof/>
            <w:webHidden/>
          </w:rPr>
          <w:fldChar w:fldCharType="begin"/>
        </w:r>
        <w:r>
          <w:rPr>
            <w:noProof/>
            <w:webHidden/>
          </w:rPr>
          <w:instrText xml:space="preserve"> PAGEREF _Toc136546179 \h </w:instrText>
        </w:r>
        <w:r>
          <w:rPr>
            <w:noProof/>
            <w:webHidden/>
          </w:rPr>
        </w:r>
        <w:r>
          <w:rPr>
            <w:noProof/>
            <w:webHidden/>
          </w:rPr>
          <w:fldChar w:fldCharType="separate"/>
        </w:r>
        <w:r w:rsidR="00732DD9">
          <w:rPr>
            <w:noProof/>
            <w:webHidden/>
          </w:rPr>
          <w:t>33</w:t>
        </w:r>
        <w:r>
          <w:rPr>
            <w:noProof/>
            <w:webHidden/>
          </w:rPr>
          <w:fldChar w:fldCharType="end"/>
        </w:r>
      </w:hyperlink>
    </w:p>
    <w:p w14:paraId="27B08B9E" w14:textId="406E84EA" w:rsidR="00421828" w:rsidRDefault="00421828">
      <w:pPr>
        <w:pStyle w:val="Inhopg4"/>
        <w:tabs>
          <w:tab w:val="right" w:pos="9062"/>
        </w:tabs>
        <w:rPr>
          <w:rFonts w:eastAsiaTheme="minorEastAsia"/>
          <w:noProof/>
          <w:kern w:val="2"/>
          <w:sz w:val="22"/>
          <w:lang w:eastAsia="nl-BE"/>
          <w14:ligatures w14:val="standardContextual"/>
        </w:rPr>
      </w:pPr>
      <w:hyperlink w:anchor="_Toc136546180" w:history="1">
        <w:r w:rsidRPr="002E0978">
          <w:rPr>
            <w:rStyle w:val="Hyperlink"/>
            <w:noProof/>
          </w:rPr>
          <w:t>2.2.1</w:t>
        </w:r>
        <w:r>
          <w:rPr>
            <w:rFonts w:eastAsiaTheme="minorEastAsia"/>
            <w:noProof/>
            <w:kern w:val="2"/>
            <w:sz w:val="22"/>
            <w:lang w:eastAsia="nl-BE"/>
            <w14:ligatures w14:val="standardContextual"/>
          </w:rPr>
          <w:tab/>
        </w:r>
        <w:r w:rsidRPr="002E0978">
          <w:rPr>
            <w:rStyle w:val="Hyperlink"/>
            <w:noProof/>
          </w:rPr>
          <w:t>TMC2208</w:t>
        </w:r>
        <w:r>
          <w:rPr>
            <w:noProof/>
            <w:webHidden/>
          </w:rPr>
          <w:tab/>
        </w:r>
        <w:r>
          <w:rPr>
            <w:noProof/>
            <w:webHidden/>
          </w:rPr>
          <w:fldChar w:fldCharType="begin"/>
        </w:r>
        <w:r>
          <w:rPr>
            <w:noProof/>
            <w:webHidden/>
          </w:rPr>
          <w:instrText xml:space="preserve"> PAGEREF _Toc136546180 \h </w:instrText>
        </w:r>
        <w:r>
          <w:rPr>
            <w:noProof/>
            <w:webHidden/>
          </w:rPr>
        </w:r>
        <w:r>
          <w:rPr>
            <w:noProof/>
            <w:webHidden/>
          </w:rPr>
          <w:fldChar w:fldCharType="separate"/>
        </w:r>
        <w:r w:rsidR="00732DD9">
          <w:rPr>
            <w:noProof/>
            <w:webHidden/>
          </w:rPr>
          <w:t>34</w:t>
        </w:r>
        <w:r>
          <w:rPr>
            <w:noProof/>
            <w:webHidden/>
          </w:rPr>
          <w:fldChar w:fldCharType="end"/>
        </w:r>
      </w:hyperlink>
    </w:p>
    <w:p w14:paraId="3AE8EBB7" w14:textId="4465472A" w:rsidR="00421828" w:rsidRDefault="00421828">
      <w:pPr>
        <w:pStyle w:val="Inhopg4"/>
        <w:tabs>
          <w:tab w:val="right" w:pos="9062"/>
        </w:tabs>
        <w:rPr>
          <w:rFonts w:eastAsiaTheme="minorEastAsia"/>
          <w:noProof/>
          <w:kern w:val="2"/>
          <w:sz w:val="22"/>
          <w:lang w:eastAsia="nl-BE"/>
          <w14:ligatures w14:val="standardContextual"/>
        </w:rPr>
      </w:pPr>
      <w:hyperlink w:anchor="_Toc136546181" w:history="1">
        <w:r w:rsidRPr="002E0978">
          <w:rPr>
            <w:rStyle w:val="Hyperlink"/>
            <w:noProof/>
          </w:rPr>
          <w:t>2.2.2</w:t>
        </w:r>
        <w:r>
          <w:rPr>
            <w:rFonts w:eastAsiaTheme="minorEastAsia"/>
            <w:noProof/>
            <w:kern w:val="2"/>
            <w:sz w:val="22"/>
            <w:lang w:eastAsia="nl-BE"/>
            <w14:ligatures w14:val="standardContextual"/>
          </w:rPr>
          <w:tab/>
        </w:r>
        <w:r w:rsidRPr="002E0978">
          <w:rPr>
            <w:rStyle w:val="Hyperlink"/>
            <w:noProof/>
          </w:rPr>
          <w:t>CP2102</w:t>
        </w:r>
        <w:r>
          <w:rPr>
            <w:noProof/>
            <w:webHidden/>
          </w:rPr>
          <w:tab/>
        </w:r>
        <w:r>
          <w:rPr>
            <w:noProof/>
            <w:webHidden/>
          </w:rPr>
          <w:fldChar w:fldCharType="begin"/>
        </w:r>
        <w:r>
          <w:rPr>
            <w:noProof/>
            <w:webHidden/>
          </w:rPr>
          <w:instrText xml:space="preserve"> PAGEREF _Toc136546181 \h </w:instrText>
        </w:r>
        <w:r>
          <w:rPr>
            <w:noProof/>
            <w:webHidden/>
          </w:rPr>
        </w:r>
        <w:r>
          <w:rPr>
            <w:noProof/>
            <w:webHidden/>
          </w:rPr>
          <w:fldChar w:fldCharType="separate"/>
        </w:r>
        <w:r w:rsidR="00732DD9">
          <w:rPr>
            <w:noProof/>
            <w:webHidden/>
          </w:rPr>
          <w:t>35</w:t>
        </w:r>
        <w:r>
          <w:rPr>
            <w:noProof/>
            <w:webHidden/>
          </w:rPr>
          <w:fldChar w:fldCharType="end"/>
        </w:r>
      </w:hyperlink>
    </w:p>
    <w:p w14:paraId="14A7919E" w14:textId="3BF9AF2B" w:rsidR="00421828" w:rsidRDefault="00421828">
      <w:pPr>
        <w:pStyle w:val="Inhopg4"/>
        <w:tabs>
          <w:tab w:val="right" w:pos="9062"/>
        </w:tabs>
        <w:rPr>
          <w:rFonts w:eastAsiaTheme="minorEastAsia"/>
          <w:noProof/>
          <w:kern w:val="2"/>
          <w:sz w:val="22"/>
          <w:lang w:eastAsia="nl-BE"/>
          <w14:ligatures w14:val="standardContextual"/>
        </w:rPr>
      </w:pPr>
      <w:hyperlink w:anchor="_Toc136546182" w:history="1">
        <w:r w:rsidRPr="002E0978">
          <w:rPr>
            <w:rStyle w:val="Hyperlink"/>
            <w:noProof/>
          </w:rPr>
          <w:t>2.2.3</w:t>
        </w:r>
        <w:r>
          <w:rPr>
            <w:rFonts w:eastAsiaTheme="minorEastAsia"/>
            <w:noProof/>
            <w:kern w:val="2"/>
            <w:sz w:val="22"/>
            <w:lang w:eastAsia="nl-BE"/>
            <w14:ligatures w14:val="standardContextual"/>
          </w:rPr>
          <w:tab/>
        </w:r>
        <w:r w:rsidRPr="002E0978">
          <w:rPr>
            <w:rStyle w:val="Hyperlink"/>
            <w:noProof/>
          </w:rPr>
          <w:t>ST7920</w:t>
        </w:r>
        <w:r>
          <w:rPr>
            <w:noProof/>
            <w:webHidden/>
          </w:rPr>
          <w:tab/>
        </w:r>
        <w:r>
          <w:rPr>
            <w:noProof/>
            <w:webHidden/>
          </w:rPr>
          <w:fldChar w:fldCharType="begin"/>
        </w:r>
        <w:r>
          <w:rPr>
            <w:noProof/>
            <w:webHidden/>
          </w:rPr>
          <w:instrText xml:space="preserve"> PAGEREF _Toc136546182 \h </w:instrText>
        </w:r>
        <w:r>
          <w:rPr>
            <w:noProof/>
            <w:webHidden/>
          </w:rPr>
        </w:r>
        <w:r>
          <w:rPr>
            <w:noProof/>
            <w:webHidden/>
          </w:rPr>
          <w:fldChar w:fldCharType="separate"/>
        </w:r>
        <w:r w:rsidR="00732DD9">
          <w:rPr>
            <w:noProof/>
            <w:webHidden/>
          </w:rPr>
          <w:t>36</w:t>
        </w:r>
        <w:r>
          <w:rPr>
            <w:noProof/>
            <w:webHidden/>
          </w:rPr>
          <w:fldChar w:fldCharType="end"/>
        </w:r>
      </w:hyperlink>
    </w:p>
    <w:p w14:paraId="7B8A0E78" w14:textId="48F3CF68" w:rsidR="00421828" w:rsidRDefault="00421828">
      <w:pPr>
        <w:pStyle w:val="Inhopg4"/>
        <w:tabs>
          <w:tab w:val="right" w:pos="9062"/>
        </w:tabs>
        <w:rPr>
          <w:rFonts w:eastAsiaTheme="minorEastAsia"/>
          <w:noProof/>
          <w:kern w:val="2"/>
          <w:sz w:val="22"/>
          <w:lang w:eastAsia="nl-BE"/>
          <w14:ligatures w14:val="standardContextual"/>
        </w:rPr>
      </w:pPr>
      <w:hyperlink w:anchor="_Toc136546183" w:history="1">
        <w:r w:rsidRPr="002E0978">
          <w:rPr>
            <w:rStyle w:val="Hyperlink"/>
            <w:noProof/>
          </w:rPr>
          <w:t>2.2.4</w:t>
        </w:r>
        <w:r>
          <w:rPr>
            <w:rFonts w:eastAsiaTheme="minorEastAsia"/>
            <w:noProof/>
            <w:kern w:val="2"/>
            <w:sz w:val="22"/>
            <w:lang w:eastAsia="nl-BE"/>
            <w14:ligatures w14:val="standardContextual"/>
          </w:rPr>
          <w:tab/>
        </w:r>
        <w:r w:rsidRPr="002E0978">
          <w:rPr>
            <w:rStyle w:val="Hyperlink"/>
            <w:noProof/>
          </w:rPr>
          <w:t>Rotary encoder</w:t>
        </w:r>
        <w:r>
          <w:rPr>
            <w:noProof/>
            <w:webHidden/>
          </w:rPr>
          <w:tab/>
        </w:r>
        <w:r>
          <w:rPr>
            <w:noProof/>
            <w:webHidden/>
          </w:rPr>
          <w:fldChar w:fldCharType="begin"/>
        </w:r>
        <w:r>
          <w:rPr>
            <w:noProof/>
            <w:webHidden/>
          </w:rPr>
          <w:instrText xml:space="preserve"> PAGEREF _Toc136546183 \h </w:instrText>
        </w:r>
        <w:r>
          <w:rPr>
            <w:noProof/>
            <w:webHidden/>
          </w:rPr>
        </w:r>
        <w:r>
          <w:rPr>
            <w:noProof/>
            <w:webHidden/>
          </w:rPr>
          <w:fldChar w:fldCharType="separate"/>
        </w:r>
        <w:r w:rsidR="00732DD9">
          <w:rPr>
            <w:noProof/>
            <w:webHidden/>
          </w:rPr>
          <w:t>37</w:t>
        </w:r>
        <w:r>
          <w:rPr>
            <w:noProof/>
            <w:webHidden/>
          </w:rPr>
          <w:fldChar w:fldCharType="end"/>
        </w:r>
      </w:hyperlink>
    </w:p>
    <w:p w14:paraId="7A5A1B02" w14:textId="64D78392"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84" w:history="1">
        <w:r w:rsidRPr="002E0978">
          <w:rPr>
            <w:rStyle w:val="Hyperlink"/>
            <w:noProof/>
          </w:rPr>
          <w:t>2.3</w:t>
        </w:r>
        <w:r>
          <w:rPr>
            <w:rFonts w:eastAsiaTheme="minorEastAsia"/>
            <w:b w:val="0"/>
            <w:noProof/>
            <w:kern w:val="2"/>
            <w:lang w:eastAsia="nl-BE"/>
            <w14:ligatures w14:val="standardContextual"/>
          </w:rPr>
          <w:tab/>
        </w:r>
        <w:r w:rsidRPr="002E0978">
          <w:rPr>
            <w:rStyle w:val="Hyperlink"/>
            <w:noProof/>
          </w:rPr>
          <w:t>Mechanisch ontwerp</w:t>
        </w:r>
        <w:r>
          <w:rPr>
            <w:noProof/>
            <w:webHidden/>
          </w:rPr>
          <w:tab/>
        </w:r>
        <w:r>
          <w:rPr>
            <w:noProof/>
            <w:webHidden/>
          </w:rPr>
          <w:fldChar w:fldCharType="begin"/>
        </w:r>
        <w:r>
          <w:rPr>
            <w:noProof/>
            <w:webHidden/>
          </w:rPr>
          <w:instrText xml:space="preserve"> PAGEREF _Toc136546184 \h </w:instrText>
        </w:r>
        <w:r>
          <w:rPr>
            <w:noProof/>
            <w:webHidden/>
          </w:rPr>
        </w:r>
        <w:r>
          <w:rPr>
            <w:noProof/>
            <w:webHidden/>
          </w:rPr>
          <w:fldChar w:fldCharType="separate"/>
        </w:r>
        <w:r w:rsidR="00732DD9">
          <w:rPr>
            <w:noProof/>
            <w:webHidden/>
          </w:rPr>
          <w:t>38</w:t>
        </w:r>
        <w:r>
          <w:rPr>
            <w:noProof/>
            <w:webHidden/>
          </w:rPr>
          <w:fldChar w:fldCharType="end"/>
        </w:r>
      </w:hyperlink>
    </w:p>
    <w:p w14:paraId="6DCB2106" w14:textId="26C79A38"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85" w:history="1">
        <w:r w:rsidRPr="002E0978">
          <w:rPr>
            <w:rStyle w:val="Hyperlink"/>
            <w:noProof/>
          </w:rPr>
          <w:t>2.4</w:t>
        </w:r>
        <w:r>
          <w:rPr>
            <w:rFonts w:eastAsiaTheme="minorEastAsia"/>
            <w:b w:val="0"/>
            <w:noProof/>
            <w:kern w:val="2"/>
            <w:lang w:eastAsia="nl-BE"/>
            <w14:ligatures w14:val="standardContextual"/>
          </w:rPr>
          <w:tab/>
        </w:r>
        <w:r w:rsidRPr="002E0978">
          <w:rPr>
            <w:rStyle w:val="Hyperlink"/>
            <w:noProof/>
          </w:rPr>
          <w:t>BOM (Bill of Materials)</w:t>
        </w:r>
        <w:r>
          <w:rPr>
            <w:noProof/>
            <w:webHidden/>
          </w:rPr>
          <w:tab/>
        </w:r>
        <w:r>
          <w:rPr>
            <w:noProof/>
            <w:webHidden/>
          </w:rPr>
          <w:fldChar w:fldCharType="begin"/>
        </w:r>
        <w:r>
          <w:rPr>
            <w:noProof/>
            <w:webHidden/>
          </w:rPr>
          <w:instrText xml:space="preserve"> PAGEREF _Toc136546185 \h </w:instrText>
        </w:r>
        <w:r>
          <w:rPr>
            <w:noProof/>
            <w:webHidden/>
          </w:rPr>
        </w:r>
        <w:r>
          <w:rPr>
            <w:noProof/>
            <w:webHidden/>
          </w:rPr>
          <w:fldChar w:fldCharType="separate"/>
        </w:r>
        <w:r w:rsidR="00732DD9">
          <w:rPr>
            <w:noProof/>
            <w:webHidden/>
          </w:rPr>
          <w:t>40</w:t>
        </w:r>
        <w:r>
          <w:rPr>
            <w:noProof/>
            <w:webHidden/>
          </w:rPr>
          <w:fldChar w:fldCharType="end"/>
        </w:r>
      </w:hyperlink>
    </w:p>
    <w:p w14:paraId="24BEC26A" w14:textId="4BF0E933"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86" w:history="1">
        <w:r w:rsidRPr="002E0978">
          <w:rPr>
            <w:rStyle w:val="Hyperlink"/>
            <w:noProof/>
          </w:rPr>
          <w:t>2.5</w:t>
        </w:r>
        <w:r>
          <w:rPr>
            <w:rFonts w:eastAsiaTheme="minorEastAsia"/>
            <w:b w:val="0"/>
            <w:noProof/>
            <w:kern w:val="2"/>
            <w:lang w:eastAsia="nl-BE"/>
            <w14:ligatures w14:val="standardContextual"/>
          </w:rPr>
          <w:tab/>
        </w:r>
        <w:r w:rsidRPr="002E0978">
          <w:rPr>
            <w:rStyle w:val="Hyperlink"/>
            <w:noProof/>
          </w:rPr>
          <w:t>Schema</w:t>
        </w:r>
        <w:r>
          <w:rPr>
            <w:noProof/>
            <w:webHidden/>
          </w:rPr>
          <w:tab/>
        </w:r>
        <w:r>
          <w:rPr>
            <w:noProof/>
            <w:webHidden/>
          </w:rPr>
          <w:fldChar w:fldCharType="begin"/>
        </w:r>
        <w:r>
          <w:rPr>
            <w:noProof/>
            <w:webHidden/>
          </w:rPr>
          <w:instrText xml:space="preserve"> PAGEREF _Toc136546186 \h </w:instrText>
        </w:r>
        <w:r>
          <w:rPr>
            <w:noProof/>
            <w:webHidden/>
          </w:rPr>
        </w:r>
        <w:r>
          <w:rPr>
            <w:noProof/>
            <w:webHidden/>
          </w:rPr>
          <w:fldChar w:fldCharType="separate"/>
        </w:r>
        <w:r w:rsidR="00732DD9">
          <w:rPr>
            <w:noProof/>
            <w:webHidden/>
          </w:rPr>
          <w:t>41</w:t>
        </w:r>
        <w:r>
          <w:rPr>
            <w:noProof/>
            <w:webHidden/>
          </w:rPr>
          <w:fldChar w:fldCharType="end"/>
        </w:r>
      </w:hyperlink>
    </w:p>
    <w:p w14:paraId="45353140" w14:textId="4D3EF7E9"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87" w:history="1">
        <w:r w:rsidRPr="002E0978">
          <w:rPr>
            <w:rStyle w:val="Hyperlink"/>
            <w:noProof/>
          </w:rPr>
          <w:t>2.6</w:t>
        </w:r>
        <w:r>
          <w:rPr>
            <w:rFonts w:eastAsiaTheme="minorEastAsia"/>
            <w:b w:val="0"/>
            <w:noProof/>
            <w:kern w:val="2"/>
            <w:lang w:eastAsia="nl-BE"/>
            <w14:ligatures w14:val="standardContextual"/>
          </w:rPr>
          <w:tab/>
        </w:r>
        <w:r w:rsidRPr="002E0978">
          <w:rPr>
            <w:rStyle w:val="Hyperlink"/>
            <w:noProof/>
          </w:rPr>
          <w:t>Board design</w:t>
        </w:r>
        <w:r>
          <w:rPr>
            <w:noProof/>
            <w:webHidden/>
          </w:rPr>
          <w:tab/>
        </w:r>
        <w:r>
          <w:rPr>
            <w:noProof/>
            <w:webHidden/>
          </w:rPr>
          <w:fldChar w:fldCharType="begin"/>
        </w:r>
        <w:r>
          <w:rPr>
            <w:noProof/>
            <w:webHidden/>
          </w:rPr>
          <w:instrText xml:space="preserve"> PAGEREF _Toc136546187 \h </w:instrText>
        </w:r>
        <w:r>
          <w:rPr>
            <w:noProof/>
            <w:webHidden/>
          </w:rPr>
        </w:r>
        <w:r>
          <w:rPr>
            <w:noProof/>
            <w:webHidden/>
          </w:rPr>
          <w:fldChar w:fldCharType="separate"/>
        </w:r>
        <w:r w:rsidR="00732DD9">
          <w:rPr>
            <w:noProof/>
            <w:webHidden/>
          </w:rPr>
          <w:t>42</w:t>
        </w:r>
        <w:r>
          <w:rPr>
            <w:noProof/>
            <w:webHidden/>
          </w:rPr>
          <w:fldChar w:fldCharType="end"/>
        </w:r>
      </w:hyperlink>
    </w:p>
    <w:p w14:paraId="24AF4ECD" w14:textId="7D5F9519" w:rsidR="00421828" w:rsidRDefault="00421828">
      <w:pPr>
        <w:pStyle w:val="Inhopg2"/>
        <w:tabs>
          <w:tab w:val="left" w:pos="851"/>
          <w:tab w:val="right" w:pos="9062"/>
        </w:tabs>
        <w:rPr>
          <w:rFonts w:eastAsiaTheme="minorEastAsia"/>
          <w:b w:val="0"/>
          <w:noProof/>
          <w:kern w:val="2"/>
          <w:sz w:val="22"/>
          <w:lang w:eastAsia="nl-BE"/>
          <w14:ligatures w14:val="standardContextual"/>
        </w:rPr>
      </w:pPr>
      <w:hyperlink w:anchor="_Toc136546188" w:history="1">
        <w:r w:rsidRPr="002E0978">
          <w:rPr>
            <w:rStyle w:val="Hyperlink"/>
            <w:noProof/>
          </w:rPr>
          <w:t>3</w:t>
        </w:r>
        <w:r>
          <w:rPr>
            <w:rFonts w:eastAsiaTheme="minorEastAsia"/>
            <w:b w:val="0"/>
            <w:noProof/>
            <w:kern w:val="2"/>
            <w:sz w:val="22"/>
            <w:lang w:eastAsia="nl-BE"/>
            <w14:ligatures w14:val="standardContextual"/>
          </w:rPr>
          <w:tab/>
        </w:r>
        <w:r w:rsidRPr="002E0978">
          <w:rPr>
            <w:rStyle w:val="Hyperlink"/>
            <w:noProof/>
          </w:rPr>
          <w:t>Realisatie</w:t>
        </w:r>
        <w:r>
          <w:rPr>
            <w:noProof/>
            <w:webHidden/>
          </w:rPr>
          <w:tab/>
        </w:r>
        <w:r>
          <w:rPr>
            <w:noProof/>
            <w:webHidden/>
          </w:rPr>
          <w:fldChar w:fldCharType="begin"/>
        </w:r>
        <w:r>
          <w:rPr>
            <w:noProof/>
            <w:webHidden/>
          </w:rPr>
          <w:instrText xml:space="preserve"> PAGEREF _Toc136546188 \h </w:instrText>
        </w:r>
        <w:r>
          <w:rPr>
            <w:noProof/>
            <w:webHidden/>
          </w:rPr>
        </w:r>
        <w:r>
          <w:rPr>
            <w:noProof/>
            <w:webHidden/>
          </w:rPr>
          <w:fldChar w:fldCharType="separate"/>
        </w:r>
        <w:r w:rsidR="00732DD9">
          <w:rPr>
            <w:noProof/>
            <w:webHidden/>
          </w:rPr>
          <w:t>43</w:t>
        </w:r>
        <w:r>
          <w:rPr>
            <w:noProof/>
            <w:webHidden/>
          </w:rPr>
          <w:fldChar w:fldCharType="end"/>
        </w:r>
      </w:hyperlink>
    </w:p>
    <w:p w14:paraId="746ECD2F" w14:textId="155E0742"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89" w:history="1">
        <w:r w:rsidRPr="002E0978">
          <w:rPr>
            <w:rStyle w:val="Hyperlink"/>
            <w:noProof/>
          </w:rPr>
          <w:t>3.1</w:t>
        </w:r>
        <w:r>
          <w:rPr>
            <w:rFonts w:eastAsiaTheme="minorEastAsia"/>
            <w:b w:val="0"/>
            <w:noProof/>
            <w:kern w:val="2"/>
            <w:lang w:eastAsia="nl-BE"/>
            <w14:ligatures w14:val="standardContextual"/>
          </w:rPr>
          <w:tab/>
        </w:r>
        <w:r w:rsidRPr="002E0978">
          <w:rPr>
            <w:rStyle w:val="Hyperlink"/>
            <w:noProof/>
          </w:rPr>
          <w:t>Bestukking</w:t>
        </w:r>
        <w:r>
          <w:rPr>
            <w:noProof/>
            <w:webHidden/>
          </w:rPr>
          <w:tab/>
        </w:r>
        <w:r>
          <w:rPr>
            <w:noProof/>
            <w:webHidden/>
          </w:rPr>
          <w:fldChar w:fldCharType="begin"/>
        </w:r>
        <w:r>
          <w:rPr>
            <w:noProof/>
            <w:webHidden/>
          </w:rPr>
          <w:instrText xml:space="preserve"> PAGEREF _Toc136546189 \h </w:instrText>
        </w:r>
        <w:r>
          <w:rPr>
            <w:noProof/>
            <w:webHidden/>
          </w:rPr>
        </w:r>
        <w:r>
          <w:rPr>
            <w:noProof/>
            <w:webHidden/>
          </w:rPr>
          <w:fldChar w:fldCharType="separate"/>
        </w:r>
        <w:r w:rsidR="00732DD9">
          <w:rPr>
            <w:noProof/>
            <w:webHidden/>
          </w:rPr>
          <w:t>43</w:t>
        </w:r>
        <w:r>
          <w:rPr>
            <w:noProof/>
            <w:webHidden/>
          </w:rPr>
          <w:fldChar w:fldCharType="end"/>
        </w:r>
      </w:hyperlink>
    </w:p>
    <w:p w14:paraId="59C2858D" w14:textId="371D74ED"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0" w:history="1">
        <w:r w:rsidRPr="002E0978">
          <w:rPr>
            <w:rStyle w:val="Hyperlink"/>
            <w:noProof/>
          </w:rPr>
          <w:t>3.2</w:t>
        </w:r>
        <w:r>
          <w:rPr>
            <w:rFonts w:eastAsiaTheme="minorEastAsia"/>
            <w:b w:val="0"/>
            <w:noProof/>
            <w:kern w:val="2"/>
            <w:lang w:eastAsia="nl-BE"/>
            <w14:ligatures w14:val="standardContextual"/>
          </w:rPr>
          <w:tab/>
        </w:r>
        <w:r w:rsidRPr="002E0978">
          <w:rPr>
            <w:rStyle w:val="Hyperlink"/>
            <w:noProof/>
          </w:rPr>
          <w:t>Programmatie</w:t>
        </w:r>
        <w:r>
          <w:rPr>
            <w:noProof/>
            <w:webHidden/>
          </w:rPr>
          <w:tab/>
        </w:r>
        <w:r>
          <w:rPr>
            <w:noProof/>
            <w:webHidden/>
          </w:rPr>
          <w:fldChar w:fldCharType="begin"/>
        </w:r>
        <w:r>
          <w:rPr>
            <w:noProof/>
            <w:webHidden/>
          </w:rPr>
          <w:instrText xml:space="preserve"> PAGEREF _Toc136546190 \h </w:instrText>
        </w:r>
        <w:r>
          <w:rPr>
            <w:noProof/>
            <w:webHidden/>
          </w:rPr>
        </w:r>
        <w:r>
          <w:rPr>
            <w:noProof/>
            <w:webHidden/>
          </w:rPr>
          <w:fldChar w:fldCharType="separate"/>
        </w:r>
        <w:r w:rsidR="00732DD9">
          <w:rPr>
            <w:noProof/>
            <w:webHidden/>
          </w:rPr>
          <w:t>45</w:t>
        </w:r>
        <w:r>
          <w:rPr>
            <w:noProof/>
            <w:webHidden/>
          </w:rPr>
          <w:fldChar w:fldCharType="end"/>
        </w:r>
      </w:hyperlink>
    </w:p>
    <w:p w14:paraId="168A4745" w14:textId="39BC4CB7"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1" w:history="1">
        <w:r w:rsidRPr="002E0978">
          <w:rPr>
            <w:rStyle w:val="Hyperlink"/>
            <w:noProof/>
          </w:rPr>
          <w:t>3.3</w:t>
        </w:r>
        <w:r>
          <w:rPr>
            <w:rFonts w:eastAsiaTheme="minorEastAsia"/>
            <w:b w:val="0"/>
            <w:noProof/>
            <w:kern w:val="2"/>
            <w:lang w:eastAsia="nl-BE"/>
            <w14:ligatures w14:val="standardContextual"/>
          </w:rPr>
          <w:tab/>
        </w:r>
        <w:r w:rsidRPr="002E0978">
          <w:rPr>
            <w:rStyle w:val="Hyperlink"/>
            <w:noProof/>
          </w:rPr>
          <w:t>Motoren</w:t>
        </w:r>
        <w:r>
          <w:rPr>
            <w:noProof/>
            <w:webHidden/>
          </w:rPr>
          <w:tab/>
        </w:r>
        <w:r>
          <w:rPr>
            <w:noProof/>
            <w:webHidden/>
          </w:rPr>
          <w:fldChar w:fldCharType="begin"/>
        </w:r>
        <w:r>
          <w:rPr>
            <w:noProof/>
            <w:webHidden/>
          </w:rPr>
          <w:instrText xml:space="preserve"> PAGEREF _Toc136546191 \h </w:instrText>
        </w:r>
        <w:r>
          <w:rPr>
            <w:noProof/>
            <w:webHidden/>
          </w:rPr>
        </w:r>
        <w:r>
          <w:rPr>
            <w:noProof/>
            <w:webHidden/>
          </w:rPr>
          <w:fldChar w:fldCharType="separate"/>
        </w:r>
        <w:r w:rsidR="00732DD9">
          <w:rPr>
            <w:noProof/>
            <w:webHidden/>
          </w:rPr>
          <w:t>49</w:t>
        </w:r>
        <w:r>
          <w:rPr>
            <w:noProof/>
            <w:webHidden/>
          </w:rPr>
          <w:fldChar w:fldCharType="end"/>
        </w:r>
      </w:hyperlink>
    </w:p>
    <w:p w14:paraId="51DCDBC3" w14:textId="7E3DB8EC" w:rsidR="00421828" w:rsidRDefault="00421828">
      <w:pPr>
        <w:pStyle w:val="Inhopg2"/>
        <w:tabs>
          <w:tab w:val="left" w:pos="851"/>
          <w:tab w:val="right" w:pos="9062"/>
        </w:tabs>
        <w:rPr>
          <w:rFonts w:eastAsiaTheme="minorEastAsia"/>
          <w:b w:val="0"/>
          <w:noProof/>
          <w:kern w:val="2"/>
          <w:sz w:val="22"/>
          <w:lang w:eastAsia="nl-BE"/>
          <w14:ligatures w14:val="standardContextual"/>
        </w:rPr>
      </w:pPr>
      <w:hyperlink w:anchor="_Toc136546192" w:history="1">
        <w:r w:rsidRPr="002E0978">
          <w:rPr>
            <w:rStyle w:val="Hyperlink"/>
            <w:noProof/>
          </w:rPr>
          <w:t>4</w:t>
        </w:r>
        <w:r>
          <w:rPr>
            <w:rFonts w:eastAsiaTheme="minorEastAsia"/>
            <w:b w:val="0"/>
            <w:noProof/>
            <w:kern w:val="2"/>
            <w:sz w:val="22"/>
            <w:lang w:eastAsia="nl-BE"/>
            <w14:ligatures w14:val="standardContextual"/>
          </w:rPr>
          <w:tab/>
        </w:r>
        <w:r w:rsidRPr="002E0978">
          <w:rPr>
            <w:rStyle w:val="Hyperlink"/>
            <w:noProof/>
          </w:rPr>
          <w:t>Testen</w:t>
        </w:r>
        <w:r>
          <w:rPr>
            <w:noProof/>
            <w:webHidden/>
          </w:rPr>
          <w:tab/>
        </w:r>
        <w:r>
          <w:rPr>
            <w:noProof/>
            <w:webHidden/>
          </w:rPr>
          <w:fldChar w:fldCharType="begin"/>
        </w:r>
        <w:r>
          <w:rPr>
            <w:noProof/>
            <w:webHidden/>
          </w:rPr>
          <w:instrText xml:space="preserve"> PAGEREF _Toc136546192 \h </w:instrText>
        </w:r>
        <w:r>
          <w:rPr>
            <w:noProof/>
            <w:webHidden/>
          </w:rPr>
        </w:r>
        <w:r>
          <w:rPr>
            <w:noProof/>
            <w:webHidden/>
          </w:rPr>
          <w:fldChar w:fldCharType="separate"/>
        </w:r>
        <w:r w:rsidR="00732DD9">
          <w:rPr>
            <w:noProof/>
            <w:webHidden/>
          </w:rPr>
          <w:t>50</w:t>
        </w:r>
        <w:r>
          <w:rPr>
            <w:noProof/>
            <w:webHidden/>
          </w:rPr>
          <w:fldChar w:fldCharType="end"/>
        </w:r>
      </w:hyperlink>
    </w:p>
    <w:p w14:paraId="20E79C70" w14:textId="2303114F"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3" w:history="1">
        <w:r w:rsidRPr="002E0978">
          <w:rPr>
            <w:rStyle w:val="Hyperlink"/>
            <w:noProof/>
          </w:rPr>
          <w:t>4.1</w:t>
        </w:r>
        <w:r>
          <w:rPr>
            <w:rFonts w:eastAsiaTheme="minorEastAsia"/>
            <w:b w:val="0"/>
            <w:noProof/>
            <w:kern w:val="2"/>
            <w:lang w:eastAsia="nl-BE"/>
            <w14:ligatures w14:val="standardContextual"/>
          </w:rPr>
          <w:tab/>
        </w:r>
        <w:r w:rsidRPr="002E0978">
          <w:rPr>
            <w:rStyle w:val="Hyperlink"/>
            <w:noProof/>
          </w:rPr>
          <w:t>Connecties</w:t>
        </w:r>
        <w:r>
          <w:rPr>
            <w:noProof/>
            <w:webHidden/>
          </w:rPr>
          <w:tab/>
        </w:r>
        <w:r>
          <w:rPr>
            <w:noProof/>
            <w:webHidden/>
          </w:rPr>
          <w:fldChar w:fldCharType="begin"/>
        </w:r>
        <w:r>
          <w:rPr>
            <w:noProof/>
            <w:webHidden/>
          </w:rPr>
          <w:instrText xml:space="preserve"> PAGEREF _Toc136546193 \h </w:instrText>
        </w:r>
        <w:r>
          <w:rPr>
            <w:noProof/>
            <w:webHidden/>
          </w:rPr>
        </w:r>
        <w:r>
          <w:rPr>
            <w:noProof/>
            <w:webHidden/>
          </w:rPr>
          <w:fldChar w:fldCharType="separate"/>
        </w:r>
        <w:r w:rsidR="00732DD9">
          <w:rPr>
            <w:noProof/>
            <w:webHidden/>
          </w:rPr>
          <w:t>50</w:t>
        </w:r>
        <w:r>
          <w:rPr>
            <w:noProof/>
            <w:webHidden/>
          </w:rPr>
          <w:fldChar w:fldCharType="end"/>
        </w:r>
      </w:hyperlink>
    </w:p>
    <w:p w14:paraId="70692AEF" w14:textId="0C3A73CD"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4" w:history="1">
        <w:r w:rsidRPr="002E0978">
          <w:rPr>
            <w:rStyle w:val="Hyperlink"/>
            <w:noProof/>
          </w:rPr>
          <w:t>4.2</w:t>
        </w:r>
        <w:r>
          <w:rPr>
            <w:rFonts w:eastAsiaTheme="minorEastAsia"/>
            <w:b w:val="0"/>
            <w:noProof/>
            <w:kern w:val="2"/>
            <w:lang w:eastAsia="nl-BE"/>
            <w14:ligatures w14:val="standardContextual"/>
          </w:rPr>
          <w:tab/>
        </w:r>
        <w:r w:rsidRPr="002E0978">
          <w:rPr>
            <w:rStyle w:val="Hyperlink"/>
            <w:noProof/>
          </w:rPr>
          <w:t>Werking</w:t>
        </w:r>
        <w:r>
          <w:rPr>
            <w:noProof/>
            <w:webHidden/>
          </w:rPr>
          <w:tab/>
        </w:r>
        <w:r>
          <w:rPr>
            <w:noProof/>
            <w:webHidden/>
          </w:rPr>
          <w:fldChar w:fldCharType="begin"/>
        </w:r>
        <w:r>
          <w:rPr>
            <w:noProof/>
            <w:webHidden/>
          </w:rPr>
          <w:instrText xml:space="preserve"> PAGEREF _Toc136546194 \h </w:instrText>
        </w:r>
        <w:r>
          <w:rPr>
            <w:noProof/>
            <w:webHidden/>
          </w:rPr>
        </w:r>
        <w:r>
          <w:rPr>
            <w:noProof/>
            <w:webHidden/>
          </w:rPr>
          <w:fldChar w:fldCharType="separate"/>
        </w:r>
        <w:r w:rsidR="00732DD9">
          <w:rPr>
            <w:noProof/>
            <w:webHidden/>
          </w:rPr>
          <w:t>51</w:t>
        </w:r>
        <w:r>
          <w:rPr>
            <w:noProof/>
            <w:webHidden/>
          </w:rPr>
          <w:fldChar w:fldCharType="end"/>
        </w:r>
      </w:hyperlink>
    </w:p>
    <w:p w14:paraId="0DA10026" w14:textId="7A53BE0F"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5" w:history="1">
        <w:r w:rsidRPr="002E0978">
          <w:rPr>
            <w:rStyle w:val="Hyperlink"/>
            <w:noProof/>
          </w:rPr>
          <w:t>4.3</w:t>
        </w:r>
        <w:r>
          <w:rPr>
            <w:rFonts w:eastAsiaTheme="minorEastAsia"/>
            <w:b w:val="0"/>
            <w:noProof/>
            <w:kern w:val="2"/>
            <w:lang w:eastAsia="nl-BE"/>
            <w14:ligatures w14:val="standardContextual"/>
          </w:rPr>
          <w:tab/>
        </w:r>
        <w:r w:rsidRPr="002E0978">
          <w:rPr>
            <w:rStyle w:val="Hyperlink"/>
            <w:noProof/>
          </w:rPr>
          <w:t>Veiligheid</w:t>
        </w:r>
        <w:r>
          <w:rPr>
            <w:noProof/>
            <w:webHidden/>
          </w:rPr>
          <w:tab/>
        </w:r>
        <w:r>
          <w:rPr>
            <w:noProof/>
            <w:webHidden/>
          </w:rPr>
          <w:fldChar w:fldCharType="begin"/>
        </w:r>
        <w:r>
          <w:rPr>
            <w:noProof/>
            <w:webHidden/>
          </w:rPr>
          <w:instrText xml:space="preserve"> PAGEREF _Toc136546195 \h </w:instrText>
        </w:r>
        <w:r>
          <w:rPr>
            <w:noProof/>
            <w:webHidden/>
          </w:rPr>
        </w:r>
        <w:r>
          <w:rPr>
            <w:noProof/>
            <w:webHidden/>
          </w:rPr>
          <w:fldChar w:fldCharType="separate"/>
        </w:r>
        <w:r w:rsidR="00732DD9">
          <w:rPr>
            <w:noProof/>
            <w:webHidden/>
          </w:rPr>
          <w:t>52</w:t>
        </w:r>
        <w:r>
          <w:rPr>
            <w:noProof/>
            <w:webHidden/>
          </w:rPr>
          <w:fldChar w:fldCharType="end"/>
        </w:r>
      </w:hyperlink>
    </w:p>
    <w:p w14:paraId="748F65E1" w14:textId="50D12EDD"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6" w:history="1">
        <w:r w:rsidRPr="002E0978">
          <w:rPr>
            <w:rStyle w:val="Hyperlink"/>
            <w:noProof/>
          </w:rPr>
          <w:t>4.4</w:t>
        </w:r>
        <w:r>
          <w:rPr>
            <w:rFonts w:eastAsiaTheme="minorEastAsia"/>
            <w:b w:val="0"/>
            <w:noProof/>
            <w:kern w:val="2"/>
            <w:lang w:eastAsia="nl-BE"/>
            <w14:ligatures w14:val="standardContextual"/>
          </w:rPr>
          <w:tab/>
        </w:r>
        <w:r w:rsidRPr="002E0978">
          <w:rPr>
            <w:rStyle w:val="Hyperlink"/>
            <w:noProof/>
          </w:rPr>
          <w:t>Functionaliteit</w:t>
        </w:r>
        <w:r>
          <w:rPr>
            <w:noProof/>
            <w:webHidden/>
          </w:rPr>
          <w:tab/>
        </w:r>
        <w:r>
          <w:rPr>
            <w:noProof/>
            <w:webHidden/>
          </w:rPr>
          <w:fldChar w:fldCharType="begin"/>
        </w:r>
        <w:r>
          <w:rPr>
            <w:noProof/>
            <w:webHidden/>
          </w:rPr>
          <w:instrText xml:space="preserve"> PAGEREF _Toc136546196 \h </w:instrText>
        </w:r>
        <w:r>
          <w:rPr>
            <w:noProof/>
            <w:webHidden/>
          </w:rPr>
        </w:r>
        <w:r>
          <w:rPr>
            <w:noProof/>
            <w:webHidden/>
          </w:rPr>
          <w:fldChar w:fldCharType="separate"/>
        </w:r>
        <w:r w:rsidR="00732DD9">
          <w:rPr>
            <w:noProof/>
            <w:webHidden/>
          </w:rPr>
          <w:t>53</w:t>
        </w:r>
        <w:r>
          <w:rPr>
            <w:noProof/>
            <w:webHidden/>
          </w:rPr>
          <w:fldChar w:fldCharType="end"/>
        </w:r>
      </w:hyperlink>
    </w:p>
    <w:p w14:paraId="3C444BCB" w14:textId="051238EB"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7" w:history="1">
        <w:r w:rsidRPr="002E0978">
          <w:rPr>
            <w:rStyle w:val="Hyperlink"/>
            <w:noProof/>
          </w:rPr>
          <w:t>4.5</w:t>
        </w:r>
        <w:r>
          <w:rPr>
            <w:rFonts w:eastAsiaTheme="minorEastAsia"/>
            <w:b w:val="0"/>
            <w:noProof/>
            <w:kern w:val="2"/>
            <w:lang w:eastAsia="nl-BE"/>
            <w14:ligatures w14:val="standardContextual"/>
          </w:rPr>
          <w:tab/>
        </w:r>
        <w:r w:rsidRPr="002E0978">
          <w:rPr>
            <w:rStyle w:val="Hyperlink"/>
            <w:noProof/>
          </w:rPr>
          <w:t>Programmatie</w:t>
        </w:r>
        <w:r>
          <w:rPr>
            <w:noProof/>
            <w:webHidden/>
          </w:rPr>
          <w:tab/>
        </w:r>
        <w:r>
          <w:rPr>
            <w:noProof/>
            <w:webHidden/>
          </w:rPr>
          <w:fldChar w:fldCharType="begin"/>
        </w:r>
        <w:r>
          <w:rPr>
            <w:noProof/>
            <w:webHidden/>
          </w:rPr>
          <w:instrText xml:space="preserve"> PAGEREF _Toc136546197 \h </w:instrText>
        </w:r>
        <w:r>
          <w:rPr>
            <w:noProof/>
            <w:webHidden/>
          </w:rPr>
        </w:r>
        <w:r>
          <w:rPr>
            <w:noProof/>
            <w:webHidden/>
          </w:rPr>
          <w:fldChar w:fldCharType="separate"/>
        </w:r>
        <w:r w:rsidR="00732DD9">
          <w:rPr>
            <w:noProof/>
            <w:webHidden/>
          </w:rPr>
          <w:t>54</w:t>
        </w:r>
        <w:r>
          <w:rPr>
            <w:noProof/>
            <w:webHidden/>
          </w:rPr>
          <w:fldChar w:fldCharType="end"/>
        </w:r>
      </w:hyperlink>
    </w:p>
    <w:p w14:paraId="231C89AF" w14:textId="4F648B97" w:rsidR="00421828" w:rsidRDefault="00421828">
      <w:pPr>
        <w:pStyle w:val="Inhopg3"/>
        <w:tabs>
          <w:tab w:val="left" w:pos="851"/>
          <w:tab w:val="right" w:pos="9062"/>
        </w:tabs>
        <w:rPr>
          <w:rFonts w:eastAsiaTheme="minorEastAsia"/>
          <w:b w:val="0"/>
          <w:noProof/>
          <w:kern w:val="2"/>
          <w:lang w:eastAsia="nl-BE"/>
          <w14:ligatures w14:val="standardContextual"/>
        </w:rPr>
      </w:pPr>
      <w:hyperlink w:anchor="_Toc136546198" w:history="1">
        <w:r w:rsidRPr="002E0978">
          <w:rPr>
            <w:rStyle w:val="Hyperlink"/>
            <w:noProof/>
          </w:rPr>
          <w:t>4.6</w:t>
        </w:r>
        <w:r>
          <w:rPr>
            <w:rFonts w:eastAsiaTheme="minorEastAsia"/>
            <w:b w:val="0"/>
            <w:noProof/>
            <w:kern w:val="2"/>
            <w:lang w:eastAsia="nl-BE"/>
            <w14:ligatures w14:val="standardContextual"/>
          </w:rPr>
          <w:tab/>
        </w:r>
        <w:r w:rsidRPr="002E0978">
          <w:rPr>
            <w:rStyle w:val="Hyperlink"/>
            <w:noProof/>
          </w:rPr>
          <w:t>Mechanische onderdelen</w:t>
        </w:r>
        <w:r>
          <w:rPr>
            <w:noProof/>
            <w:webHidden/>
          </w:rPr>
          <w:tab/>
        </w:r>
        <w:r>
          <w:rPr>
            <w:noProof/>
            <w:webHidden/>
          </w:rPr>
          <w:fldChar w:fldCharType="begin"/>
        </w:r>
        <w:r>
          <w:rPr>
            <w:noProof/>
            <w:webHidden/>
          </w:rPr>
          <w:instrText xml:space="preserve"> PAGEREF _Toc136546198 \h </w:instrText>
        </w:r>
        <w:r>
          <w:rPr>
            <w:noProof/>
            <w:webHidden/>
          </w:rPr>
        </w:r>
        <w:r>
          <w:rPr>
            <w:noProof/>
            <w:webHidden/>
          </w:rPr>
          <w:fldChar w:fldCharType="separate"/>
        </w:r>
        <w:r w:rsidR="00732DD9">
          <w:rPr>
            <w:noProof/>
            <w:webHidden/>
          </w:rPr>
          <w:t>55</w:t>
        </w:r>
        <w:r>
          <w:rPr>
            <w:noProof/>
            <w:webHidden/>
          </w:rPr>
          <w:fldChar w:fldCharType="end"/>
        </w:r>
      </w:hyperlink>
    </w:p>
    <w:p w14:paraId="18DAB75F" w14:textId="002CF98C" w:rsidR="00421828" w:rsidRDefault="00421828">
      <w:pPr>
        <w:pStyle w:val="Inhopg1"/>
        <w:rPr>
          <w:rFonts w:eastAsiaTheme="minorEastAsia"/>
          <w:b w:val="0"/>
          <w:noProof/>
          <w:kern w:val="2"/>
          <w:sz w:val="22"/>
          <w:lang w:eastAsia="nl-BE"/>
          <w14:ligatures w14:val="standardContextual"/>
        </w:rPr>
      </w:pPr>
      <w:hyperlink w:anchor="_Toc136546199" w:history="1">
        <w:r w:rsidRPr="002E0978">
          <w:rPr>
            <w:rStyle w:val="Hyperlink"/>
            <w:noProof/>
            <w:lang w:val="nl-NL"/>
          </w:rPr>
          <w:t>Conclusie</w:t>
        </w:r>
        <w:r>
          <w:rPr>
            <w:noProof/>
            <w:webHidden/>
          </w:rPr>
          <w:tab/>
        </w:r>
        <w:r>
          <w:rPr>
            <w:noProof/>
            <w:webHidden/>
          </w:rPr>
          <w:fldChar w:fldCharType="begin"/>
        </w:r>
        <w:r>
          <w:rPr>
            <w:noProof/>
            <w:webHidden/>
          </w:rPr>
          <w:instrText xml:space="preserve"> PAGEREF _Toc136546199 \h </w:instrText>
        </w:r>
        <w:r>
          <w:rPr>
            <w:noProof/>
            <w:webHidden/>
          </w:rPr>
        </w:r>
        <w:r>
          <w:rPr>
            <w:noProof/>
            <w:webHidden/>
          </w:rPr>
          <w:fldChar w:fldCharType="separate"/>
        </w:r>
        <w:r w:rsidR="00732DD9">
          <w:rPr>
            <w:noProof/>
            <w:webHidden/>
          </w:rPr>
          <w:t>56</w:t>
        </w:r>
        <w:r>
          <w:rPr>
            <w:noProof/>
            <w:webHidden/>
          </w:rPr>
          <w:fldChar w:fldCharType="end"/>
        </w:r>
      </w:hyperlink>
    </w:p>
    <w:p w14:paraId="19B98537" w14:textId="15232259" w:rsidR="00421828" w:rsidRDefault="00421828">
      <w:pPr>
        <w:pStyle w:val="Inhopg1"/>
        <w:rPr>
          <w:rFonts w:eastAsiaTheme="minorEastAsia"/>
          <w:b w:val="0"/>
          <w:noProof/>
          <w:kern w:val="2"/>
          <w:sz w:val="22"/>
          <w:lang w:eastAsia="nl-BE"/>
          <w14:ligatures w14:val="standardContextual"/>
        </w:rPr>
      </w:pPr>
      <w:hyperlink w:anchor="_Toc136546200" w:history="1">
        <w:r w:rsidRPr="002E0978">
          <w:rPr>
            <w:rStyle w:val="Hyperlink"/>
            <w:noProof/>
            <w:lang w:val="nl-NL"/>
          </w:rPr>
          <w:t>Literatuurlijst</w:t>
        </w:r>
        <w:r>
          <w:rPr>
            <w:noProof/>
            <w:webHidden/>
          </w:rPr>
          <w:tab/>
        </w:r>
        <w:r>
          <w:rPr>
            <w:noProof/>
            <w:webHidden/>
          </w:rPr>
          <w:fldChar w:fldCharType="begin"/>
        </w:r>
        <w:r>
          <w:rPr>
            <w:noProof/>
            <w:webHidden/>
          </w:rPr>
          <w:instrText xml:space="preserve"> PAGEREF _Toc136546200 \h </w:instrText>
        </w:r>
        <w:r>
          <w:rPr>
            <w:noProof/>
            <w:webHidden/>
          </w:rPr>
        </w:r>
        <w:r>
          <w:rPr>
            <w:noProof/>
            <w:webHidden/>
          </w:rPr>
          <w:fldChar w:fldCharType="separate"/>
        </w:r>
        <w:r w:rsidR="00732DD9">
          <w:rPr>
            <w:noProof/>
            <w:webHidden/>
          </w:rPr>
          <w:t>57</w:t>
        </w:r>
        <w:r>
          <w:rPr>
            <w:noProof/>
            <w:webHidden/>
          </w:rPr>
          <w:fldChar w:fldCharType="end"/>
        </w:r>
      </w:hyperlink>
    </w:p>
    <w:p w14:paraId="7D385051" w14:textId="3A083274" w:rsidR="00421828" w:rsidRDefault="00421828">
      <w:pPr>
        <w:pStyle w:val="Inhopg1"/>
        <w:rPr>
          <w:rFonts w:eastAsiaTheme="minorEastAsia"/>
          <w:b w:val="0"/>
          <w:noProof/>
          <w:kern w:val="2"/>
          <w:sz w:val="22"/>
          <w:lang w:eastAsia="nl-BE"/>
          <w14:ligatures w14:val="standardContextual"/>
        </w:rPr>
      </w:pPr>
      <w:hyperlink w:anchor="_Toc136546201" w:history="1">
        <w:r w:rsidRPr="002E0978">
          <w:rPr>
            <w:rStyle w:val="Hyperlink"/>
            <w:noProof/>
            <w:lang w:val="nl-NL"/>
          </w:rPr>
          <w:t>Bijlagenoverzicht</w:t>
        </w:r>
        <w:r>
          <w:rPr>
            <w:noProof/>
            <w:webHidden/>
          </w:rPr>
          <w:tab/>
        </w:r>
        <w:r>
          <w:rPr>
            <w:noProof/>
            <w:webHidden/>
          </w:rPr>
          <w:fldChar w:fldCharType="begin"/>
        </w:r>
        <w:r>
          <w:rPr>
            <w:noProof/>
            <w:webHidden/>
          </w:rPr>
          <w:instrText xml:space="preserve"> PAGEREF _Toc136546201 \h </w:instrText>
        </w:r>
        <w:r>
          <w:rPr>
            <w:noProof/>
            <w:webHidden/>
          </w:rPr>
        </w:r>
        <w:r>
          <w:rPr>
            <w:noProof/>
            <w:webHidden/>
          </w:rPr>
          <w:fldChar w:fldCharType="separate"/>
        </w:r>
        <w:r w:rsidR="00732DD9">
          <w:rPr>
            <w:noProof/>
            <w:webHidden/>
          </w:rPr>
          <w:t>60</w:t>
        </w:r>
        <w:r>
          <w:rPr>
            <w:noProof/>
            <w:webHidden/>
          </w:rPr>
          <w:fldChar w:fldCharType="end"/>
        </w:r>
      </w:hyperlink>
    </w:p>
    <w:p w14:paraId="746E1C3F" w14:textId="5E8B115F" w:rsidR="00421828" w:rsidRDefault="00421828">
      <w:pPr>
        <w:pStyle w:val="Inhopg5"/>
        <w:tabs>
          <w:tab w:val="right" w:pos="9062"/>
        </w:tabs>
        <w:rPr>
          <w:rFonts w:eastAsiaTheme="minorEastAsia"/>
          <w:noProof/>
          <w:kern w:val="2"/>
          <w:lang w:eastAsia="nl-BE"/>
          <w14:ligatures w14:val="standardContextual"/>
        </w:rPr>
      </w:pPr>
      <w:hyperlink w:anchor="_Toc136546202" w:history="1">
        <w:r w:rsidRPr="002E0978">
          <w:rPr>
            <w:rStyle w:val="Hyperlink"/>
            <w:noProof/>
          </w:rPr>
          <w:t>Bijlage 1: Kopieën datasheets</w:t>
        </w:r>
        <w:r>
          <w:rPr>
            <w:noProof/>
            <w:webHidden/>
          </w:rPr>
          <w:tab/>
        </w:r>
        <w:r>
          <w:rPr>
            <w:noProof/>
            <w:webHidden/>
          </w:rPr>
          <w:fldChar w:fldCharType="begin"/>
        </w:r>
        <w:r>
          <w:rPr>
            <w:noProof/>
            <w:webHidden/>
          </w:rPr>
          <w:instrText xml:space="preserve"> PAGEREF _Toc136546202 \h </w:instrText>
        </w:r>
        <w:r>
          <w:rPr>
            <w:noProof/>
            <w:webHidden/>
          </w:rPr>
        </w:r>
        <w:r>
          <w:rPr>
            <w:noProof/>
            <w:webHidden/>
          </w:rPr>
          <w:fldChar w:fldCharType="separate"/>
        </w:r>
        <w:r w:rsidR="00732DD9">
          <w:rPr>
            <w:noProof/>
            <w:webHidden/>
          </w:rPr>
          <w:t>60</w:t>
        </w:r>
        <w:r>
          <w:rPr>
            <w:noProof/>
            <w:webHidden/>
          </w:rPr>
          <w:fldChar w:fldCharType="end"/>
        </w:r>
      </w:hyperlink>
    </w:p>
    <w:p w14:paraId="3F3EA196" w14:textId="0EB36837" w:rsidR="00421828" w:rsidRDefault="00421828">
      <w:pPr>
        <w:pStyle w:val="Inhopg5"/>
        <w:tabs>
          <w:tab w:val="right" w:pos="9062"/>
        </w:tabs>
        <w:rPr>
          <w:rFonts w:eastAsiaTheme="minorEastAsia"/>
          <w:noProof/>
          <w:kern w:val="2"/>
          <w:lang w:eastAsia="nl-BE"/>
          <w14:ligatures w14:val="standardContextual"/>
        </w:rPr>
      </w:pPr>
      <w:hyperlink w:anchor="_Toc136546203" w:history="1">
        <w:r w:rsidRPr="002E0978">
          <w:rPr>
            <w:rStyle w:val="Hyperlink"/>
            <w:noProof/>
          </w:rPr>
          <w:t>Bijlage 2: BOM</w:t>
        </w:r>
        <w:r>
          <w:rPr>
            <w:noProof/>
            <w:webHidden/>
          </w:rPr>
          <w:tab/>
        </w:r>
        <w:r>
          <w:rPr>
            <w:noProof/>
            <w:webHidden/>
          </w:rPr>
          <w:fldChar w:fldCharType="begin"/>
        </w:r>
        <w:r>
          <w:rPr>
            <w:noProof/>
            <w:webHidden/>
          </w:rPr>
          <w:instrText xml:space="preserve"> PAGEREF _Toc136546203 \h </w:instrText>
        </w:r>
        <w:r>
          <w:rPr>
            <w:noProof/>
            <w:webHidden/>
          </w:rPr>
        </w:r>
        <w:r>
          <w:rPr>
            <w:noProof/>
            <w:webHidden/>
          </w:rPr>
          <w:fldChar w:fldCharType="separate"/>
        </w:r>
        <w:r w:rsidR="00732DD9">
          <w:rPr>
            <w:noProof/>
            <w:webHidden/>
          </w:rPr>
          <w:t>63</w:t>
        </w:r>
        <w:r>
          <w:rPr>
            <w:noProof/>
            <w:webHidden/>
          </w:rPr>
          <w:fldChar w:fldCharType="end"/>
        </w:r>
      </w:hyperlink>
    </w:p>
    <w:p w14:paraId="60C9C557" w14:textId="2629F7E6" w:rsidR="00421828" w:rsidRDefault="00421828">
      <w:pPr>
        <w:pStyle w:val="Inhopg5"/>
        <w:tabs>
          <w:tab w:val="right" w:pos="9062"/>
        </w:tabs>
        <w:rPr>
          <w:rFonts w:eastAsiaTheme="minorEastAsia"/>
          <w:noProof/>
          <w:kern w:val="2"/>
          <w:lang w:eastAsia="nl-BE"/>
          <w14:ligatures w14:val="standardContextual"/>
        </w:rPr>
      </w:pPr>
      <w:hyperlink w:anchor="_Toc136546204" w:history="1">
        <w:r w:rsidRPr="002E0978">
          <w:rPr>
            <w:rStyle w:val="Hyperlink"/>
            <w:noProof/>
          </w:rPr>
          <w:t>Bijlage 3: Schema</w:t>
        </w:r>
        <w:r>
          <w:rPr>
            <w:noProof/>
            <w:webHidden/>
          </w:rPr>
          <w:tab/>
        </w:r>
        <w:r>
          <w:rPr>
            <w:noProof/>
            <w:webHidden/>
          </w:rPr>
          <w:fldChar w:fldCharType="begin"/>
        </w:r>
        <w:r>
          <w:rPr>
            <w:noProof/>
            <w:webHidden/>
          </w:rPr>
          <w:instrText xml:space="preserve"> PAGEREF _Toc136546204 \h </w:instrText>
        </w:r>
        <w:r>
          <w:rPr>
            <w:noProof/>
            <w:webHidden/>
          </w:rPr>
        </w:r>
        <w:r>
          <w:rPr>
            <w:noProof/>
            <w:webHidden/>
          </w:rPr>
          <w:fldChar w:fldCharType="separate"/>
        </w:r>
        <w:r w:rsidR="00732DD9">
          <w:rPr>
            <w:noProof/>
            <w:webHidden/>
          </w:rPr>
          <w:t>67</w:t>
        </w:r>
        <w:r>
          <w:rPr>
            <w:noProof/>
            <w:webHidden/>
          </w:rPr>
          <w:fldChar w:fldCharType="end"/>
        </w:r>
      </w:hyperlink>
    </w:p>
    <w:p w14:paraId="37A4903E" w14:textId="3AA0A762" w:rsidR="00421828" w:rsidRDefault="00421828">
      <w:pPr>
        <w:pStyle w:val="Inhopg5"/>
        <w:tabs>
          <w:tab w:val="right" w:pos="9062"/>
        </w:tabs>
        <w:rPr>
          <w:rFonts w:eastAsiaTheme="minorEastAsia"/>
          <w:noProof/>
          <w:kern w:val="2"/>
          <w:lang w:eastAsia="nl-BE"/>
          <w14:ligatures w14:val="standardContextual"/>
        </w:rPr>
      </w:pPr>
      <w:hyperlink w:anchor="_Toc136546205" w:history="1">
        <w:r w:rsidRPr="002E0978">
          <w:rPr>
            <w:rStyle w:val="Hyperlink"/>
            <w:noProof/>
          </w:rPr>
          <w:t>Bijlage 4: Pcb</w:t>
        </w:r>
        <w:r>
          <w:rPr>
            <w:noProof/>
            <w:webHidden/>
          </w:rPr>
          <w:tab/>
        </w:r>
        <w:r>
          <w:rPr>
            <w:noProof/>
            <w:webHidden/>
          </w:rPr>
          <w:fldChar w:fldCharType="begin"/>
        </w:r>
        <w:r>
          <w:rPr>
            <w:noProof/>
            <w:webHidden/>
          </w:rPr>
          <w:instrText xml:space="preserve"> PAGEREF _Toc136546205 \h </w:instrText>
        </w:r>
        <w:r>
          <w:rPr>
            <w:noProof/>
            <w:webHidden/>
          </w:rPr>
        </w:r>
        <w:r>
          <w:rPr>
            <w:noProof/>
            <w:webHidden/>
          </w:rPr>
          <w:fldChar w:fldCharType="separate"/>
        </w:r>
        <w:r w:rsidR="00732DD9">
          <w:rPr>
            <w:noProof/>
            <w:webHidden/>
          </w:rPr>
          <w:t>72</w:t>
        </w:r>
        <w:r>
          <w:rPr>
            <w:noProof/>
            <w:webHidden/>
          </w:rPr>
          <w:fldChar w:fldCharType="end"/>
        </w:r>
      </w:hyperlink>
    </w:p>
    <w:p w14:paraId="3F3E7B1B" w14:textId="47839D7B" w:rsidR="00421828" w:rsidRDefault="00421828">
      <w:pPr>
        <w:pStyle w:val="Inhopg5"/>
        <w:tabs>
          <w:tab w:val="right" w:pos="9062"/>
        </w:tabs>
        <w:rPr>
          <w:rFonts w:eastAsiaTheme="minorEastAsia"/>
          <w:noProof/>
          <w:kern w:val="2"/>
          <w:lang w:eastAsia="nl-BE"/>
          <w14:ligatures w14:val="standardContextual"/>
        </w:rPr>
      </w:pPr>
      <w:hyperlink w:anchor="_Toc136546206" w:history="1">
        <w:r w:rsidRPr="002E0978">
          <w:rPr>
            <w:rStyle w:val="Hyperlink"/>
            <w:noProof/>
          </w:rPr>
          <w:t>Bijlage 5: Logboek rapporteren</w:t>
        </w:r>
        <w:r>
          <w:rPr>
            <w:noProof/>
            <w:webHidden/>
          </w:rPr>
          <w:tab/>
        </w:r>
        <w:r>
          <w:rPr>
            <w:noProof/>
            <w:webHidden/>
          </w:rPr>
          <w:fldChar w:fldCharType="begin"/>
        </w:r>
        <w:r>
          <w:rPr>
            <w:noProof/>
            <w:webHidden/>
          </w:rPr>
          <w:instrText xml:space="preserve"> PAGEREF _Toc136546206 \h </w:instrText>
        </w:r>
        <w:r>
          <w:rPr>
            <w:noProof/>
            <w:webHidden/>
          </w:rPr>
        </w:r>
        <w:r>
          <w:rPr>
            <w:noProof/>
            <w:webHidden/>
          </w:rPr>
          <w:fldChar w:fldCharType="separate"/>
        </w:r>
        <w:r w:rsidR="00732DD9">
          <w:rPr>
            <w:noProof/>
            <w:webHidden/>
          </w:rPr>
          <w:t>73</w:t>
        </w:r>
        <w:r>
          <w:rPr>
            <w:noProof/>
            <w:webHidden/>
          </w:rPr>
          <w:fldChar w:fldCharType="end"/>
        </w:r>
      </w:hyperlink>
    </w:p>
    <w:p w14:paraId="4DF43079" w14:textId="5B0599D1" w:rsidR="009D7AA2" w:rsidRDefault="00056A8F" w:rsidP="009D7AA2">
      <w:pPr>
        <w:rPr>
          <w:lang w:val="nl-NL"/>
        </w:rPr>
      </w:pPr>
      <w:r>
        <w:rPr>
          <w:b/>
        </w:rPr>
        <w:fldChar w:fldCharType="end"/>
      </w:r>
    </w:p>
    <w:p w14:paraId="04A4D523" w14:textId="77777777" w:rsidR="00995550" w:rsidRDefault="00995550">
      <w:pPr>
        <w:spacing w:before="0" w:after="160"/>
        <w:rPr>
          <w:lang w:val="nl-NL"/>
        </w:rPr>
      </w:pPr>
    </w:p>
    <w:p w14:paraId="0D891614" w14:textId="5F20B3F6" w:rsidR="00995550" w:rsidRDefault="00995550">
      <w:pPr>
        <w:spacing w:before="0" w:after="160"/>
        <w:rPr>
          <w:lang w:val="nl-NL"/>
        </w:rPr>
        <w:sectPr w:rsidR="00995550" w:rsidSect="00995550">
          <w:pgSz w:w="11906" w:h="16838"/>
          <w:pgMar w:top="1417" w:right="1417" w:bottom="1417" w:left="1417" w:header="708" w:footer="708" w:gutter="0"/>
          <w:cols w:space="708"/>
          <w:titlePg/>
          <w:docGrid w:linePitch="360"/>
        </w:sectPr>
      </w:pPr>
    </w:p>
    <w:p w14:paraId="3A3B2F9A" w14:textId="4895E268" w:rsidR="00F66CDE" w:rsidRPr="00D0539F" w:rsidRDefault="00F66CDE" w:rsidP="001A1E96">
      <w:pPr>
        <w:pStyle w:val="Geenafstand"/>
        <w:rPr>
          <w:lang w:val="nl-NL"/>
        </w:rPr>
      </w:pPr>
      <w:bookmarkStart w:id="1" w:name="_Toc136546154"/>
      <w:r w:rsidRPr="00D0539F">
        <w:rPr>
          <w:lang w:val="nl-NL"/>
        </w:rPr>
        <w:lastRenderedPageBreak/>
        <w:t>Figurenlijst</w:t>
      </w:r>
      <w:bookmarkEnd w:id="1"/>
    </w:p>
    <w:p w14:paraId="30CAB0B2" w14:textId="7424FFED" w:rsidR="00421828" w:rsidRDefault="00CC49AB">
      <w:pPr>
        <w:pStyle w:val="Lijstmetafbeeldingen"/>
        <w:tabs>
          <w:tab w:val="right" w:pos="9062"/>
        </w:tabs>
        <w:rPr>
          <w:rFonts w:eastAsiaTheme="minorEastAsia"/>
          <w:noProof/>
          <w:kern w:val="2"/>
          <w:sz w:val="22"/>
          <w:lang w:eastAsia="nl-BE"/>
          <w14:ligatures w14:val="standardContextual"/>
        </w:rPr>
      </w:pPr>
      <w:r>
        <w:rPr>
          <w:lang w:val="nl-NL"/>
        </w:rPr>
        <w:fldChar w:fldCharType="begin"/>
      </w:r>
      <w:r>
        <w:rPr>
          <w:lang w:val="nl-NL"/>
        </w:rPr>
        <w:instrText xml:space="preserve"> TOC \h \z \c "Figuur" </w:instrText>
      </w:r>
      <w:r>
        <w:rPr>
          <w:lang w:val="nl-NL"/>
        </w:rPr>
        <w:fldChar w:fldCharType="separate"/>
      </w:r>
      <w:hyperlink r:id="rId13" w:anchor="_Toc136546207" w:history="1">
        <w:r w:rsidR="00421828" w:rsidRPr="0076336E">
          <w:rPr>
            <w:rStyle w:val="Hyperlink"/>
            <w:noProof/>
          </w:rPr>
          <w:t>Figuur 1: Arduino mkr wifi 1010</w:t>
        </w:r>
        <w:r w:rsidR="00421828" w:rsidRPr="0076336E">
          <w:rPr>
            <w:rStyle w:val="Hyperlink"/>
            <w:noProof/>
            <w:lang w:val="nl-NL"/>
          </w:rPr>
          <w:t xml:space="preserve"> [6]</w:t>
        </w:r>
        <w:r w:rsidR="00421828">
          <w:rPr>
            <w:noProof/>
            <w:webHidden/>
          </w:rPr>
          <w:tab/>
        </w:r>
        <w:r w:rsidR="00421828">
          <w:rPr>
            <w:noProof/>
            <w:webHidden/>
          </w:rPr>
          <w:fldChar w:fldCharType="begin"/>
        </w:r>
        <w:r w:rsidR="00421828">
          <w:rPr>
            <w:noProof/>
            <w:webHidden/>
          </w:rPr>
          <w:instrText xml:space="preserve"> PAGEREF _Toc136546207 \h </w:instrText>
        </w:r>
        <w:r w:rsidR="00421828">
          <w:rPr>
            <w:noProof/>
            <w:webHidden/>
          </w:rPr>
        </w:r>
        <w:r w:rsidR="00421828">
          <w:rPr>
            <w:noProof/>
            <w:webHidden/>
          </w:rPr>
          <w:fldChar w:fldCharType="separate"/>
        </w:r>
        <w:r w:rsidR="00732DD9">
          <w:rPr>
            <w:noProof/>
            <w:webHidden/>
          </w:rPr>
          <w:t>19</w:t>
        </w:r>
        <w:r w:rsidR="00421828">
          <w:rPr>
            <w:noProof/>
            <w:webHidden/>
          </w:rPr>
          <w:fldChar w:fldCharType="end"/>
        </w:r>
      </w:hyperlink>
    </w:p>
    <w:p w14:paraId="6AE9609F" w14:textId="72885C2B" w:rsidR="00421828" w:rsidRDefault="00421828">
      <w:pPr>
        <w:pStyle w:val="Lijstmetafbeeldingen"/>
        <w:tabs>
          <w:tab w:val="right" w:pos="9062"/>
        </w:tabs>
        <w:rPr>
          <w:rFonts w:eastAsiaTheme="minorEastAsia"/>
          <w:noProof/>
          <w:kern w:val="2"/>
          <w:sz w:val="22"/>
          <w:lang w:eastAsia="nl-BE"/>
          <w14:ligatures w14:val="standardContextual"/>
        </w:rPr>
      </w:pPr>
      <w:hyperlink r:id="rId14" w:anchor="_Toc136546208" w:history="1">
        <w:r w:rsidRPr="0076336E">
          <w:rPr>
            <w:rStyle w:val="Hyperlink"/>
            <w:noProof/>
          </w:rPr>
          <w:t>Figuur 2: ESP32</w:t>
        </w:r>
        <w:r w:rsidRPr="0076336E">
          <w:rPr>
            <w:rStyle w:val="Hyperlink"/>
            <w:noProof/>
            <w:lang w:val="nl-NL"/>
          </w:rPr>
          <w:t xml:space="preserve"> [7]</w:t>
        </w:r>
        <w:r>
          <w:rPr>
            <w:noProof/>
            <w:webHidden/>
          </w:rPr>
          <w:tab/>
        </w:r>
        <w:r>
          <w:rPr>
            <w:noProof/>
            <w:webHidden/>
          </w:rPr>
          <w:fldChar w:fldCharType="begin"/>
        </w:r>
        <w:r>
          <w:rPr>
            <w:noProof/>
            <w:webHidden/>
          </w:rPr>
          <w:instrText xml:space="preserve"> PAGEREF _Toc136546208 \h </w:instrText>
        </w:r>
        <w:r>
          <w:rPr>
            <w:noProof/>
            <w:webHidden/>
          </w:rPr>
        </w:r>
        <w:r>
          <w:rPr>
            <w:noProof/>
            <w:webHidden/>
          </w:rPr>
          <w:fldChar w:fldCharType="separate"/>
        </w:r>
        <w:r w:rsidR="00732DD9">
          <w:rPr>
            <w:noProof/>
            <w:webHidden/>
          </w:rPr>
          <w:t>19</w:t>
        </w:r>
        <w:r>
          <w:rPr>
            <w:noProof/>
            <w:webHidden/>
          </w:rPr>
          <w:fldChar w:fldCharType="end"/>
        </w:r>
      </w:hyperlink>
    </w:p>
    <w:p w14:paraId="162CAA4D" w14:textId="0CE588AE"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09" w:history="1">
        <w:r w:rsidRPr="0076336E">
          <w:rPr>
            <w:rStyle w:val="Hyperlink"/>
            <w:noProof/>
          </w:rPr>
          <w:t>Figuur 3: ESP32-WROOM-32D chip zonder pcb</w:t>
        </w:r>
        <w:r w:rsidRPr="0076336E">
          <w:rPr>
            <w:rStyle w:val="Hyperlink"/>
            <w:noProof/>
            <w:lang w:val="nl-NL"/>
          </w:rPr>
          <w:t xml:space="preserve"> [8]</w:t>
        </w:r>
        <w:r>
          <w:rPr>
            <w:noProof/>
            <w:webHidden/>
          </w:rPr>
          <w:tab/>
        </w:r>
        <w:r>
          <w:rPr>
            <w:noProof/>
            <w:webHidden/>
          </w:rPr>
          <w:fldChar w:fldCharType="begin"/>
        </w:r>
        <w:r>
          <w:rPr>
            <w:noProof/>
            <w:webHidden/>
          </w:rPr>
          <w:instrText xml:space="preserve"> PAGEREF _Toc136546209 \h </w:instrText>
        </w:r>
        <w:r>
          <w:rPr>
            <w:noProof/>
            <w:webHidden/>
          </w:rPr>
        </w:r>
        <w:r>
          <w:rPr>
            <w:noProof/>
            <w:webHidden/>
          </w:rPr>
          <w:fldChar w:fldCharType="separate"/>
        </w:r>
        <w:r w:rsidR="00732DD9">
          <w:rPr>
            <w:noProof/>
            <w:webHidden/>
          </w:rPr>
          <w:t>21</w:t>
        </w:r>
        <w:r>
          <w:rPr>
            <w:noProof/>
            <w:webHidden/>
          </w:rPr>
          <w:fldChar w:fldCharType="end"/>
        </w:r>
      </w:hyperlink>
    </w:p>
    <w:p w14:paraId="4A8E0D3C" w14:textId="4A7CC25D"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10" w:history="1">
        <w:r w:rsidRPr="0076336E">
          <w:rPr>
            <w:rStyle w:val="Hyperlink"/>
            <w:noProof/>
          </w:rPr>
          <w:t>Figuur 4: USB-C-pinout</w:t>
        </w:r>
        <w:r w:rsidRPr="0076336E">
          <w:rPr>
            <w:rStyle w:val="Hyperlink"/>
            <w:noProof/>
            <w:lang w:val="nl-NL"/>
          </w:rPr>
          <w:t xml:space="preserve"> [9]</w:t>
        </w:r>
        <w:r>
          <w:rPr>
            <w:noProof/>
            <w:webHidden/>
          </w:rPr>
          <w:tab/>
        </w:r>
        <w:r>
          <w:rPr>
            <w:noProof/>
            <w:webHidden/>
          </w:rPr>
          <w:fldChar w:fldCharType="begin"/>
        </w:r>
        <w:r>
          <w:rPr>
            <w:noProof/>
            <w:webHidden/>
          </w:rPr>
          <w:instrText xml:space="preserve"> PAGEREF _Toc136546210 \h </w:instrText>
        </w:r>
        <w:r>
          <w:rPr>
            <w:noProof/>
            <w:webHidden/>
          </w:rPr>
        </w:r>
        <w:r>
          <w:rPr>
            <w:noProof/>
            <w:webHidden/>
          </w:rPr>
          <w:fldChar w:fldCharType="separate"/>
        </w:r>
        <w:r w:rsidR="00732DD9">
          <w:rPr>
            <w:noProof/>
            <w:webHidden/>
          </w:rPr>
          <w:t>21</w:t>
        </w:r>
        <w:r>
          <w:rPr>
            <w:noProof/>
            <w:webHidden/>
          </w:rPr>
          <w:fldChar w:fldCharType="end"/>
        </w:r>
      </w:hyperlink>
    </w:p>
    <w:p w14:paraId="469E98A7" w14:textId="432EDF6F"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11" w:history="1">
        <w:r w:rsidRPr="0076336E">
          <w:rPr>
            <w:rStyle w:val="Hyperlink"/>
            <w:noProof/>
          </w:rPr>
          <w:t>Figuur 5: Typische applicatie LDO</w:t>
        </w:r>
        <w:r w:rsidRPr="0076336E">
          <w:rPr>
            <w:rStyle w:val="Hyperlink"/>
            <w:noProof/>
            <w:lang w:val="nl-NL"/>
          </w:rPr>
          <w:t xml:space="preserve"> [10]</w:t>
        </w:r>
        <w:r>
          <w:rPr>
            <w:noProof/>
            <w:webHidden/>
          </w:rPr>
          <w:tab/>
        </w:r>
        <w:r>
          <w:rPr>
            <w:noProof/>
            <w:webHidden/>
          </w:rPr>
          <w:fldChar w:fldCharType="begin"/>
        </w:r>
        <w:r>
          <w:rPr>
            <w:noProof/>
            <w:webHidden/>
          </w:rPr>
          <w:instrText xml:space="preserve"> PAGEREF _Toc136546211 \h </w:instrText>
        </w:r>
        <w:r>
          <w:rPr>
            <w:noProof/>
            <w:webHidden/>
          </w:rPr>
        </w:r>
        <w:r>
          <w:rPr>
            <w:noProof/>
            <w:webHidden/>
          </w:rPr>
          <w:fldChar w:fldCharType="separate"/>
        </w:r>
        <w:r w:rsidR="00732DD9">
          <w:rPr>
            <w:noProof/>
            <w:webHidden/>
          </w:rPr>
          <w:t>22</w:t>
        </w:r>
        <w:r>
          <w:rPr>
            <w:noProof/>
            <w:webHidden/>
          </w:rPr>
          <w:fldChar w:fldCharType="end"/>
        </w:r>
      </w:hyperlink>
    </w:p>
    <w:p w14:paraId="4D53210C" w14:textId="11C0B300"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12" w:history="1">
        <w:r w:rsidRPr="0076336E">
          <w:rPr>
            <w:rStyle w:val="Hyperlink"/>
            <w:noProof/>
            <w:lang w:val="en-US"/>
          </w:rPr>
          <w:t>Figuur 6: Full-step vs. micro-step [12]</w:t>
        </w:r>
        <w:r>
          <w:rPr>
            <w:noProof/>
            <w:webHidden/>
          </w:rPr>
          <w:tab/>
        </w:r>
        <w:r>
          <w:rPr>
            <w:noProof/>
            <w:webHidden/>
          </w:rPr>
          <w:fldChar w:fldCharType="begin"/>
        </w:r>
        <w:r>
          <w:rPr>
            <w:noProof/>
            <w:webHidden/>
          </w:rPr>
          <w:instrText xml:space="preserve"> PAGEREF _Toc136546212 \h </w:instrText>
        </w:r>
        <w:r>
          <w:rPr>
            <w:noProof/>
            <w:webHidden/>
          </w:rPr>
        </w:r>
        <w:r>
          <w:rPr>
            <w:noProof/>
            <w:webHidden/>
          </w:rPr>
          <w:fldChar w:fldCharType="separate"/>
        </w:r>
        <w:r w:rsidR="00732DD9">
          <w:rPr>
            <w:noProof/>
            <w:webHidden/>
          </w:rPr>
          <w:t>24</w:t>
        </w:r>
        <w:r>
          <w:rPr>
            <w:noProof/>
            <w:webHidden/>
          </w:rPr>
          <w:fldChar w:fldCharType="end"/>
        </w:r>
      </w:hyperlink>
    </w:p>
    <w:p w14:paraId="0927B629" w14:textId="14319B7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13" w:history="1">
        <w:r w:rsidRPr="0076336E">
          <w:rPr>
            <w:rStyle w:val="Hyperlink"/>
            <w:noProof/>
          </w:rPr>
          <w:t>Figuur 7: Verschillende types robotarmen</w:t>
        </w:r>
        <w:r w:rsidRPr="0076336E">
          <w:rPr>
            <w:rStyle w:val="Hyperlink"/>
            <w:noProof/>
            <w:lang w:val="nl-NL"/>
          </w:rPr>
          <w:t xml:space="preserve"> [14]</w:t>
        </w:r>
        <w:r>
          <w:rPr>
            <w:noProof/>
            <w:webHidden/>
          </w:rPr>
          <w:tab/>
        </w:r>
        <w:r>
          <w:rPr>
            <w:noProof/>
            <w:webHidden/>
          </w:rPr>
          <w:fldChar w:fldCharType="begin"/>
        </w:r>
        <w:r>
          <w:rPr>
            <w:noProof/>
            <w:webHidden/>
          </w:rPr>
          <w:instrText xml:space="preserve"> PAGEREF _Toc136546213 \h </w:instrText>
        </w:r>
        <w:r>
          <w:rPr>
            <w:noProof/>
            <w:webHidden/>
          </w:rPr>
        </w:r>
        <w:r>
          <w:rPr>
            <w:noProof/>
            <w:webHidden/>
          </w:rPr>
          <w:fldChar w:fldCharType="separate"/>
        </w:r>
        <w:r w:rsidR="00732DD9">
          <w:rPr>
            <w:noProof/>
            <w:webHidden/>
          </w:rPr>
          <w:t>25</w:t>
        </w:r>
        <w:r>
          <w:rPr>
            <w:noProof/>
            <w:webHidden/>
          </w:rPr>
          <w:fldChar w:fldCharType="end"/>
        </w:r>
      </w:hyperlink>
    </w:p>
    <w:p w14:paraId="5383EC7B" w14:textId="7BB149EF" w:rsidR="00421828" w:rsidRDefault="00421828">
      <w:pPr>
        <w:pStyle w:val="Lijstmetafbeeldingen"/>
        <w:tabs>
          <w:tab w:val="right" w:pos="9062"/>
        </w:tabs>
        <w:rPr>
          <w:rFonts w:eastAsiaTheme="minorEastAsia"/>
          <w:noProof/>
          <w:kern w:val="2"/>
          <w:sz w:val="22"/>
          <w:lang w:eastAsia="nl-BE"/>
          <w14:ligatures w14:val="standardContextual"/>
        </w:rPr>
      </w:pPr>
      <w:hyperlink r:id="rId15" w:anchor="_Toc136546214" w:history="1">
        <w:r w:rsidRPr="0076336E">
          <w:rPr>
            <w:rStyle w:val="Hyperlink"/>
            <w:noProof/>
          </w:rPr>
          <w:t>Figuur 8: Cartesische robotarm en de aluminium profielen</w:t>
        </w:r>
        <w:r w:rsidRPr="0076336E">
          <w:rPr>
            <w:rStyle w:val="Hyperlink"/>
            <w:noProof/>
            <w:lang w:val="nl-NL"/>
          </w:rPr>
          <w:t xml:space="preserve"> [16] [15]</w:t>
        </w:r>
        <w:r>
          <w:rPr>
            <w:noProof/>
            <w:webHidden/>
          </w:rPr>
          <w:tab/>
        </w:r>
        <w:r>
          <w:rPr>
            <w:noProof/>
            <w:webHidden/>
          </w:rPr>
          <w:fldChar w:fldCharType="begin"/>
        </w:r>
        <w:r>
          <w:rPr>
            <w:noProof/>
            <w:webHidden/>
          </w:rPr>
          <w:instrText xml:space="preserve"> PAGEREF _Toc136546214 \h </w:instrText>
        </w:r>
        <w:r>
          <w:rPr>
            <w:noProof/>
            <w:webHidden/>
          </w:rPr>
        </w:r>
        <w:r>
          <w:rPr>
            <w:noProof/>
            <w:webHidden/>
          </w:rPr>
          <w:fldChar w:fldCharType="separate"/>
        </w:r>
        <w:r w:rsidR="00732DD9">
          <w:rPr>
            <w:noProof/>
            <w:webHidden/>
          </w:rPr>
          <w:t>25</w:t>
        </w:r>
        <w:r>
          <w:rPr>
            <w:noProof/>
            <w:webHidden/>
          </w:rPr>
          <w:fldChar w:fldCharType="end"/>
        </w:r>
      </w:hyperlink>
    </w:p>
    <w:p w14:paraId="0713FD42" w14:textId="323AA40D"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15" w:history="1">
        <w:r w:rsidRPr="0076336E">
          <w:rPr>
            <w:rStyle w:val="Hyperlink"/>
            <w:noProof/>
          </w:rPr>
          <w:t>Figuur 9: LumenPnP cartesische robotarm</w:t>
        </w:r>
        <w:r w:rsidRPr="0076336E">
          <w:rPr>
            <w:rStyle w:val="Hyperlink"/>
            <w:noProof/>
            <w:lang w:val="nl-NL"/>
          </w:rPr>
          <w:t xml:space="preserve"> [17]</w:t>
        </w:r>
        <w:r>
          <w:rPr>
            <w:noProof/>
            <w:webHidden/>
          </w:rPr>
          <w:tab/>
        </w:r>
        <w:r>
          <w:rPr>
            <w:noProof/>
            <w:webHidden/>
          </w:rPr>
          <w:fldChar w:fldCharType="begin"/>
        </w:r>
        <w:r>
          <w:rPr>
            <w:noProof/>
            <w:webHidden/>
          </w:rPr>
          <w:instrText xml:space="preserve"> PAGEREF _Toc136546215 \h </w:instrText>
        </w:r>
        <w:r>
          <w:rPr>
            <w:noProof/>
            <w:webHidden/>
          </w:rPr>
        </w:r>
        <w:r>
          <w:rPr>
            <w:noProof/>
            <w:webHidden/>
          </w:rPr>
          <w:fldChar w:fldCharType="separate"/>
        </w:r>
        <w:r w:rsidR="00732DD9">
          <w:rPr>
            <w:noProof/>
            <w:webHidden/>
          </w:rPr>
          <w:t>26</w:t>
        </w:r>
        <w:r>
          <w:rPr>
            <w:noProof/>
            <w:webHidden/>
          </w:rPr>
          <w:fldChar w:fldCharType="end"/>
        </w:r>
      </w:hyperlink>
    </w:p>
    <w:p w14:paraId="24E786E6" w14:textId="36B2FF76" w:rsidR="00421828" w:rsidRDefault="00421828">
      <w:pPr>
        <w:pStyle w:val="Lijstmetafbeeldingen"/>
        <w:tabs>
          <w:tab w:val="left" w:pos="2103"/>
          <w:tab w:val="right" w:pos="9062"/>
        </w:tabs>
        <w:rPr>
          <w:rFonts w:eastAsiaTheme="minorEastAsia"/>
          <w:noProof/>
          <w:kern w:val="2"/>
          <w:sz w:val="22"/>
          <w:lang w:eastAsia="nl-BE"/>
          <w14:ligatures w14:val="standardContextual"/>
        </w:rPr>
      </w:pPr>
      <w:hyperlink w:anchor="_Toc136546216" w:history="1">
        <w:r w:rsidRPr="0076336E">
          <w:rPr>
            <w:rStyle w:val="Hyperlink"/>
            <w:noProof/>
          </w:rPr>
          <w:t>Figuur 10: Lasrobot</w:t>
        </w:r>
        <w:r>
          <w:rPr>
            <w:rFonts w:eastAsiaTheme="minorEastAsia"/>
            <w:noProof/>
            <w:kern w:val="2"/>
            <w:sz w:val="22"/>
            <w:lang w:eastAsia="nl-BE"/>
            <w14:ligatures w14:val="standardContextual"/>
          </w:rPr>
          <w:tab/>
        </w:r>
        <w:r w:rsidRPr="0076336E">
          <w:rPr>
            <w:rStyle w:val="Hyperlink"/>
            <w:noProof/>
            <w:lang w:val="nl-NL"/>
          </w:rPr>
          <w:t>[18]</w:t>
        </w:r>
        <w:r w:rsidRPr="0076336E">
          <w:rPr>
            <w:rStyle w:val="Hyperlink"/>
            <w:noProof/>
          </w:rPr>
          <w:t xml:space="preserve">    Figuur 11: Assemblagerobot</w:t>
        </w:r>
        <w:r w:rsidRPr="0076336E">
          <w:rPr>
            <w:rStyle w:val="Hyperlink"/>
            <w:noProof/>
            <w:lang w:val="nl-NL"/>
          </w:rPr>
          <w:t xml:space="preserve"> [18]</w:t>
        </w:r>
        <w:r>
          <w:rPr>
            <w:noProof/>
            <w:webHidden/>
          </w:rPr>
          <w:tab/>
        </w:r>
        <w:r>
          <w:rPr>
            <w:noProof/>
            <w:webHidden/>
          </w:rPr>
          <w:fldChar w:fldCharType="begin"/>
        </w:r>
        <w:r>
          <w:rPr>
            <w:noProof/>
            <w:webHidden/>
          </w:rPr>
          <w:instrText xml:space="preserve"> PAGEREF _Toc136546216 \h </w:instrText>
        </w:r>
        <w:r>
          <w:rPr>
            <w:noProof/>
            <w:webHidden/>
          </w:rPr>
        </w:r>
        <w:r>
          <w:rPr>
            <w:noProof/>
            <w:webHidden/>
          </w:rPr>
          <w:fldChar w:fldCharType="separate"/>
        </w:r>
        <w:r w:rsidR="00732DD9">
          <w:rPr>
            <w:noProof/>
            <w:webHidden/>
          </w:rPr>
          <w:t>26</w:t>
        </w:r>
        <w:r>
          <w:rPr>
            <w:noProof/>
            <w:webHidden/>
          </w:rPr>
          <w:fldChar w:fldCharType="end"/>
        </w:r>
      </w:hyperlink>
    </w:p>
    <w:p w14:paraId="612EE8B0" w14:textId="5819E677" w:rsidR="00421828" w:rsidRDefault="00421828">
      <w:pPr>
        <w:pStyle w:val="Lijstmetafbeeldingen"/>
        <w:tabs>
          <w:tab w:val="right" w:pos="9062"/>
        </w:tabs>
        <w:rPr>
          <w:rFonts w:eastAsiaTheme="minorEastAsia"/>
          <w:noProof/>
          <w:kern w:val="2"/>
          <w:sz w:val="22"/>
          <w:lang w:eastAsia="nl-BE"/>
          <w14:ligatures w14:val="standardContextual"/>
        </w:rPr>
      </w:pPr>
      <w:hyperlink r:id="rId16" w:anchor="_Toc136546217" w:history="1">
        <w:r w:rsidRPr="0076336E">
          <w:rPr>
            <w:rStyle w:val="Hyperlink"/>
            <w:noProof/>
          </w:rPr>
          <w:t xml:space="preserve">Figuur 12: Scara-robotarm </w:t>
        </w:r>
        <w:r w:rsidRPr="0076336E">
          <w:rPr>
            <w:rStyle w:val="Hyperlink"/>
            <w:noProof/>
            <w:lang w:val="nl-NL"/>
          </w:rPr>
          <w:t>[15]</w:t>
        </w:r>
        <w:r>
          <w:rPr>
            <w:noProof/>
            <w:webHidden/>
          </w:rPr>
          <w:tab/>
        </w:r>
        <w:r>
          <w:rPr>
            <w:noProof/>
            <w:webHidden/>
          </w:rPr>
          <w:fldChar w:fldCharType="begin"/>
        </w:r>
        <w:r>
          <w:rPr>
            <w:noProof/>
            <w:webHidden/>
          </w:rPr>
          <w:instrText xml:space="preserve"> PAGEREF _Toc136546217 \h </w:instrText>
        </w:r>
        <w:r>
          <w:rPr>
            <w:noProof/>
            <w:webHidden/>
          </w:rPr>
        </w:r>
        <w:r>
          <w:rPr>
            <w:noProof/>
            <w:webHidden/>
          </w:rPr>
          <w:fldChar w:fldCharType="separate"/>
        </w:r>
        <w:r w:rsidR="00732DD9">
          <w:rPr>
            <w:noProof/>
            <w:webHidden/>
          </w:rPr>
          <w:t>27</w:t>
        </w:r>
        <w:r>
          <w:rPr>
            <w:noProof/>
            <w:webHidden/>
          </w:rPr>
          <w:fldChar w:fldCharType="end"/>
        </w:r>
      </w:hyperlink>
    </w:p>
    <w:p w14:paraId="5FA19E8C" w14:textId="6C719DBF" w:rsidR="00421828" w:rsidRDefault="00421828">
      <w:pPr>
        <w:pStyle w:val="Lijstmetafbeeldingen"/>
        <w:tabs>
          <w:tab w:val="left" w:pos="4039"/>
          <w:tab w:val="right" w:pos="9062"/>
        </w:tabs>
        <w:rPr>
          <w:rFonts w:eastAsiaTheme="minorEastAsia"/>
          <w:noProof/>
          <w:kern w:val="2"/>
          <w:sz w:val="22"/>
          <w:lang w:eastAsia="nl-BE"/>
          <w14:ligatures w14:val="standardContextual"/>
        </w:rPr>
      </w:pPr>
      <w:hyperlink w:anchor="_Toc136546218" w:history="1">
        <w:r w:rsidRPr="0076336E">
          <w:rPr>
            <w:rStyle w:val="Hyperlink"/>
            <w:noProof/>
          </w:rPr>
          <w:t>Figuur 13: Uitgewerkt versie PyBot</w:t>
        </w:r>
        <w:r w:rsidRPr="0076336E">
          <w:rPr>
            <w:rStyle w:val="Hyperlink"/>
            <w:noProof/>
            <w:lang w:val="nl-NL"/>
          </w:rPr>
          <w:t xml:space="preserve"> [19]</w:t>
        </w:r>
        <w:r>
          <w:rPr>
            <w:rFonts w:eastAsiaTheme="minorEastAsia"/>
            <w:noProof/>
            <w:kern w:val="2"/>
            <w:sz w:val="22"/>
            <w:lang w:eastAsia="nl-BE"/>
            <w14:ligatures w14:val="standardContextual"/>
          </w:rPr>
          <w:tab/>
        </w:r>
        <w:r w:rsidRPr="0076336E">
          <w:rPr>
            <w:rStyle w:val="Hyperlink"/>
            <w:noProof/>
          </w:rPr>
          <w:t xml:space="preserve">  Figuur 14: 3D-Assenstelsel </w:t>
        </w:r>
        <w:r w:rsidRPr="0076336E">
          <w:rPr>
            <w:rStyle w:val="Hyperlink"/>
            <w:noProof/>
            <w:lang w:val="nl-NL"/>
          </w:rPr>
          <w:t>[19]</w:t>
        </w:r>
        <w:r>
          <w:rPr>
            <w:noProof/>
            <w:webHidden/>
          </w:rPr>
          <w:tab/>
        </w:r>
        <w:r>
          <w:rPr>
            <w:noProof/>
            <w:webHidden/>
          </w:rPr>
          <w:fldChar w:fldCharType="begin"/>
        </w:r>
        <w:r>
          <w:rPr>
            <w:noProof/>
            <w:webHidden/>
          </w:rPr>
          <w:instrText xml:space="preserve"> PAGEREF _Toc136546218 \h </w:instrText>
        </w:r>
        <w:r>
          <w:rPr>
            <w:noProof/>
            <w:webHidden/>
          </w:rPr>
        </w:r>
        <w:r>
          <w:rPr>
            <w:noProof/>
            <w:webHidden/>
          </w:rPr>
          <w:fldChar w:fldCharType="separate"/>
        </w:r>
        <w:r w:rsidR="00732DD9">
          <w:rPr>
            <w:noProof/>
            <w:webHidden/>
          </w:rPr>
          <w:t>27</w:t>
        </w:r>
        <w:r>
          <w:rPr>
            <w:noProof/>
            <w:webHidden/>
          </w:rPr>
          <w:fldChar w:fldCharType="end"/>
        </w:r>
      </w:hyperlink>
    </w:p>
    <w:p w14:paraId="564C4F4D" w14:textId="4D7B5750" w:rsidR="00421828" w:rsidRDefault="00421828">
      <w:pPr>
        <w:pStyle w:val="Lijstmetafbeeldingen"/>
        <w:tabs>
          <w:tab w:val="right" w:pos="9062"/>
        </w:tabs>
        <w:rPr>
          <w:rFonts w:eastAsiaTheme="minorEastAsia"/>
          <w:noProof/>
          <w:kern w:val="2"/>
          <w:sz w:val="22"/>
          <w:lang w:eastAsia="nl-BE"/>
          <w14:ligatures w14:val="standardContextual"/>
        </w:rPr>
      </w:pPr>
      <w:hyperlink r:id="rId17" w:anchor="_Toc136546219" w:history="1">
        <w:r w:rsidRPr="0076336E">
          <w:rPr>
            <w:rStyle w:val="Hyperlink"/>
            <w:noProof/>
          </w:rPr>
          <w:t>Figuur 15: Parallelle grijper</w:t>
        </w:r>
        <w:r w:rsidRPr="0076336E">
          <w:rPr>
            <w:rStyle w:val="Hyperlink"/>
            <w:noProof/>
            <w:lang w:val="nl-NL"/>
          </w:rPr>
          <w:t xml:space="preserve"> [36]</w:t>
        </w:r>
        <w:r>
          <w:rPr>
            <w:noProof/>
            <w:webHidden/>
          </w:rPr>
          <w:tab/>
        </w:r>
        <w:r>
          <w:rPr>
            <w:noProof/>
            <w:webHidden/>
          </w:rPr>
          <w:fldChar w:fldCharType="begin"/>
        </w:r>
        <w:r>
          <w:rPr>
            <w:noProof/>
            <w:webHidden/>
          </w:rPr>
          <w:instrText xml:space="preserve"> PAGEREF _Toc136546219 \h </w:instrText>
        </w:r>
        <w:r>
          <w:rPr>
            <w:noProof/>
            <w:webHidden/>
          </w:rPr>
        </w:r>
        <w:r>
          <w:rPr>
            <w:noProof/>
            <w:webHidden/>
          </w:rPr>
          <w:fldChar w:fldCharType="separate"/>
        </w:r>
        <w:r w:rsidR="00732DD9">
          <w:rPr>
            <w:noProof/>
            <w:webHidden/>
          </w:rPr>
          <w:t>29</w:t>
        </w:r>
        <w:r>
          <w:rPr>
            <w:noProof/>
            <w:webHidden/>
          </w:rPr>
          <w:fldChar w:fldCharType="end"/>
        </w:r>
      </w:hyperlink>
    </w:p>
    <w:p w14:paraId="488B3322" w14:textId="71255B6C" w:rsidR="00421828" w:rsidRDefault="00421828">
      <w:pPr>
        <w:pStyle w:val="Lijstmetafbeeldingen"/>
        <w:tabs>
          <w:tab w:val="right" w:pos="9062"/>
        </w:tabs>
        <w:rPr>
          <w:rFonts w:eastAsiaTheme="minorEastAsia"/>
          <w:noProof/>
          <w:kern w:val="2"/>
          <w:sz w:val="22"/>
          <w:lang w:eastAsia="nl-BE"/>
          <w14:ligatures w14:val="standardContextual"/>
        </w:rPr>
      </w:pPr>
      <w:hyperlink r:id="rId18" w:anchor="_Toc136546220" w:history="1">
        <w:r w:rsidRPr="0076336E">
          <w:rPr>
            <w:rStyle w:val="Hyperlink"/>
            <w:noProof/>
          </w:rPr>
          <w:t>Figuur 16: Pneumatische hoek-grijper</w:t>
        </w:r>
        <w:r w:rsidRPr="0076336E">
          <w:rPr>
            <w:rStyle w:val="Hyperlink"/>
            <w:noProof/>
            <w:lang w:val="nl-NL"/>
          </w:rPr>
          <w:t xml:space="preserve"> [37]</w:t>
        </w:r>
        <w:r>
          <w:rPr>
            <w:noProof/>
            <w:webHidden/>
          </w:rPr>
          <w:tab/>
        </w:r>
        <w:r>
          <w:rPr>
            <w:noProof/>
            <w:webHidden/>
          </w:rPr>
          <w:fldChar w:fldCharType="begin"/>
        </w:r>
        <w:r>
          <w:rPr>
            <w:noProof/>
            <w:webHidden/>
          </w:rPr>
          <w:instrText xml:space="preserve"> PAGEREF _Toc136546220 \h </w:instrText>
        </w:r>
        <w:r>
          <w:rPr>
            <w:noProof/>
            <w:webHidden/>
          </w:rPr>
        </w:r>
        <w:r>
          <w:rPr>
            <w:noProof/>
            <w:webHidden/>
          </w:rPr>
          <w:fldChar w:fldCharType="separate"/>
        </w:r>
        <w:r w:rsidR="00732DD9">
          <w:rPr>
            <w:noProof/>
            <w:webHidden/>
          </w:rPr>
          <w:t>29</w:t>
        </w:r>
        <w:r>
          <w:rPr>
            <w:noProof/>
            <w:webHidden/>
          </w:rPr>
          <w:fldChar w:fldCharType="end"/>
        </w:r>
      </w:hyperlink>
    </w:p>
    <w:p w14:paraId="1F358A5A" w14:textId="1954BF17"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1" w:history="1">
        <w:r w:rsidRPr="0076336E">
          <w:rPr>
            <w:rStyle w:val="Hyperlink"/>
            <w:noProof/>
          </w:rPr>
          <w:t>Figuur 17: Blokschema</w:t>
        </w:r>
        <w:r>
          <w:rPr>
            <w:noProof/>
            <w:webHidden/>
          </w:rPr>
          <w:tab/>
        </w:r>
        <w:r>
          <w:rPr>
            <w:noProof/>
            <w:webHidden/>
          </w:rPr>
          <w:fldChar w:fldCharType="begin"/>
        </w:r>
        <w:r>
          <w:rPr>
            <w:noProof/>
            <w:webHidden/>
          </w:rPr>
          <w:instrText xml:space="preserve"> PAGEREF _Toc136546221 \h </w:instrText>
        </w:r>
        <w:r>
          <w:rPr>
            <w:noProof/>
            <w:webHidden/>
          </w:rPr>
        </w:r>
        <w:r>
          <w:rPr>
            <w:noProof/>
            <w:webHidden/>
          </w:rPr>
          <w:fldChar w:fldCharType="separate"/>
        </w:r>
        <w:r w:rsidR="00732DD9">
          <w:rPr>
            <w:noProof/>
            <w:webHidden/>
          </w:rPr>
          <w:t>31</w:t>
        </w:r>
        <w:r>
          <w:rPr>
            <w:noProof/>
            <w:webHidden/>
          </w:rPr>
          <w:fldChar w:fldCharType="end"/>
        </w:r>
      </w:hyperlink>
    </w:p>
    <w:p w14:paraId="640960DB" w14:textId="4C0F39CD" w:rsidR="00421828" w:rsidRDefault="00421828">
      <w:pPr>
        <w:pStyle w:val="Lijstmetafbeeldingen"/>
        <w:tabs>
          <w:tab w:val="left" w:pos="5704"/>
          <w:tab w:val="right" w:pos="9062"/>
        </w:tabs>
        <w:rPr>
          <w:rFonts w:eastAsiaTheme="minorEastAsia"/>
          <w:noProof/>
          <w:kern w:val="2"/>
          <w:sz w:val="22"/>
          <w:lang w:eastAsia="nl-BE"/>
          <w14:ligatures w14:val="standardContextual"/>
        </w:rPr>
      </w:pPr>
      <w:hyperlink w:anchor="_Toc136546222" w:history="1">
        <w:r w:rsidRPr="0076336E">
          <w:rPr>
            <w:rStyle w:val="Hyperlink"/>
            <w:noProof/>
            <w:lang w:val="en-US"/>
          </w:rPr>
          <w:t>Figuur 18: SparkFun Thing Plus - ESP32-S2 WROOM  [21]</w:t>
        </w:r>
        <w:r>
          <w:rPr>
            <w:rFonts w:eastAsiaTheme="minorEastAsia"/>
            <w:noProof/>
            <w:kern w:val="2"/>
            <w:sz w:val="22"/>
            <w:lang w:eastAsia="nl-BE"/>
            <w14:ligatures w14:val="standardContextual"/>
          </w:rPr>
          <w:tab/>
        </w:r>
        <w:r w:rsidRPr="0076336E">
          <w:rPr>
            <w:rStyle w:val="Hyperlink"/>
            <w:noProof/>
            <w:lang w:val="en-US"/>
          </w:rPr>
          <w:t xml:space="preserve"> Figuur 19: ESP32-S2 chip [22]</w:t>
        </w:r>
        <w:r>
          <w:rPr>
            <w:noProof/>
            <w:webHidden/>
          </w:rPr>
          <w:tab/>
        </w:r>
        <w:r>
          <w:rPr>
            <w:noProof/>
            <w:webHidden/>
          </w:rPr>
          <w:fldChar w:fldCharType="begin"/>
        </w:r>
        <w:r>
          <w:rPr>
            <w:noProof/>
            <w:webHidden/>
          </w:rPr>
          <w:instrText xml:space="preserve"> PAGEREF _Toc136546222 \h </w:instrText>
        </w:r>
        <w:r>
          <w:rPr>
            <w:noProof/>
            <w:webHidden/>
          </w:rPr>
        </w:r>
        <w:r>
          <w:rPr>
            <w:noProof/>
            <w:webHidden/>
          </w:rPr>
          <w:fldChar w:fldCharType="separate"/>
        </w:r>
        <w:r w:rsidR="00732DD9">
          <w:rPr>
            <w:noProof/>
            <w:webHidden/>
          </w:rPr>
          <w:t>33</w:t>
        </w:r>
        <w:r>
          <w:rPr>
            <w:noProof/>
            <w:webHidden/>
          </w:rPr>
          <w:fldChar w:fldCharType="end"/>
        </w:r>
      </w:hyperlink>
    </w:p>
    <w:p w14:paraId="56D59A4F" w14:textId="6B939166"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3" w:history="1">
        <w:r w:rsidRPr="0076336E">
          <w:rPr>
            <w:rStyle w:val="Hyperlink"/>
            <w:noProof/>
          </w:rPr>
          <w:t xml:space="preserve">Figuur 20: Digikey TMC2208 board  </w:t>
        </w:r>
        <w:r w:rsidRPr="0076336E">
          <w:rPr>
            <w:rStyle w:val="Hyperlink"/>
            <w:noProof/>
            <w:lang w:val="nl-NL"/>
          </w:rPr>
          <w:t>[23]</w:t>
        </w:r>
        <w:r>
          <w:rPr>
            <w:noProof/>
            <w:webHidden/>
          </w:rPr>
          <w:tab/>
        </w:r>
        <w:r>
          <w:rPr>
            <w:noProof/>
            <w:webHidden/>
          </w:rPr>
          <w:fldChar w:fldCharType="begin"/>
        </w:r>
        <w:r>
          <w:rPr>
            <w:noProof/>
            <w:webHidden/>
          </w:rPr>
          <w:instrText xml:space="preserve"> PAGEREF _Toc136546223 \h </w:instrText>
        </w:r>
        <w:r>
          <w:rPr>
            <w:noProof/>
            <w:webHidden/>
          </w:rPr>
        </w:r>
        <w:r>
          <w:rPr>
            <w:noProof/>
            <w:webHidden/>
          </w:rPr>
          <w:fldChar w:fldCharType="separate"/>
        </w:r>
        <w:r w:rsidR="00732DD9">
          <w:rPr>
            <w:noProof/>
            <w:webHidden/>
          </w:rPr>
          <w:t>34</w:t>
        </w:r>
        <w:r>
          <w:rPr>
            <w:noProof/>
            <w:webHidden/>
          </w:rPr>
          <w:fldChar w:fldCharType="end"/>
        </w:r>
      </w:hyperlink>
    </w:p>
    <w:p w14:paraId="5B8D9FFD" w14:textId="3D17AB0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4" w:history="1">
        <w:r w:rsidRPr="0076336E">
          <w:rPr>
            <w:rStyle w:val="Hyperlink"/>
            <w:noProof/>
          </w:rPr>
          <w:t xml:space="preserve">Figuur 21: CP2102 schema </w:t>
        </w:r>
        <w:r w:rsidRPr="0076336E">
          <w:rPr>
            <w:rStyle w:val="Hyperlink"/>
            <w:noProof/>
            <w:lang w:val="nl-NL"/>
          </w:rPr>
          <w:t>[24]</w:t>
        </w:r>
        <w:r>
          <w:rPr>
            <w:noProof/>
            <w:webHidden/>
          </w:rPr>
          <w:tab/>
        </w:r>
        <w:r>
          <w:rPr>
            <w:noProof/>
            <w:webHidden/>
          </w:rPr>
          <w:fldChar w:fldCharType="begin"/>
        </w:r>
        <w:r>
          <w:rPr>
            <w:noProof/>
            <w:webHidden/>
          </w:rPr>
          <w:instrText xml:space="preserve"> PAGEREF _Toc136546224 \h </w:instrText>
        </w:r>
        <w:r>
          <w:rPr>
            <w:noProof/>
            <w:webHidden/>
          </w:rPr>
        </w:r>
        <w:r>
          <w:rPr>
            <w:noProof/>
            <w:webHidden/>
          </w:rPr>
          <w:fldChar w:fldCharType="separate"/>
        </w:r>
        <w:r w:rsidR="00732DD9">
          <w:rPr>
            <w:noProof/>
            <w:webHidden/>
          </w:rPr>
          <w:t>35</w:t>
        </w:r>
        <w:r>
          <w:rPr>
            <w:noProof/>
            <w:webHidden/>
          </w:rPr>
          <w:fldChar w:fldCharType="end"/>
        </w:r>
      </w:hyperlink>
    </w:p>
    <w:p w14:paraId="633F9E33" w14:textId="5FCAA048"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5" w:history="1">
        <w:r w:rsidRPr="0076336E">
          <w:rPr>
            <w:rStyle w:val="Hyperlink"/>
            <w:noProof/>
          </w:rPr>
          <w:t xml:space="preserve">Figuur 22: ST7920 lcd  </w:t>
        </w:r>
        <w:r w:rsidRPr="0076336E">
          <w:rPr>
            <w:rStyle w:val="Hyperlink"/>
            <w:noProof/>
            <w:lang w:val="nl-NL"/>
          </w:rPr>
          <w:t>[25]</w:t>
        </w:r>
        <w:r>
          <w:rPr>
            <w:noProof/>
            <w:webHidden/>
          </w:rPr>
          <w:tab/>
        </w:r>
        <w:r>
          <w:rPr>
            <w:noProof/>
            <w:webHidden/>
          </w:rPr>
          <w:fldChar w:fldCharType="begin"/>
        </w:r>
        <w:r>
          <w:rPr>
            <w:noProof/>
            <w:webHidden/>
          </w:rPr>
          <w:instrText xml:space="preserve"> PAGEREF _Toc136546225 \h </w:instrText>
        </w:r>
        <w:r>
          <w:rPr>
            <w:noProof/>
            <w:webHidden/>
          </w:rPr>
        </w:r>
        <w:r>
          <w:rPr>
            <w:noProof/>
            <w:webHidden/>
          </w:rPr>
          <w:fldChar w:fldCharType="separate"/>
        </w:r>
        <w:r w:rsidR="00732DD9">
          <w:rPr>
            <w:noProof/>
            <w:webHidden/>
          </w:rPr>
          <w:t>36</w:t>
        </w:r>
        <w:r>
          <w:rPr>
            <w:noProof/>
            <w:webHidden/>
          </w:rPr>
          <w:fldChar w:fldCharType="end"/>
        </w:r>
      </w:hyperlink>
    </w:p>
    <w:p w14:paraId="1AA4FCF2" w14:textId="2427345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6" w:history="1">
        <w:r w:rsidRPr="0076336E">
          <w:rPr>
            <w:rStyle w:val="Hyperlink"/>
            <w:noProof/>
          </w:rPr>
          <w:t xml:space="preserve">Figuur 23: SPI pinnen </w:t>
        </w:r>
        <w:r w:rsidRPr="0076336E">
          <w:rPr>
            <w:rStyle w:val="Hyperlink"/>
            <w:noProof/>
            <w:lang w:val="nl-NL"/>
          </w:rPr>
          <w:t>[26]</w:t>
        </w:r>
        <w:r>
          <w:rPr>
            <w:noProof/>
            <w:webHidden/>
          </w:rPr>
          <w:tab/>
        </w:r>
        <w:r>
          <w:rPr>
            <w:noProof/>
            <w:webHidden/>
          </w:rPr>
          <w:fldChar w:fldCharType="begin"/>
        </w:r>
        <w:r>
          <w:rPr>
            <w:noProof/>
            <w:webHidden/>
          </w:rPr>
          <w:instrText xml:space="preserve"> PAGEREF _Toc136546226 \h </w:instrText>
        </w:r>
        <w:r>
          <w:rPr>
            <w:noProof/>
            <w:webHidden/>
          </w:rPr>
        </w:r>
        <w:r>
          <w:rPr>
            <w:noProof/>
            <w:webHidden/>
          </w:rPr>
          <w:fldChar w:fldCharType="separate"/>
        </w:r>
        <w:r w:rsidR="00732DD9">
          <w:rPr>
            <w:noProof/>
            <w:webHidden/>
          </w:rPr>
          <w:t>36</w:t>
        </w:r>
        <w:r>
          <w:rPr>
            <w:noProof/>
            <w:webHidden/>
          </w:rPr>
          <w:fldChar w:fldCharType="end"/>
        </w:r>
      </w:hyperlink>
    </w:p>
    <w:p w14:paraId="46889167" w14:textId="4815C8B0"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7" w:history="1">
        <w:r w:rsidRPr="0076336E">
          <w:rPr>
            <w:rStyle w:val="Hyperlink"/>
            <w:noProof/>
          </w:rPr>
          <w:t xml:space="preserve">Figuur 24: Rotary encoder schema </w:t>
        </w:r>
        <w:r w:rsidRPr="0076336E">
          <w:rPr>
            <w:rStyle w:val="Hyperlink"/>
            <w:noProof/>
            <w:lang w:val="nl-NL"/>
          </w:rPr>
          <w:t>[27]</w:t>
        </w:r>
        <w:r>
          <w:rPr>
            <w:noProof/>
            <w:webHidden/>
          </w:rPr>
          <w:tab/>
        </w:r>
        <w:r>
          <w:rPr>
            <w:noProof/>
            <w:webHidden/>
          </w:rPr>
          <w:fldChar w:fldCharType="begin"/>
        </w:r>
        <w:r>
          <w:rPr>
            <w:noProof/>
            <w:webHidden/>
          </w:rPr>
          <w:instrText xml:space="preserve"> PAGEREF _Toc136546227 \h </w:instrText>
        </w:r>
        <w:r>
          <w:rPr>
            <w:noProof/>
            <w:webHidden/>
          </w:rPr>
        </w:r>
        <w:r>
          <w:rPr>
            <w:noProof/>
            <w:webHidden/>
          </w:rPr>
          <w:fldChar w:fldCharType="separate"/>
        </w:r>
        <w:r w:rsidR="00732DD9">
          <w:rPr>
            <w:noProof/>
            <w:webHidden/>
          </w:rPr>
          <w:t>37</w:t>
        </w:r>
        <w:r>
          <w:rPr>
            <w:noProof/>
            <w:webHidden/>
          </w:rPr>
          <w:fldChar w:fldCharType="end"/>
        </w:r>
      </w:hyperlink>
    </w:p>
    <w:p w14:paraId="003EECD2" w14:textId="2F0A3355"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28" w:history="1">
        <w:r w:rsidRPr="0076336E">
          <w:rPr>
            <w:rStyle w:val="Hyperlink"/>
            <w:noProof/>
          </w:rPr>
          <w:t>Figuur 25: Rotary encoder op pcb [28]</w:t>
        </w:r>
        <w:r>
          <w:rPr>
            <w:noProof/>
            <w:webHidden/>
          </w:rPr>
          <w:tab/>
        </w:r>
        <w:r>
          <w:rPr>
            <w:noProof/>
            <w:webHidden/>
          </w:rPr>
          <w:fldChar w:fldCharType="begin"/>
        </w:r>
        <w:r>
          <w:rPr>
            <w:noProof/>
            <w:webHidden/>
          </w:rPr>
          <w:instrText xml:space="preserve"> PAGEREF _Toc136546228 \h </w:instrText>
        </w:r>
        <w:r>
          <w:rPr>
            <w:noProof/>
            <w:webHidden/>
          </w:rPr>
        </w:r>
        <w:r>
          <w:rPr>
            <w:noProof/>
            <w:webHidden/>
          </w:rPr>
          <w:fldChar w:fldCharType="separate"/>
        </w:r>
        <w:r w:rsidR="00732DD9">
          <w:rPr>
            <w:noProof/>
            <w:webHidden/>
          </w:rPr>
          <w:t>37</w:t>
        </w:r>
        <w:r>
          <w:rPr>
            <w:noProof/>
            <w:webHidden/>
          </w:rPr>
          <w:fldChar w:fldCharType="end"/>
        </w:r>
      </w:hyperlink>
    </w:p>
    <w:p w14:paraId="090FE3F2" w14:textId="3F059FB2" w:rsidR="00421828" w:rsidRDefault="00421828">
      <w:pPr>
        <w:pStyle w:val="Lijstmetafbeeldingen"/>
        <w:tabs>
          <w:tab w:val="right" w:pos="9062"/>
        </w:tabs>
        <w:rPr>
          <w:rFonts w:eastAsiaTheme="minorEastAsia"/>
          <w:noProof/>
          <w:kern w:val="2"/>
          <w:sz w:val="22"/>
          <w:lang w:eastAsia="nl-BE"/>
          <w14:ligatures w14:val="standardContextual"/>
        </w:rPr>
      </w:pPr>
      <w:hyperlink r:id="rId19" w:anchor="_Toc136546229" w:history="1">
        <w:r w:rsidRPr="0076336E">
          <w:rPr>
            <w:rStyle w:val="Hyperlink"/>
            <w:noProof/>
          </w:rPr>
          <w:t>Figuur 26: Uitwerking met geprinte vertanding</w:t>
        </w:r>
        <w:r>
          <w:rPr>
            <w:noProof/>
            <w:webHidden/>
          </w:rPr>
          <w:tab/>
        </w:r>
        <w:r>
          <w:rPr>
            <w:noProof/>
            <w:webHidden/>
          </w:rPr>
          <w:fldChar w:fldCharType="begin"/>
        </w:r>
        <w:r>
          <w:rPr>
            <w:noProof/>
            <w:webHidden/>
          </w:rPr>
          <w:instrText xml:space="preserve"> PAGEREF _Toc136546229 \h </w:instrText>
        </w:r>
        <w:r>
          <w:rPr>
            <w:noProof/>
            <w:webHidden/>
          </w:rPr>
        </w:r>
        <w:r>
          <w:rPr>
            <w:noProof/>
            <w:webHidden/>
          </w:rPr>
          <w:fldChar w:fldCharType="separate"/>
        </w:r>
        <w:r w:rsidR="00732DD9">
          <w:rPr>
            <w:noProof/>
            <w:webHidden/>
          </w:rPr>
          <w:t>38</w:t>
        </w:r>
        <w:r>
          <w:rPr>
            <w:noProof/>
            <w:webHidden/>
          </w:rPr>
          <w:fldChar w:fldCharType="end"/>
        </w:r>
      </w:hyperlink>
    </w:p>
    <w:p w14:paraId="41A88279" w14:textId="17440186"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0" w:history="1">
        <w:r w:rsidRPr="0076336E">
          <w:rPr>
            <w:rStyle w:val="Hyperlink"/>
            <w:noProof/>
          </w:rPr>
          <w:t>Figuur 27: Uitwerking met motoren</w:t>
        </w:r>
        <w:r>
          <w:rPr>
            <w:noProof/>
            <w:webHidden/>
          </w:rPr>
          <w:tab/>
        </w:r>
        <w:r>
          <w:rPr>
            <w:noProof/>
            <w:webHidden/>
          </w:rPr>
          <w:fldChar w:fldCharType="begin"/>
        </w:r>
        <w:r>
          <w:rPr>
            <w:noProof/>
            <w:webHidden/>
          </w:rPr>
          <w:instrText xml:space="preserve"> PAGEREF _Toc136546230 \h </w:instrText>
        </w:r>
        <w:r>
          <w:rPr>
            <w:noProof/>
            <w:webHidden/>
          </w:rPr>
        </w:r>
        <w:r>
          <w:rPr>
            <w:noProof/>
            <w:webHidden/>
          </w:rPr>
          <w:fldChar w:fldCharType="separate"/>
        </w:r>
        <w:r w:rsidR="00732DD9">
          <w:rPr>
            <w:noProof/>
            <w:webHidden/>
          </w:rPr>
          <w:t>38</w:t>
        </w:r>
        <w:r>
          <w:rPr>
            <w:noProof/>
            <w:webHidden/>
          </w:rPr>
          <w:fldChar w:fldCharType="end"/>
        </w:r>
      </w:hyperlink>
    </w:p>
    <w:p w14:paraId="78A22FB7" w14:textId="0D3D30A7"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1" w:history="1">
        <w:r w:rsidRPr="0076336E">
          <w:rPr>
            <w:rStyle w:val="Hyperlink"/>
            <w:noProof/>
          </w:rPr>
          <w:t>Figuur 28: Connectie tussen de assen met buizen</w:t>
        </w:r>
        <w:r>
          <w:rPr>
            <w:noProof/>
            <w:webHidden/>
          </w:rPr>
          <w:tab/>
        </w:r>
        <w:r>
          <w:rPr>
            <w:noProof/>
            <w:webHidden/>
          </w:rPr>
          <w:fldChar w:fldCharType="begin"/>
        </w:r>
        <w:r>
          <w:rPr>
            <w:noProof/>
            <w:webHidden/>
          </w:rPr>
          <w:instrText xml:space="preserve"> PAGEREF _Toc136546231 \h </w:instrText>
        </w:r>
        <w:r>
          <w:rPr>
            <w:noProof/>
            <w:webHidden/>
          </w:rPr>
        </w:r>
        <w:r>
          <w:rPr>
            <w:noProof/>
            <w:webHidden/>
          </w:rPr>
          <w:fldChar w:fldCharType="separate"/>
        </w:r>
        <w:r w:rsidR="00732DD9">
          <w:rPr>
            <w:noProof/>
            <w:webHidden/>
          </w:rPr>
          <w:t>39</w:t>
        </w:r>
        <w:r>
          <w:rPr>
            <w:noProof/>
            <w:webHidden/>
          </w:rPr>
          <w:fldChar w:fldCharType="end"/>
        </w:r>
      </w:hyperlink>
    </w:p>
    <w:p w14:paraId="010D7340" w14:textId="743C4F55"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2" w:history="1">
        <w:r w:rsidRPr="0076336E">
          <w:rPr>
            <w:rStyle w:val="Hyperlink"/>
            <w:noProof/>
          </w:rPr>
          <w:t>Figuur 29: Grijper</w:t>
        </w:r>
        <w:r>
          <w:rPr>
            <w:noProof/>
            <w:webHidden/>
          </w:rPr>
          <w:tab/>
        </w:r>
        <w:r>
          <w:rPr>
            <w:noProof/>
            <w:webHidden/>
          </w:rPr>
          <w:fldChar w:fldCharType="begin"/>
        </w:r>
        <w:r>
          <w:rPr>
            <w:noProof/>
            <w:webHidden/>
          </w:rPr>
          <w:instrText xml:space="preserve"> PAGEREF _Toc136546232 \h </w:instrText>
        </w:r>
        <w:r>
          <w:rPr>
            <w:noProof/>
            <w:webHidden/>
          </w:rPr>
        </w:r>
        <w:r>
          <w:rPr>
            <w:noProof/>
            <w:webHidden/>
          </w:rPr>
          <w:fldChar w:fldCharType="separate"/>
        </w:r>
        <w:r w:rsidR="00732DD9">
          <w:rPr>
            <w:noProof/>
            <w:webHidden/>
          </w:rPr>
          <w:t>39</w:t>
        </w:r>
        <w:r>
          <w:rPr>
            <w:noProof/>
            <w:webHidden/>
          </w:rPr>
          <w:fldChar w:fldCharType="end"/>
        </w:r>
      </w:hyperlink>
    </w:p>
    <w:p w14:paraId="7C0B03C9" w14:textId="7F782F22"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3" w:history="1">
        <w:r w:rsidRPr="0076336E">
          <w:rPr>
            <w:rStyle w:val="Hyperlink"/>
            <w:noProof/>
          </w:rPr>
          <w:t>Figuur 30: Spoelen in een stappenmotor [29]</w:t>
        </w:r>
        <w:r>
          <w:rPr>
            <w:noProof/>
            <w:webHidden/>
          </w:rPr>
          <w:tab/>
        </w:r>
        <w:r>
          <w:rPr>
            <w:noProof/>
            <w:webHidden/>
          </w:rPr>
          <w:fldChar w:fldCharType="begin"/>
        </w:r>
        <w:r>
          <w:rPr>
            <w:noProof/>
            <w:webHidden/>
          </w:rPr>
          <w:instrText xml:space="preserve"> PAGEREF _Toc136546233 \h </w:instrText>
        </w:r>
        <w:r>
          <w:rPr>
            <w:noProof/>
            <w:webHidden/>
          </w:rPr>
        </w:r>
        <w:r>
          <w:rPr>
            <w:noProof/>
            <w:webHidden/>
          </w:rPr>
          <w:fldChar w:fldCharType="separate"/>
        </w:r>
        <w:r w:rsidR="00732DD9">
          <w:rPr>
            <w:noProof/>
            <w:webHidden/>
          </w:rPr>
          <w:t>41</w:t>
        </w:r>
        <w:r>
          <w:rPr>
            <w:noProof/>
            <w:webHidden/>
          </w:rPr>
          <w:fldChar w:fldCharType="end"/>
        </w:r>
      </w:hyperlink>
    </w:p>
    <w:p w14:paraId="4D9D364C" w14:textId="7F1E71E2"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4" w:history="1">
        <w:r w:rsidRPr="0076336E">
          <w:rPr>
            <w:rStyle w:val="Hyperlink"/>
            <w:noProof/>
          </w:rPr>
          <w:t xml:space="preserve">Figuur 31: Calculator voor baandikte </w:t>
        </w:r>
        <w:r w:rsidRPr="0076336E">
          <w:rPr>
            <w:rStyle w:val="Hyperlink"/>
            <w:noProof/>
            <w:lang w:val="nl-NL"/>
          </w:rPr>
          <w:t>[31]</w:t>
        </w:r>
        <w:r>
          <w:rPr>
            <w:noProof/>
            <w:webHidden/>
          </w:rPr>
          <w:tab/>
        </w:r>
        <w:r>
          <w:rPr>
            <w:noProof/>
            <w:webHidden/>
          </w:rPr>
          <w:fldChar w:fldCharType="begin"/>
        </w:r>
        <w:r>
          <w:rPr>
            <w:noProof/>
            <w:webHidden/>
          </w:rPr>
          <w:instrText xml:space="preserve"> PAGEREF _Toc136546234 \h </w:instrText>
        </w:r>
        <w:r>
          <w:rPr>
            <w:noProof/>
            <w:webHidden/>
          </w:rPr>
        </w:r>
        <w:r>
          <w:rPr>
            <w:noProof/>
            <w:webHidden/>
          </w:rPr>
          <w:fldChar w:fldCharType="separate"/>
        </w:r>
        <w:r w:rsidR="00732DD9">
          <w:rPr>
            <w:noProof/>
            <w:webHidden/>
          </w:rPr>
          <w:t>42</w:t>
        </w:r>
        <w:r>
          <w:rPr>
            <w:noProof/>
            <w:webHidden/>
          </w:rPr>
          <w:fldChar w:fldCharType="end"/>
        </w:r>
      </w:hyperlink>
    </w:p>
    <w:p w14:paraId="2338E5CA" w14:textId="049B215D" w:rsidR="00421828" w:rsidRDefault="00421828">
      <w:pPr>
        <w:pStyle w:val="Lijstmetafbeeldingen"/>
        <w:tabs>
          <w:tab w:val="right" w:pos="9062"/>
        </w:tabs>
        <w:rPr>
          <w:rFonts w:eastAsiaTheme="minorEastAsia"/>
          <w:noProof/>
          <w:kern w:val="2"/>
          <w:sz w:val="22"/>
          <w:lang w:eastAsia="nl-BE"/>
          <w14:ligatures w14:val="standardContextual"/>
        </w:rPr>
      </w:pPr>
      <w:hyperlink r:id="rId20" w:anchor="_Toc136546235" w:history="1">
        <w:r w:rsidRPr="0076336E">
          <w:rPr>
            <w:rStyle w:val="Hyperlink"/>
            <w:noProof/>
          </w:rPr>
          <w:t>Figuur 32: Stencil voor de pcb</w:t>
        </w:r>
        <w:r>
          <w:rPr>
            <w:noProof/>
            <w:webHidden/>
          </w:rPr>
          <w:tab/>
        </w:r>
        <w:r>
          <w:rPr>
            <w:noProof/>
            <w:webHidden/>
          </w:rPr>
          <w:fldChar w:fldCharType="begin"/>
        </w:r>
        <w:r>
          <w:rPr>
            <w:noProof/>
            <w:webHidden/>
          </w:rPr>
          <w:instrText xml:space="preserve"> PAGEREF _Toc136546235 \h </w:instrText>
        </w:r>
        <w:r>
          <w:rPr>
            <w:noProof/>
            <w:webHidden/>
          </w:rPr>
        </w:r>
        <w:r>
          <w:rPr>
            <w:noProof/>
            <w:webHidden/>
          </w:rPr>
          <w:fldChar w:fldCharType="separate"/>
        </w:r>
        <w:r w:rsidR="00732DD9">
          <w:rPr>
            <w:noProof/>
            <w:webHidden/>
          </w:rPr>
          <w:t>43</w:t>
        </w:r>
        <w:r>
          <w:rPr>
            <w:noProof/>
            <w:webHidden/>
          </w:rPr>
          <w:fldChar w:fldCharType="end"/>
        </w:r>
      </w:hyperlink>
    </w:p>
    <w:p w14:paraId="58D44A9A" w14:textId="2CB2956B"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6" w:history="1">
        <w:r w:rsidRPr="0076336E">
          <w:rPr>
            <w:rStyle w:val="Hyperlink"/>
            <w:noProof/>
          </w:rPr>
          <w:t>Figuur 33: Pcb met soldeerpasta</w:t>
        </w:r>
        <w:r>
          <w:rPr>
            <w:noProof/>
            <w:webHidden/>
          </w:rPr>
          <w:tab/>
        </w:r>
        <w:r>
          <w:rPr>
            <w:noProof/>
            <w:webHidden/>
          </w:rPr>
          <w:fldChar w:fldCharType="begin"/>
        </w:r>
        <w:r>
          <w:rPr>
            <w:noProof/>
            <w:webHidden/>
          </w:rPr>
          <w:instrText xml:space="preserve"> PAGEREF _Toc136546236 \h </w:instrText>
        </w:r>
        <w:r>
          <w:rPr>
            <w:noProof/>
            <w:webHidden/>
          </w:rPr>
        </w:r>
        <w:r>
          <w:rPr>
            <w:noProof/>
            <w:webHidden/>
          </w:rPr>
          <w:fldChar w:fldCharType="separate"/>
        </w:r>
        <w:r w:rsidR="00732DD9">
          <w:rPr>
            <w:noProof/>
            <w:webHidden/>
          </w:rPr>
          <w:t>44</w:t>
        </w:r>
        <w:r>
          <w:rPr>
            <w:noProof/>
            <w:webHidden/>
          </w:rPr>
          <w:fldChar w:fldCharType="end"/>
        </w:r>
      </w:hyperlink>
    </w:p>
    <w:p w14:paraId="633ED614" w14:textId="5698AF40"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7" w:history="1">
        <w:r w:rsidRPr="0076336E">
          <w:rPr>
            <w:rStyle w:val="Hyperlink"/>
            <w:noProof/>
          </w:rPr>
          <w:t>Figuur 34: Werkend resultaat van de gesoldeerde pcb</w:t>
        </w:r>
        <w:r>
          <w:rPr>
            <w:noProof/>
            <w:webHidden/>
          </w:rPr>
          <w:tab/>
        </w:r>
        <w:r>
          <w:rPr>
            <w:noProof/>
            <w:webHidden/>
          </w:rPr>
          <w:fldChar w:fldCharType="begin"/>
        </w:r>
        <w:r>
          <w:rPr>
            <w:noProof/>
            <w:webHidden/>
          </w:rPr>
          <w:instrText xml:space="preserve"> PAGEREF _Toc136546237 \h </w:instrText>
        </w:r>
        <w:r>
          <w:rPr>
            <w:noProof/>
            <w:webHidden/>
          </w:rPr>
        </w:r>
        <w:r>
          <w:rPr>
            <w:noProof/>
            <w:webHidden/>
          </w:rPr>
          <w:fldChar w:fldCharType="separate"/>
        </w:r>
        <w:r w:rsidR="00732DD9">
          <w:rPr>
            <w:noProof/>
            <w:webHidden/>
          </w:rPr>
          <w:t>44</w:t>
        </w:r>
        <w:r>
          <w:rPr>
            <w:noProof/>
            <w:webHidden/>
          </w:rPr>
          <w:fldChar w:fldCharType="end"/>
        </w:r>
      </w:hyperlink>
    </w:p>
    <w:p w14:paraId="7CA798D3" w14:textId="0EC9DB44"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38" w:history="1">
        <w:r w:rsidRPr="0076336E">
          <w:rPr>
            <w:rStyle w:val="Hyperlink"/>
            <w:noProof/>
          </w:rPr>
          <w:t>Figuur 35: Volledige vierde as met servomontage en doorsnede  met analyse</w:t>
        </w:r>
        <w:r>
          <w:rPr>
            <w:noProof/>
            <w:webHidden/>
          </w:rPr>
          <w:tab/>
        </w:r>
        <w:r>
          <w:rPr>
            <w:noProof/>
            <w:webHidden/>
          </w:rPr>
          <w:fldChar w:fldCharType="begin"/>
        </w:r>
        <w:r>
          <w:rPr>
            <w:noProof/>
            <w:webHidden/>
          </w:rPr>
          <w:instrText xml:space="preserve"> PAGEREF _Toc136546238 \h </w:instrText>
        </w:r>
        <w:r>
          <w:rPr>
            <w:noProof/>
            <w:webHidden/>
          </w:rPr>
        </w:r>
        <w:r>
          <w:rPr>
            <w:noProof/>
            <w:webHidden/>
          </w:rPr>
          <w:fldChar w:fldCharType="separate"/>
        </w:r>
        <w:r w:rsidR="00732DD9">
          <w:rPr>
            <w:noProof/>
            <w:webHidden/>
          </w:rPr>
          <w:t>49</w:t>
        </w:r>
        <w:r>
          <w:rPr>
            <w:noProof/>
            <w:webHidden/>
          </w:rPr>
          <w:fldChar w:fldCharType="end"/>
        </w:r>
      </w:hyperlink>
    </w:p>
    <w:p w14:paraId="449ED582" w14:textId="5E8872FB" w:rsidR="00421828" w:rsidRDefault="00421828">
      <w:pPr>
        <w:pStyle w:val="Lijstmetafbeeldingen"/>
        <w:tabs>
          <w:tab w:val="right" w:pos="9062"/>
        </w:tabs>
        <w:rPr>
          <w:rFonts w:eastAsiaTheme="minorEastAsia"/>
          <w:noProof/>
          <w:kern w:val="2"/>
          <w:sz w:val="22"/>
          <w:lang w:eastAsia="nl-BE"/>
          <w14:ligatures w14:val="standardContextual"/>
        </w:rPr>
      </w:pPr>
      <w:hyperlink r:id="rId21" w:anchor="_Toc136546239" w:history="1">
        <w:r w:rsidRPr="0076336E">
          <w:rPr>
            <w:rStyle w:val="Hyperlink"/>
            <w:noProof/>
          </w:rPr>
          <w:t>Figuur 36: TMC2208 risico</w:t>
        </w:r>
        <w:r>
          <w:rPr>
            <w:noProof/>
            <w:webHidden/>
          </w:rPr>
          <w:tab/>
        </w:r>
        <w:r>
          <w:rPr>
            <w:noProof/>
            <w:webHidden/>
          </w:rPr>
          <w:fldChar w:fldCharType="begin"/>
        </w:r>
        <w:r>
          <w:rPr>
            <w:noProof/>
            <w:webHidden/>
          </w:rPr>
          <w:instrText xml:space="preserve"> PAGEREF _Toc136546239 \h </w:instrText>
        </w:r>
        <w:r>
          <w:rPr>
            <w:noProof/>
            <w:webHidden/>
          </w:rPr>
        </w:r>
        <w:r>
          <w:rPr>
            <w:noProof/>
            <w:webHidden/>
          </w:rPr>
          <w:fldChar w:fldCharType="separate"/>
        </w:r>
        <w:r w:rsidR="00732DD9">
          <w:rPr>
            <w:noProof/>
            <w:webHidden/>
          </w:rPr>
          <w:t>51</w:t>
        </w:r>
        <w:r>
          <w:rPr>
            <w:noProof/>
            <w:webHidden/>
          </w:rPr>
          <w:fldChar w:fldCharType="end"/>
        </w:r>
      </w:hyperlink>
    </w:p>
    <w:p w14:paraId="1C71A3A3" w14:textId="7CF0F98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0" w:history="1">
        <w:r w:rsidRPr="0076336E">
          <w:rPr>
            <w:rStyle w:val="Hyperlink"/>
            <w:noProof/>
          </w:rPr>
          <w:t>Figuur 37: Back-upplan</w:t>
        </w:r>
        <w:r>
          <w:rPr>
            <w:noProof/>
            <w:webHidden/>
          </w:rPr>
          <w:tab/>
        </w:r>
        <w:r>
          <w:rPr>
            <w:noProof/>
            <w:webHidden/>
          </w:rPr>
          <w:fldChar w:fldCharType="begin"/>
        </w:r>
        <w:r>
          <w:rPr>
            <w:noProof/>
            <w:webHidden/>
          </w:rPr>
          <w:instrText xml:space="preserve"> PAGEREF _Toc136546240 \h </w:instrText>
        </w:r>
        <w:r>
          <w:rPr>
            <w:noProof/>
            <w:webHidden/>
          </w:rPr>
        </w:r>
        <w:r>
          <w:rPr>
            <w:noProof/>
            <w:webHidden/>
          </w:rPr>
          <w:fldChar w:fldCharType="separate"/>
        </w:r>
        <w:r w:rsidR="00732DD9">
          <w:rPr>
            <w:noProof/>
            <w:webHidden/>
          </w:rPr>
          <w:t>51</w:t>
        </w:r>
        <w:r>
          <w:rPr>
            <w:noProof/>
            <w:webHidden/>
          </w:rPr>
          <w:fldChar w:fldCharType="end"/>
        </w:r>
      </w:hyperlink>
    </w:p>
    <w:p w14:paraId="4E9F5BA9" w14:textId="09A0097F"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1" w:history="1">
        <w:r w:rsidRPr="0076336E">
          <w:rPr>
            <w:rStyle w:val="Hyperlink"/>
            <w:noProof/>
          </w:rPr>
          <w:t>Figuur 38: Veiligheidsicoon hitte</w:t>
        </w:r>
        <w:r>
          <w:rPr>
            <w:noProof/>
            <w:webHidden/>
          </w:rPr>
          <w:tab/>
        </w:r>
        <w:r>
          <w:rPr>
            <w:noProof/>
            <w:webHidden/>
          </w:rPr>
          <w:fldChar w:fldCharType="begin"/>
        </w:r>
        <w:r>
          <w:rPr>
            <w:noProof/>
            <w:webHidden/>
          </w:rPr>
          <w:instrText xml:space="preserve"> PAGEREF _Toc136546241 \h </w:instrText>
        </w:r>
        <w:r>
          <w:rPr>
            <w:noProof/>
            <w:webHidden/>
          </w:rPr>
        </w:r>
        <w:r>
          <w:rPr>
            <w:noProof/>
            <w:webHidden/>
          </w:rPr>
          <w:fldChar w:fldCharType="separate"/>
        </w:r>
        <w:r w:rsidR="00732DD9">
          <w:rPr>
            <w:noProof/>
            <w:webHidden/>
          </w:rPr>
          <w:t>52</w:t>
        </w:r>
        <w:r>
          <w:rPr>
            <w:noProof/>
            <w:webHidden/>
          </w:rPr>
          <w:fldChar w:fldCharType="end"/>
        </w:r>
      </w:hyperlink>
    </w:p>
    <w:p w14:paraId="528C4C1E" w14:textId="1868B0D2" w:rsidR="00421828" w:rsidRDefault="00421828">
      <w:pPr>
        <w:pStyle w:val="Lijstmetafbeeldingen"/>
        <w:tabs>
          <w:tab w:val="right" w:pos="9062"/>
        </w:tabs>
        <w:rPr>
          <w:rFonts w:eastAsiaTheme="minorEastAsia"/>
          <w:noProof/>
          <w:kern w:val="2"/>
          <w:sz w:val="22"/>
          <w:lang w:eastAsia="nl-BE"/>
          <w14:ligatures w14:val="standardContextual"/>
        </w:rPr>
      </w:pPr>
      <w:hyperlink r:id="rId22" w:anchor="_Toc136546242" w:history="1">
        <w:r w:rsidRPr="0076336E">
          <w:rPr>
            <w:rStyle w:val="Hyperlink"/>
            <w:noProof/>
          </w:rPr>
          <w:t>Figuur 39: Eindresultaat robotarm</w:t>
        </w:r>
        <w:r>
          <w:rPr>
            <w:noProof/>
            <w:webHidden/>
          </w:rPr>
          <w:tab/>
        </w:r>
        <w:r>
          <w:rPr>
            <w:noProof/>
            <w:webHidden/>
          </w:rPr>
          <w:fldChar w:fldCharType="begin"/>
        </w:r>
        <w:r>
          <w:rPr>
            <w:noProof/>
            <w:webHidden/>
          </w:rPr>
          <w:instrText xml:space="preserve"> PAGEREF _Toc136546242 \h </w:instrText>
        </w:r>
        <w:r>
          <w:rPr>
            <w:noProof/>
            <w:webHidden/>
          </w:rPr>
        </w:r>
        <w:r>
          <w:rPr>
            <w:noProof/>
            <w:webHidden/>
          </w:rPr>
          <w:fldChar w:fldCharType="separate"/>
        </w:r>
        <w:r w:rsidR="00732DD9">
          <w:rPr>
            <w:noProof/>
            <w:webHidden/>
          </w:rPr>
          <w:t>55</w:t>
        </w:r>
        <w:r>
          <w:rPr>
            <w:noProof/>
            <w:webHidden/>
          </w:rPr>
          <w:fldChar w:fldCharType="end"/>
        </w:r>
      </w:hyperlink>
    </w:p>
    <w:p w14:paraId="6B51000D" w14:textId="4F3B0309"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3" w:history="1">
        <w:r w:rsidRPr="0076336E">
          <w:rPr>
            <w:rStyle w:val="Hyperlink"/>
            <w:noProof/>
          </w:rPr>
          <w:t>Figuur 40: Opsplitsen van een ontwerp</w:t>
        </w:r>
        <w:r>
          <w:rPr>
            <w:noProof/>
            <w:webHidden/>
          </w:rPr>
          <w:tab/>
        </w:r>
        <w:r>
          <w:rPr>
            <w:noProof/>
            <w:webHidden/>
          </w:rPr>
          <w:fldChar w:fldCharType="begin"/>
        </w:r>
        <w:r>
          <w:rPr>
            <w:noProof/>
            <w:webHidden/>
          </w:rPr>
          <w:instrText xml:space="preserve"> PAGEREF _Toc136546243 \h </w:instrText>
        </w:r>
        <w:r>
          <w:rPr>
            <w:noProof/>
            <w:webHidden/>
          </w:rPr>
        </w:r>
        <w:r>
          <w:rPr>
            <w:noProof/>
            <w:webHidden/>
          </w:rPr>
          <w:fldChar w:fldCharType="separate"/>
        </w:r>
        <w:r w:rsidR="00732DD9">
          <w:rPr>
            <w:noProof/>
            <w:webHidden/>
          </w:rPr>
          <w:t>55</w:t>
        </w:r>
        <w:r>
          <w:rPr>
            <w:noProof/>
            <w:webHidden/>
          </w:rPr>
          <w:fldChar w:fldCharType="end"/>
        </w:r>
      </w:hyperlink>
    </w:p>
    <w:p w14:paraId="1D7BD4CE" w14:textId="0E88DAA7"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4" w:history="1">
        <w:r w:rsidRPr="0076336E">
          <w:rPr>
            <w:rStyle w:val="Hyperlink"/>
            <w:noProof/>
          </w:rPr>
          <w:t>Figuur 41: Schema deel1</w:t>
        </w:r>
        <w:r>
          <w:rPr>
            <w:noProof/>
            <w:webHidden/>
          </w:rPr>
          <w:tab/>
        </w:r>
        <w:r>
          <w:rPr>
            <w:noProof/>
            <w:webHidden/>
          </w:rPr>
          <w:fldChar w:fldCharType="begin"/>
        </w:r>
        <w:r>
          <w:rPr>
            <w:noProof/>
            <w:webHidden/>
          </w:rPr>
          <w:instrText xml:space="preserve"> PAGEREF _Toc136546244 \h </w:instrText>
        </w:r>
        <w:r>
          <w:rPr>
            <w:noProof/>
            <w:webHidden/>
          </w:rPr>
        </w:r>
        <w:r>
          <w:rPr>
            <w:noProof/>
            <w:webHidden/>
          </w:rPr>
          <w:fldChar w:fldCharType="separate"/>
        </w:r>
        <w:r w:rsidR="00732DD9">
          <w:rPr>
            <w:noProof/>
            <w:webHidden/>
          </w:rPr>
          <w:t>67</w:t>
        </w:r>
        <w:r>
          <w:rPr>
            <w:noProof/>
            <w:webHidden/>
          </w:rPr>
          <w:fldChar w:fldCharType="end"/>
        </w:r>
      </w:hyperlink>
    </w:p>
    <w:p w14:paraId="329FB3D6" w14:textId="295ADE08"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5" w:history="1">
        <w:r w:rsidRPr="0076336E">
          <w:rPr>
            <w:rStyle w:val="Hyperlink"/>
            <w:noProof/>
          </w:rPr>
          <w:t>Figuur 42: Schema deel2 Bijlage 5</w:t>
        </w:r>
        <w:r>
          <w:rPr>
            <w:noProof/>
            <w:webHidden/>
          </w:rPr>
          <w:tab/>
        </w:r>
        <w:r>
          <w:rPr>
            <w:noProof/>
            <w:webHidden/>
          </w:rPr>
          <w:fldChar w:fldCharType="begin"/>
        </w:r>
        <w:r>
          <w:rPr>
            <w:noProof/>
            <w:webHidden/>
          </w:rPr>
          <w:instrText xml:space="preserve"> PAGEREF _Toc136546245 \h </w:instrText>
        </w:r>
        <w:r>
          <w:rPr>
            <w:noProof/>
            <w:webHidden/>
          </w:rPr>
        </w:r>
        <w:r>
          <w:rPr>
            <w:noProof/>
            <w:webHidden/>
          </w:rPr>
          <w:fldChar w:fldCharType="separate"/>
        </w:r>
        <w:r w:rsidR="00732DD9">
          <w:rPr>
            <w:noProof/>
            <w:webHidden/>
          </w:rPr>
          <w:t>68</w:t>
        </w:r>
        <w:r>
          <w:rPr>
            <w:noProof/>
            <w:webHidden/>
          </w:rPr>
          <w:fldChar w:fldCharType="end"/>
        </w:r>
      </w:hyperlink>
    </w:p>
    <w:p w14:paraId="33C2D9C8" w14:textId="2FF1D89E"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6" w:history="1">
        <w:r w:rsidRPr="0076336E">
          <w:rPr>
            <w:rStyle w:val="Hyperlink"/>
            <w:noProof/>
          </w:rPr>
          <w:t>Figuur 43: Schema deel3 Bijlage 5</w:t>
        </w:r>
        <w:r>
          <w:rPr>
            <w:noProof/>
            <w:webHidden/>
          </w:rPr>
          <w:tab/>
        </w:r>
        <w:r>
          <w:rPr>
            <w:noProof/>
            <w:webHidden/>
          </w:rPr>
          <w:fldChar w:fldCharType="begin"/>
        </w:r>
        <w:r>
          <w:rPr>
            <w:noProof/>
            <w:webHidden/>
          </w:rPr>
          <w:instrText xml:space="preserve"> PAGEREF _Toc136546246 \h </w:instrText>
        </w:r>
        <w:r>
          <w:rPr>
            <w:noProof/>
            <w:webHidden/>
          </w:rPr>
        </w:r>
        <w:r>
          <w:rPr>
            <w:noProof/>
            <w:webHidden/>
          </w:rPr>
          <w:fldChar w:fldCharType="separate"/>
        </w:r>
        <w:r w:rsidR="00732DD9">
          <w:rPr>
            <w:noProof/>
            <w:webHidden/>
          </w:rPr>
          <w:t>69</w:t>
        </w:r>
        <w:r>
          <w:rPr>
            <w:noProof/>
            <w:webHidden/>
          </w:rPr>
          <w:fldChar w:fldCharType="end"/>
        </w:r>
      </w:hyperlink>
    </w:p>
    <w:p w14:paraId="55299A9B" w14:textId="3D71D0D0"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7" w:history="1">
        <w:r w:rsidRPr="0076336E">
          <w:rPr>
            <w:rStyle w:val="Hyperlink"/>
            <w:noProof/>
          </w:rPr>
          <w:t>Figuur 44: Schema deel4 Bijlage 5</w:t>
        </w:r>
        <w:r>
          <w:rPr>
            <w:noProof/>
            <w:webHidden/>
          </w:rPr>
          <w:tab/>
        </w:r>
        <w:r>
          <w:rPr>
            <w:noProof/>
            <w:webHidden/>
          </w:rPr>
          <w:fldChar w:fldCharType="begin"/>
        </w:r>
        <w:r>
          <w:rPr>
            <w:noProof/>
            <w:webHidden/>
          </w:rPr>
          <w:instrText xml:space="preserve"> PAGEREF _Toc136546247 \h </w:instrText>
        </w:r>
        <w:r>
          <w:rPr>
            <w:noProof/>
            <w:webHidden/>
          </w:rPr>
        </w:r>
        <w:r>
          <w:rPr>
            <w:noProof/>
            <w:webHidden/>
          </w:rPr>
          <w:fldChar w:fldCharType="separate"/>
        </w:r>
        <w:r w:rsidR="00732DD9">
          <w:rPr>
            <w:noProof/>
            <w:webHidden/>
          </w:rPr>
          <w:t>70</w:t>
        </w:r>
        <w:r>
          <w:rPr>
            <w:noProof/>
            <w:webHidden/>
          </w:rPr>
          <w:fldChar w:fldCharType="end"/>
        </w:r>
      </w:hyperlink>
    </w:p>
    <w:p w14:paraId="381D1B0E" w14:textId="79A74C5C"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8" w:history="1">
        <w:r w:rsidRPr="0076336E">
          <w:rPr>
            <w:rStyle w:val="Hyperlink"/>
            <w:noProof/>
          </w:rPr>
          <w:t>Figuur 45: Schema deel5 Bijlage 5</w:t>
        </w:r>
        <w:r>
          <w:rPr>
            <w:noProof/>
            <w:webHidden/>
          </w:rPr>
          <w:tab/>
        </w:r>
        <w:r>
          <w:rPr>
            <w:noProof/>
            <w:webHidden/>
          </w:rPr>
          <w:fldChar w:fldCharType="begin"/>
        </w:r>
        <w:r>
          <w:rPr>
            <w:noProof/>
            <w:webHidden/>
          </w:rPr>
          <w:instrText xml:space="preserve"> PAGEREF _Toc136546248 \h </w:instrText>
        </w:r>
        <w:r>
          <w:rPr>
            <w:noProof/>
            <w:webHidden/>
          </w:rPr>
        </w:r>
        <w:r>
          <w:rPr>
            <w:noProof/>
            <w:webHidden/>
          </w:rPr>
          <w:fldChar w:fldCharType="separate"/>
        </w:r>
        <w:r w:rsidR="00732DD9">
          <w:rPr>
            <w:noProof/>
            <w:webHidden/>
          </w:rPr>
          <w:t>71</w:t>
        </w:r>
        <w:r>
          <w:rPr>
            <w:noProof/>
            <w:webHidden/>
          </w:rPr>
          <w:fldChar w:fldCharType="end"/>
        </w:r>
      </w:hyperlink>
    </w:p>
    <w:p w14:paraId="4FA3AD65" w14:textId="28D640C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49" w:history="1">
        <w:r w:rsidRPr="0076336E">
          <w:rPr>
            <w:rStyle w:val="Hyperlink"/>
            <w:noProof/>
          </w:rPr>
          <w:t>Figuur 46: Pcb</w:t>
        </w:r>
        <w:r>
          <w:rPr>
            <w:noProof/>
            <w:webHidden/>
          </w:rPr>
          <w:tab/>
        </w:r>
        <w:r>
          <w:rPr>
            <w:noProof/>
            <w:webHidden/>
          </w:rPr>
          <w:fldChar w:fldCharType="begin"/>
        </w:r>
        <w:r>
          <w:rPr>
            <w:noProof/>
            <w:webHidden/>
          </w:rPr>
          <w:instrText xml:space="preserve"> PAGEREF _Toc136546249 \h </w:instrText>
        </w:r>
        <w:r>
          <w:rPr>
            <w:noProof/>
            <w:webHidden/>
          </w:rPr>
        </w:r>
        <w:r>
          <w:rPr>
            <w:noProof/>
            <w:webHidden/>
          </w:rPr>
          <w:fldChar w:fldCharType="separate"/>
        </w:r>
        <w:r w:rsidR="00732DD9">
          <w:rPr>
            <w:noProof/>
            <w:webHidden/>
          </w:rPr>
          <w:t>72</w:t>
        </w:r>
        <w:r>
          <w:rPr>
            <w:noProof/>
            <w:webHidden/>
          </w:rPr>
          <w:fldChar w:fldCharType="end"/>
        </w:r>
      </w:hyperlink>
    </w:p>
    <w:p w14:paraId="69576622" w14:textId="553FD634" w:rsidR="008D0226" w:rsidRDefault="00CC49AB" w:rsidP="00235BE5">
      <w:pPr>
        <w:rPr>
          <w:lang w:val="nl-NL"/>
        </w:rPr>
        <w:sectPr w:rsidR="008D0226" w:rsidSect="004E649F">
          <w:footerReference w:type="first" r:id="rId23"/>
          <w:pgSz w:w="11906" w:h="16838" w:code="9"/>
          <w:pgMar w:top="1417" w:right="1417" w:bottom="1417" w:left="1417" w:header="708" w:footer="708" w:gutter="0"/>
          <w:cols w:space="708"/>
          <w:titlePg/>
          <w:docGrid w:linePitch="360"/>
        </w:sectPr>
      </w:pPr>
      <w:r>
        <w:rPr>
          <w:lang w:val="nl-NL"/>
        </w:rPr>
        <w:fldChar w:fldCharType="end"/>
      </w:r>
    </w:p>
    <w:p w14:paraId="246207A3" w14:textId="7634960B" w:rsidR="00E22B07" w:rsidRPr="00D0539F" w:rsidRDefault="00F73E7B" w:rsidP="001A1E96">
      <w:pPr>
        <w:pStyle w:val="Geenafstand"/>
        <w:rPr>
          <w:lang w:val="nl-NL"/>
        </w:rPr>
      </w:pPr>
      <w:bookmarkStart w:id="2" w:name="_Toc136546155"/>
      <w:r w:rsidRPr="00D0539F">
        <w:rPr>
          <w:lang w:val="nl-NL"/>
        </w:rPr>
        <w:lastRenderedPageBreak/>
        <w:t>Tabellenlijst</w:t>
      </w:r>
      <w:bookmarkEnd w:id="2"/>
    </w:p>
    <w:p w14:paraId="74C2C89C" w14:textId="26963B89" w:rsidR="00421828" w:rsidRDefault="00006536">
      <w:pPr>
        <w:pStyle w:val="Lijstmetafbeeldingen"/>
        <w:tabs>
          <w:tab w:val="right" w:pos="9062"/>
        </w:tabs>
        <w:rPr>
          <w:rFonts w:eastAsiaTheme="minorEastAsia"/>
          <w:noProof/>
          <w:kern w:val="2"/>
          <w:sz w:val="22"/>
          <w:lang w:eastAsia="nl-BE"/>
          <w14:ligatures w14:val="standardContextual"/>
        </w:rPr>
      </w:pPr>
      <w:r>
        <w:rPr>
          <w:lang w:val="nl-NL"/>
        </w:rPr>
        <w:fldChar w:fldCharType="begin"/>
      </w:r>
      <w:r>
        <w:rPr>
          <w:lang w:val="nl-NL"/>
        </w:rPr>
        <w:instrText xml:space="preserve"> TOC \h \z \c "Tabel" </w:instrText>
      </w:r>
      <w:r>
        <w:rPr>
          <w:lang w:val="nl-NL"/>
        </w:rPr>
        <w:fldChar w:fldCharType="separate"/>
      </w:r>
      <w:hyperlink w:anchor="_Toc136546250" w:history="1">
        <w:r w:rsidR="00421828" w:rsidRPr="00385970">
          <w:rPr>
            <w:rStyle w:val="Hyperlink"/>
            <w:noProof/>
          </w:rPr>
          <w:t>Tabel 1: Afkortingenlijst</w:t>
        </w:r>
        <w:r w:rsidR="00421828">
          <w:rPr>
            <w:noProof/>
            <w:webHidden/>
          </w:rPr>
          <w:tab/>
        </w:r>
        <w:r w:rsidR="00421828">
          <w:rPr>
            <w:noProof/>
            <w:webHidden/>
          </w:rPr>
          <w:fldChar w:fldCharType="begin"/>
        </w:r>
        <w:r w:rsidR="00421828">
          <w:rPr>
            <w:noProof/>
            <w:webHidden/>
          </w:rPr>
          <w:instrText xml:space="preserve"> PAGEREF _Toc136546250 \h </w:instrText>
        </w:r>
        <w:r w:rsidR="00421828">
          <w:rPr>
            <w:noProof/>
            <w:webHidden/>
          </w:rPr>
        </w:r>
        <w:r w:rsidR="00421828">
          <w:rPr>
            <w:noProof/>
            <w:webHidden/>
          </w:rPr>
          <w:fldChar w:fldCharType="separate"/>
        </w:r>
        <w:r w:rsidR="00732DD9">
          <w:rPr>
            <w:noProof/>
            <w:webHidden/>
          </w:rPr>
          <w:t>11</w:t>
        </w:r>
        <w:r w:rsidR="00421828">
          <w:rPr>
            <w:noProof/>
            <w:webHidden/>
          </w:rPr>
          <w:fldChar w:fldCharType="end"/>
        </w:r>
      </w:hyperlink>
    </w:p>
    <w:p w14:paraId="6F970B6B" w14:textId="21B58A4F"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1" w:history="1">
        <w:r w:rsidRPr="00385970">
          <w:rPr>
            <w:rStyle w:val="Hyperlink"/>
            <w:noProof/>
          </w:rPr>
          <w:t>Tabel 2: Begrippenlijst</w:t>
        </w:r>
        <w:r>
          <w:rPr>
            <w:noProof/>
            <w:webHidden/>
          </w:rPr>
          <w:tab/>
        </w:r>
        <w:r>
          <w:rPr>
            <w:noProof/>
            <w:webHidden/>
          </w:rPr>
          <w:fldChar w:fldCharType="begin"/>
        </w:r>
        <w:r>
          <w:rPr>
            <w:noProof/>
            <w:webHidden/>
          </w:rPr>
          <w:instrText xml:space="preserve"> PAGEREF _Toc136546251 \h </w:instrText>
        </w:r>
        <w:r>
          <w:rPr>
            <w:noProof/>
            <w:webHidden/>
          </w:rPr>
        </w:r>
        <w:r>
          <w:rPr>
            <w:noProof/>
            <w:webHidden/>
          </w:rPr>
          <w:fldChar w:fldCharType="separate"/>
        </w:r>
        <w:r w:rsidR="00732DD9">
          <w:rPr>
            <w:noProof/>
            <w:webHidden/>
          </w:rPr>
          <w:t>13</w:t>
        </w:r>
        <w:r>
          <w:rPr>
            <w:noProof/>
            <w:webHidden/>
          </w:rPr>
          <w:fldChar w:fldCharType="end"/>
        </w:r>
      </w:hyperlink>
    </w:p>
    <w:p w14:paraId="109E06BA" w14:textId="0CF33FDE"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2" w:history="1">
        <w:r w:rsidRPr="00385970">
          <w:rPr>
            <w:rStyle w:val="Hyperlink"/>
            <w:noProof/>
          </w:rPr>
          <w:t xml:space="preserve">Tabel 3: Vergelijking van motoren </w:t>
        </w:r>
        <w:r w:rsidRPr="00385970">
          <w:rPr>
            <w:rStyle w:val="Hyperlink"/>
            <w:noProof/>
            <w:lang w:val="nl-NL"/>
          </w:rPr>
          <w:t xml:space="preserve"> [2] [3]</w:t>
        </w:r>
        <w:r w:rsidRPr="00385970">
          <w:rPr>
            <w:rStyle w:val="Hyperlink"/>
            <w:noProof/>
          </w:rPr>
          <w:t xml:space="preserve"> </w:t>
        </w:r>
        <w:r w:rsidRPr="00385970">
          <w:rPr>
            <w:rStyle w:val="Hyperlink"/>
            <w:noProof/>
            <w:lang w:val="nl-NL"/>
          </w:rPr>
          <w:t>[4]</w:t>
        </w:r>
        <w:r w:rsidRPr="00385970">
          <w:rPr>
            <w:rStyle w:val="Hyperlink"/>
            <w:noProof/>
          </w:rPr>
          <w:t xml:space="preserve"> </w:t>
        </w:r>
        <w:r w:rsidRPr="00385970">
          <w:rPr>
            <w:rStyle w:val="Hyperlink"/>
            <w:noProof/>
            <w:lang w:val="nl-NL"/>
          </w:rPr>
          <w:t>[5]</w:t>
        </w:r>
        <w:r>
          <w:rPr>
            <w:noProof/>
            <w:webHidden/>
          </w:rPr>
          <w:tab/>
        </w:r>
        <w:r>
          <w:rPr>
            <w:noProof/>
            <w:webHidden/>
          </w:rPr>
          <w:fldChar w:fldCharType="begin"/>
        </w:r>
        <w:r>
          <w:rPr>
            <w:noProof/>
            <w:webHidden/>
          </w:rPr>
          <w:instrText xml:space="preserve"> PAGEREF _Toc136546252 \h </w:instrText>
        </w:r>
        <w:r>
          <w:rPr>
            <w:noProof/>
            <w:webHidden/>
          </w:rPr>
        </w:r>
        <w:r>
          <w:rPr>
            <w:noProof/>
            <w:webHidden/>
          </w:rPr>
          <w:fldChar w:fldCharType="separate"/>
        </w:r>
        <w:r w:rsidR="00732DD9">
          <w:rPr>
            <w:noProof/>
            <w:webHidden/>
          </w:rPr>
          <w:t>17</w:t>
        </w:r>
        <w:r>
          <w:rPr>
            <w:noProof/>
            <w:webHidden/>
          </w:rPr>
          <w:fldChar w:fldCharType="end"/>
        </w:r>
      </w:hyperlink>
    </w:p>
    <w:p w14:paraId="1974D4FB" w14:textId="0E73338B"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3" w:history="1">
        <w:r w:rsidRPr="00385970">
          <w:rPr>
            <w:rStyle w:val="Hyperlink"/>
            <w:noProof/>
          </w:rPr>
          <w:t xml:space="preserve">Tabel 4: Microcontrollers vergelijken </w:t>
        </w:r>
        <w:r w:rsidRPr="00385970">
          <w:rPr>
            <w:rStyle w:val="Hyperlink"/>
            <w:noProof/>
            <w:lang w:val="nl-NL"/>
          </w:rPr>
          <w:t>[6]</w:t>
        </w:r>
        <w:r w:rsidRPr="00385970">
          <w:rPr>
            <w:rStyle w:val="Hyperlink"/>
            <w:noProof/>
          </w:rPr>
          <w:t xml:space="preserve"> </w:t>
        </w:r>
        <w:r w:rsidRPr="00385970">
          <w:rPr>
            <w:rStyle w:val="Hyperlink"/>
            <w:noProof/>
            <w:lang w:val="nl-NL"/>
          </w:rPr>
          <w:t>[7]</w:t>
        </w:r>
        <w:r>
          <w:rPr>
            <w:noProof/>
            <w:webHidden/>
          </w:rPr>
          <w:tab/>
        </w:r>
        <w:r>
          <w:rPr>
            <w:noProof/>
            <w:webHidden/>
          </w:rPr>
          <w:fldChar w:fldCharType="begin"/>
        </w:r>
        <w:r>
          <w:rPr>
            <w:noProof/>
            <w:webHidden/>
          </w:rPr>
          <w:instrText xml:space="preserve"> PAGEREF _Toc136546253 \h </w:instrText>
        </w:r>
        <w:r>
          <w:rPr>
            <w:noProof/>
            <w:webHidden/>
          </w:rPr>
        </w:r>
        <w:r>
          <w:rPr>
            <w:noProof/>
            <w:webHidden/>
          </w:rPr>
          <w:fldChar w:fldCharType="separate"/>
        </w:r>
        <w:r w:rsidR="00732DD9">
          <w:rPr>
            <w:noProof/>
            <w:webHidden/>
          </w:rPr>
          <w:t>20</w:t>
        </w:r>
        <w:r>
          <w:rPr>
            <w:noProof/>
            <w:webHidden/>
          </w:rPr>
          <w:fldChar w:fldCharType="end"/>
        </w:r>
      </w:hyperlink>
    </w:p>
    <w:p w14:paraId="321B58A2" w14:textId="628FB79C"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4" w:history="1">
        <w:r w:rsidRPr="00385970">
          <w:rPr>
            <w:rStyle w:val="Hyperlink"/>
            <w:noProof/>
          </w:rPr>
          <w:t>Tabel 5: BOM</w:t>
        </w:r>
        <w:r>
          <w:rPr>
            <w:noProof/>
            <w:webHidden/>
          </w:rPr>
          <w:tab/>
        </w:r>
        <w:r>
          <w:rPr>
            <w:noProof/>
            <w:webHidden/>
          </w:rPr>
          <w:fldChar w:fldCharType="begin"/>
        </w:r>
        <w:r>
          <w:rPr>
            <w:noProof/>
            <w:webHidden/>
          </w:rPr>
          <w:instrText xml:space="preserve"> PAGEREF _Toc136546254 \h </w:instrText>
        </w:r>
        <w:r>
          <w:rPr>
            <w:noProof/>
            <w:webHidden/>
          </w:rPr>
        </w:r>
        <w:r>
          <w:rPr>
            <w:noProof/>
            <w:webHidden/>
          </w:rPr>
          <w:fldChar w:fldCharType="separate"/>
        </w:r>
        <w:r w:rsidR="00732DD9">
          <w:rPr>
            <w:noProof/>
            <w:webHidden/>
          </w:rPr>
          <w:t>63</w:t>
        </w:r>
        <w:r>
          <w:rPr>
            <w:noProof/>
            <w:webHidden/>
          </w:rPr>
          <w:fldChar w:fldCharType="end"/>
        </w:r>
      </w:hyperlink>
    </w:p>
    <w:p w14:paraId="75E9D463" w14:textId="5E240236" w:rsidR="00F15DB9" w:rsidRDefault="00006536" w:rsidP="00F73E7B">
      <w:pPr>
        <w:rPr>
          <w:lang w:val="nl-NL"/>
        </w:rPr>
        <w:sectPr w:rsidR="00F15DB9" w:rsidSect="00995550">
          <w:pgSz w:w="11906" w:h="16838"/>
          <w:pgMar w:top="1417" w:right="1417" w:bottom="1417" w:left="1417" w:header="708" w:footer="708" w:gutter="0"/>
          <w:cols w:space="708"/>
          <w:titlePg/>
          <w:docGrid w:linePitch="360"/>
        </w:sectPr>
      </w:pPr>
      <w:r>
        <w:rPr>
          <w:lang w:val="nl-NL"/>
        </w:rPr>
        <w:fldChar w:fldCharType="end"/>
      </w:r>
    </w:p>
    <w:p w14:paraId="74393F4F" w14:textId="77777777" w:rsidR="00F73E7B" w:rsidRDefault="00F15DB9" w:rsidP="00F15DB9">
      <w:pPr>
        <w:pStyle w:val="Geenafstand"/>
      </w:pPr>
      <w:bookmarkStart w:id="3" w:name="_Toc136546156"/>
      <w:r>
        <w:lastRenderedPageBreak/>
        <w:t>Codefragmenten</w:t>
      </w:r>
      <w:r w:rsidR="00895B3A">
        <w:t>lijst</w:t>
      </w:r>
      <w:bookmarkEnd w:id="3"/>
    </w:p>
    <w:p w14:paraId="7CBE8AE4" w14:textId="61130F04" w:rsidR="00421828" w:rsidRDefault="00000EE3">
      <w:pPr>
        <w:pStyle w:val="Lijstmetafbeeldingen"/>
        <w:tabs>
          <w:tab w:val="right" w:pos="9062"/>
        </w:tabs>
        <w:rPr>
          <w:rFonts w:eastAsiaTheme="minorEastAsia"/>
          <w:noProof/>
          <w:kern w:val="2"/>
          <w:sz w:val="22"/>
          <w:lang w:eastAsia="nl-BE"/>
          <w14:ligatures w14:val="standardContextual"/>
        </w:rPr>
      </w:pPr>
      <w:r>
        <w:fldChar w:fldCharType="begin"/>
      </w:r>
      <w:r>
        <w:instrText xml:space="preserve"> TOC \h \z \c "Codefragment" </w:instrText>
      </w:r>
      <w:r>
        <w:fldChar w:fldCharType="separate"/>
      </w:r>
      <w:hyperlink w:anchor="_Toc136546255" w:history="1">
        <w:r w:rsidR="00421828" w:rsidRPr="00562BA4">
          <w:rPr>
            <w:rStyle w:val="Hyperlink"/>
            <w:noProof/>
          </w:rPr>
          <w:t xml:space="preserve">Codefragment 1: Toevoegen bibliotheken </w:t>
        </w:r>
        <w:r w:rsidR="00421828" w:rsidRPr="00562BA4">
          <w:rPr>
            <w:rStyle w:val="Hyperlink"/>
            <w:noProof/>
            <w:lang w:val="nl-NL"/>
          </w:rPr>
          <w:t>[32]</w:t>
        </w:r>
        <w:r w:rsidR="00421828" w:rsidRPr="00562BA4">
          <w:rPr>
            <w:rStyle w:val="Hyperlink"/>
            <w:noProof/>
          </w:rPr>
          <w:t xml:space="preserve"> </w:t>
        </w:r>
        <w:r w:rsidR="00421828" w:rsidRPr="00562BA4">
          <w:rPr>
            <w:rStyle w:val="Hyperlink"/>
            <w:noProof/>
            <w:lang w:val="nl-NL"/>
          </w:rPr>
          <w:t>[33]</w:t>
        </w:r>
        <w:r w:rsidR="00421828">
          <w:rPr>
            <w:noProof/>
            <w:webHidden/>
          </w:rPr>
          <w:tab/>
        </w:r>
        <w:r w:rsidR="00421828">
          <w:rPr>
            <w:noProof/>
            <w:webHidden/>
          </w:rPr>
          <w:fldChar w:fldCharType="begin"/>
        </w:r>
        <w:r w:rsidR="00421828">
          <w:rPr>
            <w:noProof/>
            <w:webHidden/>
          </w:rPr>
          <w:instrText xml:space="preserve"> PAGEREF _Toc136546255 \h </w:instrText>
        </w:r>
        <w:r w:rsidR="00421828">
          <w:rPr>
            <w:noProof/>
            <w:webHidden/>
          </w:rPr>
        </w:r>
        <w:r w:rsidR="00421828">
          <w:rPr>
            <w:noProof/>
            <w:webHidden/>
          </w:rPr>
          <w:fldChar w:fldCharType="separate"/>
        </w:r>
        <w:r w:rsidR="00732DD9">
          <w:rPr>
            <w:noProof/>
            <w:webHidden/>
          </w:rPr>
          <w:t>45</w:t>
        </w:r>
        <w:r w:rsidR="00421828">
          <w:rPr>
            <w:noProof/>
            <w:webHidden/>
          </w:rPr>
          <w:fldChar w:fldCharType="end"/>
        </w:r>
      </w:hyperlink>
    </w:p>
    <w:p w14:paraId="34E343BE" w14:textId="6961598E"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6" w:history="1">
        <w:r w:rsidRPr="00562BA4">
          <w:rPr>
            <w:rStyle w:val="Hyperlink"/>
            <w:noProof/>
          </w:rPr>
          <w:t xml:space="preserve">Codefragment 2: Initialisatie stappenmotoren en servomotoren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_Toc136546256 \h </w:instrText>
        </w:r>
        <w:r>
          <w:rPr>
            <w:noProof/>
            <w:webHidden/>
          </w:rPr>
        </w:r>
        <w:r>
          <w:rPr>
            <w:noProof/>
            <w:webHidden/>
          </w:rPr>
          <w:fldChar w:fldCharType="separate"/>
        </w:r>
        <w:r w:rsidR="00732DD9">
          <w:rPr>
            <w:noProof/>
            <w:webHidden/>
          </w:rPr>
          <w:t>45</w:t>
        </w:r>
        <w:r>
          <w:rPr>
            <w:noProof/>
            <w:webHidden/>
          </w:rPr>
          <w:fldChar w:fldCharType="end"/>
        </w:r>
      </w:hyperlink>
    </w:p>
    <w:p w14:paraId="0DAA8DB1" w14:textId="0BAC7857"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7" w:history="1">
        <w:r w:rsidRPr="00562BA4">
          <w:rPr>
            <w:rStyle w:val="Hyperlink"/>
            <w:noProof/>
          </w:rPr>
          <w:t>Codefragment 3: Definiëren knoppen en variabelen aanmaken</w:t>
        </w:r>
        <w:r>
          <w:rPr>
            <w:noProof/>
            <w:webHidden/>
          </w:rPr>
          <w:tab/>
        </w:r>
        <w:r>
          <w:rPr>
            <w:noProof/>
            <w:webHidden/>
          </w:rPr>
          <w:fldChar w:fldCharType="begin"/>
        </w:r>
        <w:r>
          <w:rPr>
            <w:noProof/>
            <w:webHidden/>
          </w:rPr>
          <w:instrText xml:space="preserve"> PAGEREF _Toc136546257 \h </w:instrText>
        </w:r>
        <w:r>
          <w:rPr>
            <w:noProof/>
            <w:webHidden/>
          </w:rPr>
        </w:r>
        <w:r>
          <w:rPr>
            <w:noProof/>
            <w:webHidden/>
          </w:rPr>
          <w:fldChar w:fldCharType="separate"/>
        </w:r>
        <w:r w:rsidR="00732DD9">
          <w:rPr>
            <w:noProof/>
            <w:webHidden/>
          </w:rPr>
          <w:t>45</w:t>
        </w:r>
        <w:r>
          <w:rPr>
            <w:noProof/>
            <w:webHidden/>
          </w:rPr>
          <w:fldChar w:fldCharType="end"/>
        </w:r>
      </w:hyperlink>
    </w:p>
    <w:p w14:paraId="630A8595" w14:textId="4DE40801"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8" w:history="1">
        <w:r w:rsidRPr="00562BA4">
          <w:rPr>
            <w:rStyle w:val="Hyperlink"/>
            <w:noProof/>
          </w:rPr>
          <w:t>Codefragment 4: Definiëren led en potentiometers en variabelen voor de potentiometers</w:t>
        </w:r>
        <w:r>
          <w:rPr>
            <w:noProof/>
            <w:webHidden/>
          </w:rPr>
          <w:tab/>
        </w:r>
        <w:r>
          <w:rPr>
            <w:noProof/>
            <w:webHidden/>
          </w:rPr>
          <w:fldChar w:fldCharType="begin"/>
        </w:r>
        <w:r>
          <w:rPr>
            <w:noProof/>
            <w:webHidden/>
          </w:rPr>
          <w:instrText xml:space="preserve"> PAGEREF _Toc136546258 \h </w:instrText>
        </w:r>
        <w:r>
          <w:rPr>
            <w:noProof/>
            <w:webHidden/>
          </w:rPr>
        </w:r>
        <w:r>
          <w:rPr>
            <w:noProof/>
            <w:webHidden/>
          </w:rPr>
          <w:fldChar w:fldCharType="separate"/>
        </w:r>
        <w:r w:rsidR="00732DD9">
          <w:rPr>
            <w:noProof/>
            <w:webHidden/>
          </w:rPr>
          <w:t>46</w:t>
        </w:r>
        <w:r>
          <w:rPr>
            <w:noProof/>
            <w:webHidden/>
          </w:rPr>
          <w:fldChar w:fldCharType="end"/>
        </w:r>
      </w:hyperlink>
    </w:p>
    <w:p w14:paraId="25B38D82" w14:textId="595AC68F"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59" w:history="1">
        <w:r w:rsidRPr="00562BA4">
          <w:rPr>
            <w:rStyle w:val="Hyperlink"/>
            <w:noProof/>
            <w:lang w:val="en-GB"/>
          </w:rPr>
          <w:t>Codefragment 5: Definiëren variabelen voor posities</w:t>
        </w:r>
        <w:r>
          <w:rPr>
            <w:noProof/>
            <w:webHidden/>
          </w:rPr>
          <w:tab/>
        </w:r>
        <w:r>
          <w:rPr>
            <w:noProof/>
            <w:webHidden/>
          </w:rPr>
          <w:fldChar w:fldCharType="begin"/>
        </w:r>
        <w:r>
          <w:rPr>
            <w:noProof/>
            <w:webHidden/>
          </w:rPr>
          <w:instrText xml:space="preserve"> PAGEREF _Toc136546259 \h </w:instrText>
        </w:r>
        <w:r>
          <w:rPr>
            <w:noProof/>
            <w:webHidden/>
          </w:rPr>
        </w:r>
        <w:r>
          <w:rPr>
            <w:noProof/>
            <w:webHidden/>
          </w:rPr>
          <w:fldChar w:fldCharType="separate"/>
        </w:r>
        <w:r w:rsidR="00732DD9">
          <w:rPr>
            <w:noProof/>
            <w:webHidden/>
          </w:rPr>
          <w:t>46</w:t>
        </w:r>
        <w:r>
          <w:rPr>
            <w:noProof/>
            <w:webHidden/>
          </w:rPr>
          <w:fldChar w:fldCharType="end"/>
        </w:r>
      </w:hyperlink>
    </w:p>
    <w:p w14:paraId="744868AC" w14:textId="73FE13A8"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0" w:history="1">
        <w:r w:rsidRPr="00562BA4">
          <w:rPr>
            <w:rStyle w:val="Hyperlink"/>
            <w:noProof/>
          </w:rPr>
          <w:t xml:space="preserve">Codefragment 6: Definiëren variabelen voor posities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_Toc136546260 \h </w:instrText>
        </w:r>
        <w:r>
          <w:rPr>
            <w:noProof/>
            <w:webHidden/>
          </w:rPr>
        </w:r>
        <w:r>
          <w:rPr>
            <w:noProof/>
            <w:webHidden/>
          </w:rPr>
          <w:fldChar w:fldCharType="separate"/>
        </w:r>
        <w:r w:rsidR="00732DD9">
          <w:rPr>
            <w:noProof/>
            <w:webHidden/>
          </w:rPr>
          <w:t>47</w:t>
        </w:r>
        <w:r>
          <w:rPr>
            <w:noProof/>
            <w:webHidden/>
          </w:rPr>
          <w:fldChar w:fldCharType="end"/>
        </w:r>
      </w:hyperlink>
    </w:p>
    <w:p w14:paraId="18E49462" w14:textId="7254BF83"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1" w:history="1">
        <w:r w:rsidRPr="00562BA4">
          <w:rPr>
            <w:rStyle w:val="Hyperlink"/>
            <w:noProof/>
          </w:rPr>
          <w:t xml:space="preserve">Codefragment 7: Definiëren variabelen voor posities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_Toc136546261 \h </w:instrText>
        </w:r>
        <w:r>
          <w:rPr>
            <w:noProof/>
            <w:webHidden/>
          </w:rPr>
        </w:r>
        <w:r>
          <w:rPr>
            <w:noProof/>
            <w:webHidden/>
          </w:rPr>
          <w:fldChar w:fldCharType="separate"/>
        </w:r>
        <w:r w:rsidR="00732DD9">
          <w:rPr>
            <w:noProof/>
            <w:webHidden/>
          </w:rPr>
          <w:t>47</w:t>
        </w:r>
        <w:r>
          <w:rPr>
            <w:noProof/>
            <w:webHidden/>
          </w:rPr>
          <w:fldChar w:fldCharType="end"/>
        </w:r>
      </w:hyperlink>
    </w:p>
    <w:p w14:paraId="141D3DDC" w14:textId="22B845AB"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2" w:history="1">
        <w:r w:rsidRPr="00562BA4">
          <w:rPr>
            <w:rStyle w:val="Hyperlink"/>
            <w:noProof/>
          </w:rPr>
          <w:t>Codefragment 8: Indrukken van de save knop</w:t>
        </w:r>
        <w:r>
          <w:rPr>
            <w:noProof/>
            <w:webHidden/>
          </w:rPr>
          <w:tab/>
        </w:r>
        <w:r>
          <w:rPr>
            <w:noProof/>
            <w:webHidden/>
          </w:rPr>
          <w:fldChar w:fldCharType="begin"/>
        </w:r>
        <w:r>
          <w:rPr>
            <w:noProof/>
            <w:webHidden/>
          </w:rPr>
          <w:instrText xml:space="preserve"> PAGEREF _Toc136546262 \h </w:instrText>
        </w:r>
        <w:r>
          <w:rPr>
            <w:noProof/>
            <w:webHidden/>
          </w:rPr>
        </w:r>
        <w:r>
          <w:rPr>
            <w:noProof/>
            <w:webHidden/>
          </w:rPr>
          <w:fldChar w:fldCharType="separate"/>
        </w:r>
        <w:r w:rsidR="00732DD9">
          <w:rPr>
            <w:noProof/>
            <w:webHidden/>
          </w:rPr>
          <w:t>48</w:t>
        </w:r>
        <w:r>
          <w:rPr>
            <w:noProof/>
            <w:webHidden/>
          </w:rPr>
          <w:fldChar w:fldCharType="end"/>
        </w:r>
      </w:hyperlink>
    </w:p>
    <w:p w14:paraId="40DAD49F" w14:textId="765675D2"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3" w:history="1">
        <w:r w:rsidRPr="00562BA4">
          <w:rPr>
            <w:rStyle w:val="Hyperlink"/>
            <w:noProof/>
          </w:rPr>
          <w:t>Codefragment 9: Indrukken van de save knop</w:t>
        </w:r>
        <w:r>
          <w:rPr>
            <w:noProof/>
            <w:webHidden/>
          </w:rPr>
          <w:tab/>
        </w:r>
        <w:r>
          <w:rPr>
            <w:noProof/>
            <w:webHidden/>
          </w:rPr>
          <w:fldChar w:fldCharType="begin"/>
        </w:r>
        <w:r>
          <w:rPr>
            <w:noProof/>
            <w:webHidden/>
          </w:rPr>
          <w:instrText xml:space="preserve"> PAGEREF _Toc136546263 \h </w:instrText>
        </w:r>
        <w:r>
          <w:rPr>
            <w:noProof/>
            <w:webHidden/>
          </w:rPr>
        </w:r>
        <w:r>
          <w:rPr>
            <w:noProof/>
            <w:webHidden/>
          </w:rPr>
          <w:fldChar w:fldCharType="separate"/>
        </w:r>
        <w:r w:rsidR="00732DD9">
          <w:rPr>
            <w:noProof/>
            <w:webHidden/>
          </w:rPr>
          <w:t>48</w:t>
        </w:r>
        <w:r>
          <w:rPr>
            <w:noProof/>
            <w:webHidden/>
          </w:rPr>
          <w:fldChar w:fldCharType="end"/>
        </w:r>
      </w:hyperlink>
    </w:p>
    <w:p w14:paraId="261BBE57" w14:textId="1D238AE8"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4" w:history="1">
        <w:r w:rsidRPr="00562BA4">
          <w:rPr>
            <w:rStyle w:val="Hyperlink"/>
            <w:noProof/>
          </w:rPr>
          <w:t xml:space="preserve">Codefragment 10: Indrukken van de save knop </w:t>
        </w:r>
        <w:r w:rsidRPr="00562BA4">
          <w:rPr>
            <w:rStyle w:val="Hyperlink"/>
            <w:noProof/>
            <w:lang w:val="nl-NL"/>
          </w:rPr>
          <w:t>[32] [33]</w:t>
        </w:r>
        <w:r>
          <w:rPr>
            <w:noProof/>
            <w:webHidden/>
          </w:rPr>
          <w:tab/>
        </w:r>
        <w:r>
          <w:rPr>
            <w:noProof/>
            <w:webHidden/>
          </w:rPr>
          <w:fldChar w:fldCharType="begin"/>
        </w:r>
        <w:r>
          <w:rPr>
            <w:noProof/>
            <w:webHidden/>
          </w:rPr>
          <w:instrText xml:space="preserve"> PAGEREF _Toc136546264 \h </w:instrText>
        </w:r>
        <w:r>
          <w:rPr>
            <w:noProof/>
            <w:webHidden/>
          </w:rPr>
        </w:r>
        <w:r>
          <w:rPr>
            <w:noProof/>
            <w:webHidden/>
          </w:rPr>
          <w:fldChar w:fldCharType="separate"/>
        </w:r>
        <w:r w:rsidR="00732DD9">
          <w:rPr>
            <w:noProof/>
            <w:webHidden/>
          </w:rPr>
          <w:t>48</w:t>
        </w:r>
        <w:r>
          <w:rPr>
            <w:noProof/>
            <w:webHidden/>
          </w:rPr>
          <w:fldChar w:fldCharType="end"/>
        </w:r>
      </w:hyperlink>
    </w:p>
    <w:p w14:paraId="1161DCA3" w14:textId="1B097715"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5" w:history="1">
        <w:r w:rsidRPr="00562BA4">
          <w:rPr>
            <w:rStyle w:val="Hyperlink"/>
            <w:noProof/>
          </w:rPr>
          <w:t>Codefragment 11: Indrukken van de stop knop</w:t>
        </w:r>
        <w:r>
          <w:rPr>
            <w:noProof/>
            <w:webHidden/>
          </w:rPr>
          <w:tab/>
        </w:r>
        <w:r>
          <w:rPr>
            <w:noProof/>
            <w:webHidden/>
          </w:rPr>
          <w:fldChar w:fldCharType="begin"/>
        </w:r>
        <w:r>
          <w:rPr>
            <w:noProof/>
            <w:webHidden/>
          </w:rPr>
          <w:instrText xml:space="preserve"> PAGEREF _Toc136546265 \h </w:instrText>
        </w:r>
        <w:r>
          <w:rPr>
            <w:noProof/>
            <w:webHidden/>
          </w:rPr>
        </w:r>
        <w:r>
          <w:rPr>
            <w:noProof/>
            <w:webHidden/>
          </w:rPr>
          <w:fldChar w:fldCharType="separate"/>
        </w:r>
        <w:r w:rsidR="00732DD9">
          <w:rPr>
            <w:noProof/>
            <w:webHidden/>
          </w:rPr>
          <w:t>49</w:t>
        </w:r>
        <w:r>
          <w:rPr>
            <w:noProof/>
            <w:webHidden/>
          </w:rPr>
          <w:fldChar w:fldCharType="end"/>
        </w:r>
      </w:hyperlink>
    </w:p>
    <w:p w14:paraId="725A0233" w14:textId="4BE48F60" w:rsidR="00421828" w:rsidRDefault="00421828">
      <w:pPr>
        <w:pStyle w:val="Lijstmetafbeeldingen"/>
        <w:tabs>
          <w:tab w:val="right" w:pos="9062"/>
        </w:tabs>
        <w:rPr>
          <w:rFonts w:eastAsiaTheme="minorEastAsia"/>
          <w:noProof/>
          <w:kern w:val="2"/>
          <w:sz w:val="22"/>
          <w:lang w:eastAsia="nl-BE"/>
          <w14:ligatures w14:val="standardContextual"/>
        </w:rPr>
      </w:pPr>
      <w:hyperlink w:anchor="_Toc136546266" w:history="1">
        <w:r w:rsidRPr="00562BA4">
          <w:rPr>
            <w:rStyle w:val="Hyperlink"/>
            <w:noProof/>
          </w:rPr>
          <w:t>Codefragment 12: Indrukken van de save knop</w:t>
        </w:r>
        <w:r>
          <w:rPr>
            <w:noProof/>
            <w:webHidden/>
          </w:rPr>
          <w:tab/>
        </w:r>
        <w:r>
          <w:rPr>
            <w:noProof/>
            <w:webHidden/>
          </w:rPr>
          <w:fldChar w:fldCharType="begin"/>
        </w:r>
        <w:r>
          <w:rPr>
            <w:noProof/>
            <w:webHidden/>
          </w:rPr>
          <w:instrText xml:space="preserve"> PAGEREF _Toc136546266 \h </w:instrText>
        </w:r>
        <w:r>
          <w:rPr>
            <w:noProof/>
            <w:webHidden/>
          </w:rPr>
        </w:r>
        <w:r>
          <w:rPr>
            <w:noProof/>
            <w:webHidden/>
          </w:rPr>
          <w:fldChar w:fldCharType="separate"/>
        </w:r>
        <w:r w:rsidR="00732DD9">
          <w:rPr>
            <w:noProof/>
            <w:webHidden/>
          </w:rPr>
          <w:t>54</w:t>
        </w:r>
        <w:r>
          <w:rPr>
            <w:noProof/>
            <w:webHidden/>
          </w:rPr>
          <w:fldChar w:fldCharType="end"/>
        </w:r>
      </w:hyperlink>
    </w:p>
    <w:p w14:paraId="5C022F79" w14:textId="02134615" w:rsidR="00F73E7B" w:rsidRPr="00000EE3" w:rsidRDefault="00000EE3" w:rsidP="00F15DB9">
      <w:pPr>
        <w:pStyle w:val="Geenafstand"/>
        <w:rPr>
          <w:lang w:val="nl-BE"/>
        </w:rPr>
        <w:sectPr w:rsidR="00F73E7B" w:rsidRPr="00000EE3" w:rsidSect="00995550">
          <w:pgSz w:w="11906" w:h="16838"/>
          <w:pgMar w:top="1417" w:right="1417" w:bottom="1417" w:left="1417" w:header="708" w:footer="708" w:gutter="0"/>
          <w:cols w:space="708"/>
          <w:titlePg/>
          <w:docGrid w:linePitch="360"/>
        </w:sectPr>
      </w:pPr>
      <w:r>
        <w:rPr>
          <w:lang w:val="nl-BE"/>
        </w:rPr>
        <w:fldChar w:fldCharType="end"/>
      </w:r>
    </w:p>
    <w:p w14:paraId="1C7212BD" w14:textId="58ABD186" w:rsidR="00652F3F" w:rsidRDefault="00652F3F" w:rsidP="00652F3F">
      <w:pPr>
        <w:pStyle w:val="Geenafstand"/>
      </w:pPr>
      <w:bookmarkStart w:id="4" w:name="_Toc136546157"/>
      <w:r>
        <w:lastRenderedPageBreak/>
        <w:t>Afko</w:t>
      </w:r>
      <w:r w:rsidR="00EB71F9">
        <w:t>r</w:t>
      </w:r>
      <w:r>
        <w:t>tingenlijst</w:t>
      </w:r>
      <w:bookmarkEnd w:id="4"/>
    </w:p>
    <w:p w14:paraId="29A6753A" w14:textId="395AFCE7" w:rsidR="00842CF9" w:rsidRDefault="00842CF9" w:rsidP="00842CF9">
      <w:pPr>
        <w:pStyle w:val="Bijschrift"/>
        <w:keepNext/>
      </w:pPr>
      <w:bookmarkStart w:id="5" w:name="_Toc136546250"/>
      <w:r>
        <w:t xml:space="preserve">Tabel </w:t>
      </w:r>
      <w:r>
        <w:fldChar w:fldCharType="begin"/>
      </w:r>
      <w:r>
        <w:instrText xml:space="preserve"> SEQ Tabel \* ARABIC </w:instrText>
      </w:r>
      <w:r>
        <w:fldChar w:fldCharType="separate"/>
      </w:r>
      <w:r w:rsidR="00732DD9">
        <w:rPr>
          <w:noProof/>
        </w:rPr>
        <w:t>1</w:t>
      </w:r>
      <w:r>
        <w:fldChar w:fldCharType="end"/>
      </w:r>
      <w:r>
        <w:t>: Afkortingenlijst</w:t>
      </w:r>
      <w:bookmarkEnd w:id="5"/>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43"/>
      </w:tblGrid>
      <w:tr w:rsidR="00957BD9" w14:paraId="6DB3764F" w14:textId="77777777" w:rsidTr="00727938">
        <w:tc>
          <w:tcPr>
            <w:tcW w:w="3119" w:type="dxa"/>
          </w:tcPr>
          <w:p w14:paraId="170CCEEF" w14:textId="613CE86E" w:rsidR="00957BD9" w:rsidRPr="00FA2510" w:rsidRDefault="00FA2510" w:rsidP="00401301">
            <w:pPr>
              <w:rPr>
                <w:b/>
                <w:bCs/>
              </w:rPr>
            </w:pPr>
            <w:r w:rsidRPr="00FA2510">
              <w:rPr>
                <w:b/>
                <w:bCs/>
              </w:rPr>
              <w:t>Afkorting</w:t>
            </w:r>
          </w:p>
        </w:tc>
        <w:tc>
          <w:tcPr>
            <w:tcW w:w="5943" w:type="dxa"/>
          </w:tcPr>
          <w:p w14:paraId="616B5547" w14:textId="6119C372" w:rsidR="00957BD9" w:rsidRPr="00FA2510" w:rsidRDefault="00E84368" w:rsidP="00401301">
            <w:pPr>
              <w:rPr>
                <w:b/>
                <w:bCs/>
              </w:rPr>
            </w:pPr>
            <w:r>
              <w:rPr>
                <w:b/>
                <w:bCs/>
              </w:rPr>
              <w:t>Betekenis</w:t>
            </w:r>
          </w:p>
        </w:tc>
      </w:tr>
      <w:tr w:rsidR="00FA2510" w14:paraId="5744C5E9" w14:textId="77777777" w:rsidTr="00727938">
        <w:tc>
          <w:tcPr>
            <w:tcW w:w="3119" w:type="dxa"/>
          </w:tcPr>
          <w:p w14:paraId="20CF0CDC" w14:textId="1CE8BB25" w:rsidR="00FA2510" w:rsidRDefault="00FA2510" w:rsidP="00FA2510">
            <w:r>
              <w:t>BOM</w:t>
            </w:r>
          </w:p>
        </w:tc>
        <w:tc>
          <w:tcPr>
            <w:tcW w:w="5943" w:type="dxa"/>
          </w:tcPr>
          <w:p w14:paraId="422D19D5" w14:textId="27603077" w:rsidR="00FA2510" w:rsidRDefault="00FA2510" w:rsidP="00FA2510">
            <w:r>
              <w:t>Bill of Materials</w:t>
            </w:r>
          </w:p>
        </w:tc>
      </w:tr>
      <w:tr w:rsidR="00FA2510" w14:paraId="5269F3FA" w14:textId="77777777" w:rsidTr="00727938">
        <w:tc>
          <w:tcPr>
            <w:tcW w:w="3119" w:type="dxa"/>
          </w:tcPr>
          <w:p w14:paraId="764E2BD5" w14:textId="30DB0970" w:rsidR="00FA2510" w:rsidRDefault="00FA2510" w:rsidP="00FA2510">
            <w:r>
              <w:t>IC</w:t>
            </w:r>
          </w:p>
        </w:tc>
        <w:tc>
          <w:tcPr>
            <w:tcW w:w="5943" w:type="dxa"/>
          </w:tcPr>
          <w:p w14:paraId="2FF4839D" w14:textId="734FF3B7" w:rsidR="00FA2510" w:rsidRDefault="00FA2510" w:rsidP="00FA2510">
            <w:r>
              <w:t>I</w:t>
            </w:r>
            <w:r w:rsidRPr="00F262B5">
              <w:t>ntegrated circuit</w:t>
            </w:r>
          </w:p>
        </w:tc>
      </w:tr>
      <w:tr w:rsidR="00FA2510" w14:paraId="7A7984CE" w14:textId="77777777" w:rsidTr="00727938">
        <w:tc>
          <w:tcPr>
            <w:tcW w:w="3119" w:type="dxa"/>
          </w:tcPr>
          <w:p w14:paraId="51DDA548" w14:textId="2826BB8B" w:rsidR="00FA2510" w:rsidRDefault="00FA2510" w:rsidP="00FA2510">
            <w:r>
              <w:t>DC</w:t>
            </w:r>
          </w:p>
        </w:tc>
        <w:tc>
          <w:tcPr>
            <w:tcW w:w="5943" w:type="dxa"/>
          </w:tcPr>
          <w:p w14:paraId="3F1A9957" w14:textId="177F5027" w:rsidR="00FA2510" w:rsidRDefault="00FA2510" w:rsidP="00FA2510">
            <w:r>
              <w:t>D</w:t>
            </w:r>
            <w:r w:rsidRPr="004E1DE0">
              <w:t>irect current</w:t>
            </w:r>
          </w:p>
        </w:tc>
      </w:tr>
      <w:tr w:rsidR="00FA2510" w14:paraId="395CB312" w14:textId="77777777" w:rsidTr="00727938">
        <w:tc>
          <w:tcPr>
            <w:tcW w:w="3119" w:type="dxa"/>
          </w:tcPr>
          <w:p w14:paraId="73250CFC" w14:textId="5F7AACDA" w:rsidR="00FA2510" w:rsidRDefault="00FA2510" w:rsidP="00FA2510">
            <w:r>
              <w:t>PWM</w:t>
            </w:r>
          </w:p>
        </w:tc>
        <w:tc>
          <w:tcPr>
            <w:tcW w:w="5943" w:type="dxa"/>
          </w:tcPr>
          <w:p w14:paraId="6F701183" w14:textId="0683CCED" w:rsidR="00FA2510" w:rsidRDefault="00FA2510" w:rsidP="00FA2510">
            <w:r>
              <w:t>Pulse-width modulation</w:t>
            </w:r>
          </w:p>
        </w:tc>
      </w:tr>
      <w:tr w:rsidR="00FA2510" w14:paraId="1521C96D" w14:textId="77777777" w:rsidTr="00727938">
        <w:tc>
          <w:tcPr>
            <w:tcW w:w="3119" w:type="dxa"/>
          </w:tcPr>
          <w:p w14:paraId="466D677E" w14:textId="26000575" w:rsidR="00FA2510" w:rsidRDefault="00FA2510" w:rsidP="00FA2510">
            <w:r w:rsidRPr="00C40F28">
              <w:t>MCU</w:t>
            </w:r>
          </w:p>
        </w:tc>
        <w:tc>
          <w:tcPr>
            <w:tcW w:w="5943" w:type="dxa"/>
          </w:tcPr>
          <w:p w14:paraId="6E282509" w14:textId="48A870E0" w:rsidR="00FA2510" w:rsidRDefault="00FA2510" w:rsidP="00FA2510">
            <w:r>
              <w:t>M</w:t>
            </w:r>
            <w:r w:rsidRPr="004C4281">
              <w:t>icrocontroller unit</w:t>
            </w:r>
          </w:p>
        </w:tc>
      </w:tr>
      <w:tr w:rsidR="00FA2510" w14:paraId="42C5EEAE" w14:textId="77777777" w:rsidTr="00727938">
        <w:tc>
          <w:tcPr>
            <w:tcW w:w="3119" w:type="dxa"/>
          </w:tcPr>
          <w:p w14:paraId="5AC89E8C" w14:textId="55D506E4" w:rsidR="00FA2510" w:rsidRDefault="00FA2510" w:rsidP="00FA2510">
            <w:r>
              <w:t>ESC</w:t>
            </w:r>
          </w:p>
        </w:tc>
        <w:tc>
          <w:tcPr>
            <w:tcW w:w="5943" w:type="dxa"/>
          </w:tcPr>
          <w:p w14:paraId="5D773F58" w14:textId="594953FA" w:rsidR="00FA2510" w:rsidRDefault="00FA2510" w:rsidP="00FA2510">
            <w:r>
              <w:t>E</w:t>
            </w:r>
            <w:r w:rsidRPr="00714A3E">
              <w:t>lectronic speed control</w:t>
            </w:r>
          </w:p>
        </w:tc>
      </w:tr>
      <w:tr w:rsidR="00FA2510" w14:paraId="47D7F54F" w14:textId="77777777" w:rsidTr="00727938">
        <w:tc>
          <w:tcPr>
            <w:tcW w:w="3119" w:type="dxa"/>
          </w:tcPr>
          <w:p w14:paraId="0C19EAE9" w14:textId="6A50EB65" w:rsidR="00FA2510" w:rsidRDefault="00FA2510" w:rsidP="00FA2510">
            <w:r>
              <w:t>NEMA</w:t>
            </w:r>
          </w:p>
        </w:tc>
        <w:tc>
          <w:tcPr>
            <w:tcW w:w="5943" w:type="dxa"/>
          </w:tcPr>
          <w:p w14:paraId="5955B39A" w14:textId="24CB0ACB" w:rsidR="00FA2510" w:rsidRDefault="00FA2510" w:rsidP="00FA2510">
            <w:r w:rsidRPr="0077778A">
              <w:t>National Electric Manufacturers' Association</w:t>
            </w:r>
          </w:p>
        </w:tc>
      </w:tr>
      <w:tr w:rsidR="00FA2510" w14:paraId="69C04C2F" w14:textId="77777777" w:rsidTr="00727938">
        <w:tc>
          <w:tcPr>
            <w:tcW w:w="3119" w:type="dxa"/>
          </w:tcPr>
          <w:p w14:paraId="4B15AC23" w14:textId="6B0AC555" w:rsidR="00FA2510" w:rsidRDefault="00FA2510" w:rsidP="00FA2510">
            <w:r>
              <w:t>pcb</w:t>
            </w:r>
          </w:p>
        </w:tc>
        <w:tc>
          <w:tcPr>
            <w:tcW w:w="5943" w:type="dxa"/>
          </w:tcPr>
          <w:p w14:paraId="19799E72" w14:textId="30E7D0B9" w:rsidR="00FA2510" w:rsidRPr="0077778A" w:rsidRDefault="00FA2510" w:rsidP="00FA2510">
            <w:r w:rsidRPr="00CF5F94">
              <w:t>Printed circuit board</w:t>
            </w:r>
          </w:p>
        </w:tc>
      </w:tr>
      <w:tr w:rsidR="00504A6B" w14:paraId="78D19464" w14:textId="77777777" w:rsidTr="00727938">
        <w:tc>
          <w:tcPr>
            <w:tcW w:w="3119" w:type="dxa"/>
          </w:tcPr>
          <w:p w14:paraId="4DB41D86" w14:textId="62262B5B" w:rsidR="00504A6B" w:rsidRDefault="004F6377" w:rsidP="00FA2510">
            <w:r>
              <w:t>IoT</w:t>
            </w:r>
          </w:p>
        </w:tc>
        <w:tc>
          <w:tcPr>
            <w:tcW w:w="5943" w:type="dxa"/>
          </w:tcPr>
          <w:p w14:paraId="11DD7B58" w14:textId="394489CA" w:rsidR="00504A6B" w:rsidRPr="00CF5F94" w:rsidRDefault="00665BA8" w:rsidP="00FA2510">
            <w:r w:rsidRPr="00665BA8">
              <w:t>Internet of Things</w:t>
            </w:r>
          </w:p>
        </w:tc>
      </w:tr>
      <w:tr w:rsidR="004F6377" w14:paraId="703C16C3" w14:textId="77777777" w:rsidTr="00727938">
        <w:tc>
          <w:tcPr>
            <w:tcW w:w="3119" w:type="dxa"/>
          </w:tcPr>
          <w:p w14:paraId="5AFDD77E" w14:textId="5DDF9FB7" w:rsidR="004F6377" w:rsidRDefault="00D63C53" w:rsidP="00FA2510">
            <w:r>
              <w:t>SoC</w:t>
            </w:r>
          </w:p>
        </w:tc>
        <w:tc>
          <w:tcPr>
            <w:tcW w:w="5943" w:type="dxa"/>
          </w:tcPr>
          <w:p w14:paraId="5740E91E" w14:textId="4F5E7B50" w:rsidR="004F6377" w:rsidRPr="00CF5F94" w:rsidRDefault="00640971" w:rsidP="00FA2510">
            <w:r>
              <w:t>S</w:t>
            </w:r>
            <w:r w:rsidRPr="00640971">
              <w:t>ystem-on-chip</w:t>
            </w:r>
          </w:p>
        </w:tc>
      </w:tr>
      <w:tr w:rsidR="00D63C53" w14:paraId="16C34E59" w14:textId="77777777" w:rsidTr="00727938">
        <w:tc>
          <w:tcPr>
            <w:tcW w:w="3119" w:type="dxa"/>
          </w:tcPr>
          <w:p w14:paraId="0A1C6717" w14:textId="7839A318" w:rsidR="00D63C53" w:rsidRDefault="009A633E" w:rsidP="00FA2510">
            <w:r>
              <w:t>SPI</w:t>
            </w:r>
          </w:p>
        </w:tc>
        <w:tc>
          <w:tcPr>
            <w:tcW w:w="5943" w:type="dxa"/>
          </w:tcPr>
          <w:p w14:paraId="7EAB9014" w14:textId="4EB45284" w:rsidR="00D63C53" w:rsidRPr="00CF5F94" w:rsidRDefault="00726506" w:rsidP="00FA2510">
            <w:r w:rsidRPr="00726506">
              <w:t>Serial Peripheral Interface</w:t>
            </w:r>
          </w:p>
        </w:tc>
      </w:tr>
      <w:tr w:rsidR="009A633E" w14:paraId="4EB283FB" w14:textId="77777777" w:rsidTr="00727938">
        <w:tc>
          <w:tcPr>
            <w:tcW w:w="3119" w:type="dxa"/>
          </w:tcPr>
          <w:p w14:paraId="349E541B" w14:textId="2EE494D0" w:rsidR="009A633E" w:rsidRDefault="009A633E" w:rsidP="00FA2510">
            <w:r>
              <w:t>I2C</w:t>
            </w:r>
          </w:p>
        </w:tc>
        <w:tc>
          <w:tcPr>
            <w:tcW w:w="5943" w:type="dxa"/>
          </w:tcPr>
          <w:p w14:paraId="390D4F93" w14:textId="5EF78458" w:rsidR="009A633E" w:rsidRPr="00CF5F94" w:rsidRDefault="00555F4A" w:rsidP="00FA2510">
            <w:r w:rsidRPr="00555F4A">
              <w:t>Inter-Integrated Circuit</w:t>
            </w:r>
          </w:p>
        </w:tc>
      </w:tr>
      <w:tr w:rsidR="009A633E" w14:paraId="7E3D8549" w14:textId="77777777" w:rsidTr="00727938">
        <w:tc>
          <w:tcPr>
            <w:tcW w:w="3119" w:type="dxa"/>
          </w:tcPr>
          <w:p w14:paraId="0B5500C9" w14:textId="5E4608D9" w:rsidR="009A633E" w:rsidRDefault="00AE76AA" w:rsidP="00FA2510">
            <w:r>
              <w:t>UART</w:t>
            </w:r>
          </w:p>
        </w:tc>
        <w:tc>
          <w:tcPr>
            <w:tcW w:w="5943" w:type="dxa"/>
          </w:tcPr>
          <w:p w14:paraId="570BE42D" w14:textId="3A7DCC83" w:rsidR="009A633E" w:rsidRPr="00CF5F94" w:rsidRDefault="006D22E1" w:rsidP="00FA2510">
            <w:r>
              <w:t>U</w:t>
            </w:r>
            <w:r w:rsidR="004E5DDD" w:rsidRPr="004E5DDD">
              <w:t>niversal asynchronous receiver-transmitter</w:t>
            </w:r>
          </w:p>
        </w:tc>
      </w:tr>
      <w:tr w:rsidR="00AE76AA" w14:paraId="37BD3BA3" w14:textId="77777777" w:rsidTr="00727938">
        <w:tc>
          <w:tcPr>
            <w:tcW w:w="3119" w:type="dxa"/>
          </w:tcPr>
          <w:p w14:paraId="54642094" w14:textId="227037F6" w:rsidR="00AE76AA" w:rsidRDefault="00AE76AA" w:rsidP="00FA2510">
            <w:r>
              <w:t>BLE</w:t>
            </w:r>
          </w:p>
        </w:tc>
        <w:tc>
          <w:tcPr>
            <w:tcW w:w="5943" w:type="dxa"/>
          </w:tcPr>
          <w:p w14:paraId="2042A4E9" w14:textId="7FD90F70" w:rsidR="00AE76AA" w:rsidRPr="00CF5F94" w:rsidRDefault="006D22E1" w:rsidP="00FA2510">
            <w:r w:rsidRPr="006D22E1">
              <w:t>Bluetooth Low Energy</w:t>
            </w:r>
          </w:p>
        </w:tc>
      </w:tr>
      <w:tr w:rsidR="00AE76AA" w14:paraId="68CF499D" w14:textId="77777777" w:rsidTr="00727938">
        <w:tc>
          <w:tcPr>
            <w:tcW w:w="3119" w:type="dxa"/>
          </w:tcPr>
          <w:p w14:paraId="11B2DAC8" w14:textId="55F2331F" w:rsidR="00AE76AA" w:rsidRDefault="00AE76AA" w:rsidP="00FA2510">
            <w:r>
              <w:t>USB</w:t>
            </w:r>
          </w:p>
        </w:tc>
        <w:tc>
          <w:tcPr>
            <w:tcW w:w="5943" w:type="dxa"/>
          </w:tcPr>
          <w:p w14:paraId="157FF463" w14:textId="61EDA6FC" w:rsidR="00AE76AA" w:rsidRPr="00CF5F94" w:rsidRDefault="00642578" w:rsidP="00FA2510">
            <w:r w:rsidRPr="00642578">
              <w:t>Universal Serial Bus</w:t>
            </w:r>
          </w:p>
        </w:tc>
      </w:tr>
      <w:tr w:rsidR="00AE76AA" w14:paraId="32CE7762" w14:textId="77777777" w:rsidTr="00727938">
        <w:tc>
          <w:tcPr>
            <w:tcW w:w="3119" w:type="dxa"/>
          </w:tcPr>
          <w:p w14:paraId="2E75D290" w14:textId="2F510CC6" w:rsidR="00AE76AA" w:rsidRDefault="00AE76AA" w:rsidP="00FA2510">
            <w:r>
              <w:t>LDO</w:t>
            </w:r>
          </w:p>
        </w:tc>
        <w:tc>
          <w:tcPr>
            <w:tcW w:w="5943" w:type="dxa"/>
          </w:tcPr>
          <w:p w14:paraId="791B9921" w14:textId="44C36578" w:rsidR="00AE76AA" w:rsidRPr="003B70B5" w:rsidRDefault="003B70B5" w:rsidP="003B70B5">
            <w:r>
              <w:t>Low-drop</w:t>
            </w:r>
            <w:r w:rsidR="00690606">
              <w:t>-</w:t>
            </w:r>
            <w:r>
              <w:t>out</w:t>
            </w:r>
          </w:p>
        </w:tc>
      </w:tr>
      <w:tr w:rsidR="00AE76AA" w14:paraId="7E76BAE5" w14:textId="77777777" w:rsidTr="00727938">
        <w:tc>
          <w:tcPr>
            <w:tcW w:w="3119" w:type="dxa"/>
          </w:tcPr>
          <w:p w14:paraId="4630AB71" w14:textId="3E600A5C" w:rsidR="00AE76AA" w:rsidRDefault="00AE76AA" w:rsidP="00FA2510">
            <w:r>
              <w:t>TTL</w:t>
            </w:r>
          </w:p>
        </w:tc>
        <w:tc>
          <w:tcPr>
            <w:tcW w:w="5943" w:type="dxa"/>
          </w:tcPr>
          <w:p w14:paraId="542DDCA6" w14:textId="4CC4FDD2" w:rsidR="00AE76AA" w:rsidRPr="00CF5F94" w:rsidRDefault="000254D9" w:rsidP="00FA2510">
            <w:r w:rsidRPr="000254D9">
              <w:t>Transistor-</w:t>
            </w:r>
            <w:r w:rsidR="00A8767E">
              <w:t>T</w:t>
            </w:r>
            <w:r w:rsidRPr="000254D9">
              <w:t>ransistor</w:t>
            </w:r>
            <w:r w:rsidR="00A8767E">
              <w:t xml:space="preserve"> L</w:t>
            </w:r>
            <w:r w:rsidRPr="000254D9">
              <w:t>ogica</w:t>
            </w:r>
          </w:p>
        </w:tc>
      </w:tr>
      <w:tr w:rsidR="00AE76AA" w14:paraId="284EE000" w14:textId="77777777" w:rsidTr="00727938">
        <w:tc>
          <w:tcPr>
            <w:tcW w:w="3119" w:type="dxa"/>
          </w:tcPr>
          <w:p w14:paraId="6DB51403" w14:textId="019DFB09" w:rsidR="00AE76AA" w:rsidRDefault="00AE76AA" w:rsidP="00FA2510">
            <w:r>
              <w:t>RMS</w:t>
            </w:r>
          </w:p>
        </w:tc>
        <w:tc>
          <w:tcPr>
            <w:tcW w:w="5943" w:type="dxa"/>
          </w:tcPr>
          <w:p w14:paraId="56CD980C" w14:textId="07D377B6" w:rsidR="00AE76AA" w:rsidRPr="00CF5F94" w:rsidRDefault="006F0838" w:rsidP="00FA2510">
            <w:r w:rsidRPr="006F0838">
              <w:t>Root Mean Square</w:t>
            </w:r>
          </w:p>
        </w:tc>
      </w:tr>
      <w:tr w:rsidR="00AE76AA" w14:paraId="50F6588D" w14:textId="77777777" w:rsidTr="00727938">
        <w:tc>
          <w:tcPr>
            <w:tcW w:w="3119" w:type="dxa"/>
          </w:tcPr>
          <w:p w14:paraId="51CD7F23" w14:textId="20661B51" w:rsidR="00AE76AA" w:rsidRDefault="00481F1D" w:rsidP="00FA2510">
            <w:r>
              <w:lastRenderedPageBreak/>
              <w:t>DIR</w:t>
            </w:r>
          </w:p>
        </w:tc>
        <w:tc>
          <w:tcPr>
            <w:tcW w:w="5943" w:type="dxa"/>
          </w:tcPr>
          <w:p w14:paraId="5393321D" w14:textId="7F821E4A" w:rsidR="00AE76AA" w:rsidRPr="00CF5F94" w:rsidRDefault="004D4BB6" w:rsidP="00FA2510">
            <w:r>
              <w:t>D</w:t>
            </w:r>
            <w:r w:rsidRPr="004D4BB6">
              <w:t>irection</w:t>
            </w:r>
          </w:p>
        </w:tc>
      </w:tr>
      <w:tr w:rsidR="00481F1D" w14:paraId="4BE028A3" w14:textId="77777777" w:rsidTr="00727938">
        <w:tc>
          <w:tcPr>
            <w:tcW w:w="3119" w:type="dxa"/>
          </w:tcPr>
          <w:p w14:paraId="7F9C0689" w14:textId="419FD7F8" w:rsidR="00481F1D" w:rsidRDefault="00C81414" w:rsidP="00FA2510">
            <w:r>
              <w:t>OTP</w:t>
            </w:r>
          </w:p>
        </w:tc>
        <w:tc>
          <w:tcPr>
            <w:tcW w:w="5943" w:type="dxa"/>
          </w:tcPr>
          <w:p w14:paraId="1FB3B2D4" w14:textId="6E82771C" w:rsidR="00481F1D" w:rsidRPr="00CF5F94" w:rsidRDefault="009B59E2" w:rsidP="00FA2510">
            <w:r w:rsidRPr="009B59E2">
              <w:t>One-time programmable</w:t>
            </w:r>
          </w:p>
        </w:tc>
      </w:tr>
      <w:tr w:rsidR="00096C7E" w14:paraId="1056DB00" w14:textId="77777777" w:rsidTr="00727938">
        <w:tc>
          <w:tcPr>
            <w:tcW w:w="3119" w:type="dxa"/>
          </w:tcPr>
          <w:p w14:paraId="69F9B3CD" w14:textId="514D3642" w:rsidR="00096C7E" w:rsidRDefault="00096C7E" w:rsidP="00FA2510">
            <w:r>
              <w:t>SRAM</w:t>
            </w:r>
          </w:p>
        </w:tc>
        <w:tc>
          <w:tcPr>
            <w:tcW w:w="5943" w:type="dxa"/>
          </w:tcPr>
          <w:p w14:paraId="2B73B0EA" w14:textId="0C35D521" w:rsidR="00096C7E" w:rsidRPr="009B59E2" w:rsidRDefault="00096C7E" w:rsidP="00FA2510">
            <w:r w:rsidRPr="00096C7E">
              <w:t>Static random-access memory</w:t>
            </w:r>
          </w:p>
        </w:tc>
      </w:tr>
      <w:tr w:rsidR="006242A2" w14:paraId="3F333DAB" w14:textId="77777777" w:rsidTr="00727938">
        <w:tc>
          <w:tcPr>
            <w:tcW w:w="3119" w:type="dxa"/>
          </w:tcPr>
          <w:p w14:paraId="534CD710" w14:textId="63FAD8A9" w:rsidR="006242A2" w:rsidRDefault="00DB767A" w:rsidP="00FA2510">
            <w:r>
              <w:t>lcd</w:t>
            </w:r>
          </w:p>
        </w:tc>
        <w:tc>
          <w:tcPr>
            <w:tcW w:w="5943" w:type="dxa"/>
          </w:tcPr>
          <w:p w14:paraId="45E361FF" w14:textId="469E8C9D" w:rsidR="006242A2" w:rsidRPr="00096C7E" w:rsidRDefault="00DB767A" w:rsidP="00FA2510">
            <w:r w:rsidRPr="00DB767A">
              <w:t>liquid crystal display</w:t>
            </w:r>
          </w:p>
        </w:tc>
      </w:tr>
      <w:tr w:rsidR="00DB767A" w14:paraId="02C45801" w14:textId="77777777" w:rsidTr="00727938">
        <w:tc>
          <w:tcPr>
            <w:tcW w:w="3119" w:type="dxa"/>
          </w:tcPr>
          <w:p w14:paraId="0B66813B" w14:textId="7FF12682" w:rsidR="00DB767A" w:rsidRDefault="00DB767A" w:rsidP="00FA2510">
            <w:r>
              <w:t>TMC</w:t>
            </w:r>
          </w:p>
        </w:tc>
        <w:tc>
          <w:tcPr>
            <w:tcW w:w="5943" w:type="dxa"/>
          </w:tcPr>
          <w:p w14:paraId="76785E3E" w14:textId="2C126B62" w:rsidR="00DB767A" w:rsidRPr="00DB767A" w:rsidRDefault="00DB767A" w:rsidP="00FA2510">
            <w:r>
              <w:t>Trinamic</w:t>
            </w:r>
          </w:p>
        </w:tc>
      </w:tr>
      <w:tr w:rsidR="007A4899" w14:paraId="603CEB02" w14:textId="77777777" w:rsidTr="00727938">
        <w:tc>
          <w:tcPr>
            <w:tcW w:w="3119" w:type="dxa"/>
          </w:tcPr>
          <w:p w14:paraId="01734152" w14:textId="1656E48F" w:rsidR="007A4899" w:rsidRDefault="007A4899" w:rsidP="00FA2510">
            <w:r>
              <w:t>GPIO</w:t>
            </w:r>
          </w:p>
        </w:tc>
        <w:tc>
          <w:tcPr>
            <w:tcW w:w="5943" w:type="dxa"/>
          </w:tcPr>
          <w:p w14:paraId="3D9D8D27" w14:textId="7FB495A6" w:rsidR="007A4899" w:rsidRDefault="00413310" w:rsidP="00FA2510">
            <w:r w:rsidRPr="00413310">
              <w:t>General Purpose Input/</w:t>
            </w:r>
            <w:r w:rsidR="003817A0">
              <w:t xml:space="preserve"> </w:t>
            </w:r>
            <w:r w:rsidRPr="00413310">
              <w:t>Output</w:t>
            </w:r>
          </w:p>
        </w:tc>
      </w:tr>
      <w:tr w:rsidR="00413310" w14:paraId="45CCC637" w14:textId="77777777" w:rsidTr="00727938">
        <w:tc>
          <w:tcPr>
            <w:tcW w:w="3119" w:type="dxa"/>
          </w:tcPr>
          <w:p w14:paraId="3FE50E8F" w14:textId="5ED2A6F5" w:rsidR="00413310" w:rsidRDefault="003817A0" w:rsidP="00FA2510">
            <w:r>
              <w:t>elco</w:t>
            </w:r>
          </w:p>
        </w:tc>
        <w:tc>
          <w:tcPr>
            <w:tcW w:w="5943" w:type="dxa"/>
          </w:tcPr>
          <w:p w14:paraId="516C60DC" w14:textId="44C29BBF" w:rsidR="00413310" w:rsidRPr="00413310" w:rsidRDefault="00F11660" w:rsidP="00FA2510">
            <w:r w:rsidRPr="00F11660">
              <w:t>elektrolytische condensator</w:t>
            </w:r>
          </w:p>
        </w:tc>
      </w:tr>
    </w:tbl>
    <w:p w14:paraId="30DF1E15" w14:textId="77777777" w:rsidR="00401301" w:rsidRDefault="00401301" w:rsidP="00401301"/>
    <w:p w14:paraId="05AC02E1" w14:textId="77777777" w:rsidR="00727938" w:rsidRDefault="00727938" w:rsidP="00401301">
      <w:pPr>
        <w:sectPr w:rsidR="00727938" w:rsidSect="00995550">
          <w:pgSz w:w="11906" w:h="16838"/>
          <w:pgMar w:top="1417" w:right="1417" w:bottom="1417" w:left="1417" w:header="708" w:footer="708" w:gutter="0"/>
          <w:cols w:space="708"/>
          <w:titlePg/>
          <w:docGrid w:linePitch="360"/>
        </w:sectPr>
      </w:pPr>
    </w:p>
    <w:p w14:paraId="4901E947" w14:textId="489A0A05" w:rsidR="00401301" w:rsidRDefault="00727938" w:rsidP="00727938">
      <w:pPr>
        <w:pStyle w:val="Geenafstand"/>
      </w:pPr>
      <w:bookmarkStart w:id="6" w:name="_Toc136546158"/>
      <w:r>
        <w:lastRenderedPageBreak/>
        <w:t>Begrippenlijst</w:t>
      </w:r>
      <w:bookmarkEnd w:id="6"/>
    </w:p>
    <w:p w14:paraId="61A37DD1" w14:textId="4B9787BC" w:rsidR="005B6B35" w:rsidRDefault="005B6B35" w:rsidP="005B6B35">
      <w:pPr>
        <w:pStyle w:val="Bijschrift"/>
        <w:keepNext/>
      </w:pPr>
      <w:bookmarkStart w:id="7" w:name="_Toc136546251"/>
      <w:r>
        <w:t xml:space="preserve">Tabel </w:t>
      </w:r>
      <w:r>
        <w:fldChar w:fldCharType="begin"/>
      </w:r>
      <w:r>
        <w:instrText xml:space="preserve"> SEQ Tabel \* ARABIC </w:instrText>
      </w:r>
      <w:r>
        <w:fldChar w:fldCharType="separate"/>
      </w:r>
      <w:r w:rsidR="00732DD9">
        <w:rPr>
          <w:noProof/>
        </w:rPr>
        <w:t>2</w:t>
      </w:r>
      <w:r>
        <w:fldChar w:fldCharType="end"/>
      </w:r>
      <w:r>
        <w:t>: Begrippenlijst</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943"/>
      </w:tblGrid>
      <w:tr w:rsidR="00F61D1F" w:rsidRPr="00405548" w14:paraId="34F6409D" w14:textId="77777777" w:rsidTr="003E6E10">
        <w:tc>
          <w:tcPr>
            <w:tcW w:w="3119" w:type="dxa"/>
          </w:tcPr>
          <w:p w14:paraId="53992FE2" w14:textId="4C3199B5" w:rsidR="00F61D1F" w:rsidRPr="00FF02EB" w:rsidRDefault="00D00766" w:rsidP="003E6E10">
            <w:pPr>
              <w:rPr>
                <w:b/>
                <w:bCs/>
              </w:rPr>
            </w:pPr>
            <w:r w:rsidRPr="00FF02EB">
              <w:rPr>
                <w:b/>
                <w:bCs/>
              </w:rPr>
              <w:t>Begrip</w:t>
            </w:r>
          </w:p>
        </w:tc>
        <w:tc>
          <w:tcPr>
            <w:tcW w:w="5943" w:type="dxa"/>
          </w:tcPr>
          <w:p w14:paraId="36CEC206" w14:textId="074238AE" w:rsidR="00405548" w:rsidRPr="00FF02EB" w:rsidRDefault="00FF02EB" w:rsidP="00574B75">
            <w:pPr>
              <w:tabs>
                <w:tab w:val="left" w:pos="4140"/>
              </w:tabs>
              <w:rPr>
                <w:b/>
                <w:bCs/>
                <w:lang w:val="nl-NL"/>
              </w:rPr>
            </w:pPr>
            <w:r w:rsidRPr="00FF02EB">
              <w:rPr>
                <w:b/>
                <w:bCs/>
                <w:lang w:val="nl-NL"/>
              </w:rPr>
              <w:t xml:space="preserve">Verklaring </w:t>
            </w:r>
          </w:p>
        </w:tc>
      </w:tr>
      <w:tr w:rsidR="00D00766" w:rsidRPr="00405548" w14:paraId="470C9644" w14:textId="77777777" w:rsidTr="003E6E10">
        <w:tc>
          <w:tcPr>
            <w:tcW w:w="3119" w:type="dxa"/>
          </w:tcPr>
          <w:p w14:paraId="1F690BF6" w14:textId="757E9852" w:rsidR="00D00766" w:rsidRPr="00D00766" w:rsidRDefault="00D00766" w:rsidP="00D00766">
            <w:pPr>
              <w:rPr>
                <w:b/>
                <w:bCs/>
              </w:rPr>
            </w:pPr>
            <w:r>
              <w:t>Brushless</w:t>
            </w:r>
          </w:p>
        </w:tc>
        <w:tc>
          <w:tcPr>
            <w:tcW w:w="5943" w:type="dxa"/>
          </w:tcPr>
          <w:p w14:paraId="1BFCA9D8" w14:textId="14A66752" w:rsidR="00D00766" w:rsidRPr="00405548" w:rsidRDefault="00D00766" w:rsidP="00D00766">
            <w:pPr>
              <w:tabs>
                <w:tab w:val="left" w:pos="4140"/>
              </w:tabs>
              <w:rPr>
                <w:lang w:val="nl-NL"/>
              </w:rPr>
            </w:pPr>
            <w:r w:rsidRPr="00405548">
              <w:rPr>
                <w:lang w:val="nl-NL"/>
              </w:rPr>
              <w:t xml:space="preserve">Geen gebruik maken van </w:t>
            </w:r>
            <w:r>
              <w:rPr>
                <w:lang w:val="nl-NL"/>
              </w:rPr>
              <w:t>fysieke contacten naar de commutator van de motor.</w:t>
            </w:r>
          </w:p>
        </w:tc>
      </w:tr>
      <w:tr w:rsidR="000E2E74" w:rsidRPr="00405548" w14:paraId="4EB92C6D" w14:textId="77777777" w:rsidTr="003E6E10">
        <w:tc>
          <w:tcPr>
            <w:tcW w:w="3119" w:type="dxa"/>
          </w:tcPr>
          <w:p w14:paraId="5E761D2A" w14:textId="572B538C" w:rsidR="000E2E74" w:rsidRDefault="006C175C" w:rsidP="00D00766">
            <w:r>
              <w:t>Flash</w:t>
            </w:r>
          </w:p>
        </w:tc>
        <w:tc>
          <w:tcPr>
            <w:tcW w:w="5943" w:type="dxa"/>
          </w:tcPr>
          <w:p w14:paraId="7449CFE3" w14:textId="54697D60" w:rsidR="000E2E74" w:rsidRPr="00405548" w:rsidRDefault="007103B3" w:rsidP="00D00766">
            <w:pPr>
              <w:tabs>
                <w:tab w:val="left" w:pos="4140"/>
              </w:tabs>
              <w:rPr>
                <w:lang w:val="nl-NL"/>
              </w:rPr>
            </w:pPr>
            <w:r w:rsidRPr="007103B3">
              <w:rPr>
                <w:lang w:val="nl-NL"/>
              </w:rPr>
              <w:t>Flash is de verzamelnaam voor opslagsystemen waar data wordt opgeslagen op chips die hun informatie behouden nadat de voedingsspanning is weggehaald. Het is een vorm van niet-vluchtig geheugen d</w:t>
            </w:r>
            <w:r w:rsidR="00314B4D">
              <w:rPr>
                <w:lang w:val="nl-NL"/>
              </w:rPr>
              <w:t>at</w:t>
            </w:r>
            <w:r w:rsidRPr="007103B3">
              <w:rPr>
                <w:lang w:val="nl-NL"/>
              </w:rPr>
              <w:t xml:space="preserve"> in 1984 voor het eerst op de markt kwam.</w:t>
            </w:r>
          </w:p>
        </w:tc>
      </w:tr>
      <w:tr w:rsidR="003F1D9D" w:rsidRPr="00405548" w14:paraId="385D0469" w14:textId="77777777" w:rsidTr="003E6E10">
        <w:tc>
          <w:tcPr>
            <w:tcW w:w="3119" w:type="dxa"/>
          </w:tcPr>
          <w:p w14:paraId="4B4803D9" w14:textId="75BFFBD8" w:rsidR="003F1D9D" w:rsidRDefault="006C175C" w:rsidP="00D00766">
            <w:r>
              <w:t>SRAM</w:t>
            </w:r>
          </w:p>
        </w:tc>
        <w:tc>
          <w:tcPr>
            <w:tcW w:w="5943" w:type="dxa"/>
          </w:tcPr>
          <w:p w14:paraId="18D989BF" w14:textId="40F72AE3" w:rsidR="003F1D9D" w:rsidRDefault="00C642DF" w:rsidP="00D00766">
            <w:pPr>
              <w:tabs>
                <w:tab w:val="left" w:pos="4140"/>
              </w:tabs>
              <w:rPr>
                <w:lang w:val="nl-NL"/>
              </w:rPr>
            </w:pPr>
            <w:r w:rsidRPr="00C642DF">
              <w:rPr>
                <w:lang w:val="nl-NL"/>
              </w:rPr>
              <w:t xml:space="preserve">Static random-access memory </w:t>
            </w:r>
            <w:r w:rsidR="00DE3254">
              <w:rPr>
                <w:lang w:val="nl-NL"/>
              </w:rPr>
              <w:t xml:space="preserve">is een </w:t>
            </w:r>
            <w:r w:rsidRPr="00C642DF">
              <w:rPr>
                <w:lang w:val="nl-NL"/>
              </w:rPr>
              <w:t>geheugen waarvan de inhoud niet periodiek</w:t>
            </w:r>
            <w:r w:rsidR="006B0BC7">
              <w:rPr>
                <w:lang w:val="nl-NL"/>
              </w:rPr>
              <w:t xml:space="preserve"> hoeft </w:t>
            </w:r>
            <w:r w:rsidR="00586BA2">
              <w:rPr>
                <w:lang w:val="nl-NL"/>
              </w:rPr>
              <w:t>ge</w:t>
            </w:r>
            <w:r w:rsidR="00795F96">
              <w:rPr>
                <w:lang w:val="nl-NL"/>
              </w:rPr>
              <w:t>ü</w:t>
            </w:r>
            <w:r w:rsidR="00586BA2">
              <w:rPr>
                <w:lang w:val="nl-NL"/>
              </w:rPr>
              <w:t>pdatet</w:t>
            </w:r>
            <w:r w:rsidR="002461A5">
              <w:rPr>
                <w:lang w:val="nl-NL"/>
              </w:rPr>
              <w:t xml:space="preserve"> worden</w:t>
            </w:r>
            <w:r w:rsidRPr="00C642DF">
              <w:rPr>
                <w:lang w:val="nl-NL"/>
              </w:rPr>
              <w:t>.</w:t>
            </w:r>
          </w:p>
          <w:p w14:paraId="24C86F27" w14:textId="0D39E4B9" w:rsidR="00CD1110" w:rsidRPr="00405548" w:rsidRDefault="00CD1110" w:rsidP="00D00766">
            <w:pPr>
              <w:tabs>
                <w:tab w:val="left" w:pos="4140"/>
              </w:tabs>
              <w:rPr>
                <w:lang w:val="nl-NL"/>
              </w:rPr>
            </w:pPr>
            <w:r w:rsidRPr="00CD1110">
              <w:rPr>
                <w:lang w:val="nl-NL"/>
              </w:rPr>
              <w:t>De opgeslagen data in een SRAM kunnen te allen tijde en in elke volgorde worden uitgelezen</w:t>
            </w:r>
            <w:r w:rsidR="00621B18">
              <w:rPr>
                <w:lang w:val="nl-NL"/>
              </w:rPr>
              <w:t>. Ze</w:t>
            </w:r>
            <w:r w:rsidRPr="00CD1110">
              <w:rPr>
                <w:lang w:val="nl-NL"/>
              </w:rPr>
              <w:t xml:space="preserve"> wijzig</w:t>
            </w:r>
            <w:r w:rsidR="004A1BE5">
              <w:rPr>
                <w:lang w:val="nl-NL"/>
              </w:rPr>
              <w:t>en</w:t>
            </w:r>
            <w:r w:rsidRPr="00CD1110">
              <w:rPr>
                <w:lang w:val="nl-NL"/>
              </w:rPr>
              <w:t xml:space="preserve"> enkel </w:t>
            </w:r>
            <w:r w:rsidR="00621B18">
              <w:rPr>
                <w:lang w:val="nl-NL"/>
              </w:rPr>
              <w:t>bij</w:t>
            </w:r>
            <w:r w:rsidRPr="00CD1110">
              <w:rPr>
                <w:lang w:val="nl-NL"/>
              </w:rPr>
              <w:t xml:space="preserve"> oversch</w:t>
            </w:r>
            <w:r w:rsidR="00621B18">
              <w:rPr>
                <w:lang w:val="nl-NL"/>
              </w:rPr>
              <w:t>rijven</w:t>
            </w:r>
            <w:r w:rsidRPr="00CD1110">
              <w:rPr>
                <w:lang w:val="nl-NL"/>
              </w:rPr>
              <w:t xml:space="preserve"> of als </w:t>
            </w:r>
            <w:r w:rsidR="00412671">
              <w:rPr>
                <w:lang w:val="nl-NL"/>
              </w:rPr>
              <w:t xml:space="preserve">de </w:t>
            </w:r>
            <w:r w:rsidR="008F544E">
              <w:rPr>
                <w:lang w:val="nl-NL"/>
              </w:rPr>
              <w:t>IC</w:t>
            </w:r>
            <w:r w:rsidRPr="00CD1110">
              <w:rPr>
                <w:lang w:val="nl-NL"/>
              </w:rPr>
              <w:t xml:space="preserve"> spanningsloos wordt. Het is dus een vluchtig geheugen.</w:t>
            </w:r>
          </w:p>
        </w:tc>
      </w:tr>
      <w:tr w:rsidR="003F1D9D" w:rsidRPr="00405548" w14:paraId="289FCD30" w14:textId="77777777" w:rsidTr="003E6E10">
        <w:tc>
          <w:tcPr>
            <w:tcW w:w="3119" w:type="dxa"/>
          </w:tcPr>
          <w:p w14:paraId="0150F89C" w14:textId="63568356" w:rsidR="003F1D9D" w:rsidRDefault="00090AD3" w:rsidP="00D00766">
            <w:r>
              <w:t>Pinout</w:t>
            </w:r>
          </w:p>
        </w:tc>
        <w:tc>
          <w:tcPr>
            <w:tcW w:w="5943" w:type="dxa"/>
          </w:tcPr>
          <w:p w14:paraId="1A5E2435" w14:textId="5BFEADDA" w:rsidR="003F1D9D" w:rsidRPr="00405548" w:rsidRDefault="002461A5" w:rsidP="00D00766">
            <w:pPr>
              <w:tabs>
                <w:tab w:val="left" w:pos="4140"/>
              </w:tabs>
              <w:rPr>
                <w:lang w:val="nl-NL"/>
              </w:rPr>
            </w:pPr>
            <w:r>
              <w:rPr>
                <w:lang w:val="nl-NL"/>
              </w:rPr>
              <w:t>P</w:t>
            </w:r>
            <w:r w:rsidR="004545D3" w:rsidRPr="004545D3">
              <w:rPr>
                <w:lang w:val="nl-NL"/>
              </w:rPr>
              <w:t>inout is een verwijzing naar de pinnen of contacten die een elektrisch apparaat of connector verbinden. Het beschrijft de functies van uitgezonden signalen en de circuit input/output (I/O) vereisten.</w:t>
            </w:r>
          </w:p>
        </w:tc>
      </w:tr>
      <w:tr w:rsidR="003F1D9D" w:rsidRPr="00405548" w14:paraId="63DAD1B6" w14:textId="77777777" w:rsidTr="003E6E10">
        <w:tc>
          <w:tcPr>
            <w:tcW w:w="3119" w:type="dxa"/>
          </w:tcPr>
          <w:p w14:paraId="7D7D3AA8" w14:textId="6B8EB69F" w:rsidR="003F1D9D" w:rsidRDefault="00090AD3" w:rsidP="00D00766">
            <w:r>
              <w:t>Royaltyvrij</w:t>
            </w:r>
          </w:p>
        </w:tc>
        <w:tc>
          <w:tcPr>
            <w:tcW w:w="5943" w:type="dxa"/>
          </w:tcPr>
          <w:p w14:paraId="48403FC2" w14:textId="3F98E8BE" w:rsidR="003F1D9D" w:rsidRPr="00405548" w:rsidRDefault="00C7718D" w:rsidP="00D00766">
            <w:pPr>
              <w:tabs>
                <w:tab w:val="left" w:pos="4140"/>
              </w:tabs>
              <w:rPr>
                <w:lang w:val="nl-NL"/>
              </w:rPr>
            </w:pPr>
            <w:r w:rsidRPr="00C7718D">
              <w:rPr>
                <w:lang w:val="nl-NL"/>
              </w:rPr>
              <w:t>Royaltyvrij is een term die wordt gebruikt</w:t>
            </w:r>
            <w:r w:rsidR="00DC6A0D">
              <w:rPr>
                <w:lang w:val="nl-NL"/>
              </w:rPr>
              <w:t xml:space="preserve"> </w:t>
            </w:r>
            <w:r w:rsidRPr="00C7718D">
              <w:rPr>
                <w:lang w:val="nl-NL"/>
              </w:rPr>
              <w:t>om bepaalde soorten intellectu</w:t>
            </w:r>
            <w:r w:rsidR="00264D0A">
              <w:rPr>
                <w:lang w:val="nl-NL"/>
              </w:rPr>
              <w:t>e</w:t>
            </w:r>
            <w:r w:rsidR="00CA7961">
              <w:rPr>
                <w:lang w:val="nl-NL"/>
              </w:rPr>
              <w:t>l</w:t>
            </w:r>
            <w:r w:rsidRPr="00C7718D">
              <w:rPr>
                <w:lang w:val="nl-NL"/>
              </w:rPr>
              <w:t>e eigendom te beschrijven zonder royalty's te betalen. Eigena</w:t>
            </w:r>
            <w:r w:rsidR="00A021D0">
              <w:rPr>
                <w:lang w:val="nl-NL"/>
              </w:rPr>
              <w:t xml:space="preserve">ars </w:t>
            </w:r>
            <w:r w:rsidRPr="00C7718D">
              <w:rPr>
                <w:lang w:val="nl-NL"/>
              </w:rPr>
              <w:t>van intellectue</w:t>
            </w:r>
            <w:r w:rsidR="00CA7961">
              <w:rPr>
                <w:lang w:val="nl-NL"/>
              </w:rPr>
              <w:t>le</w:t>
            </w:r>
            <w:r w:rsidRPr="00C7718D">
              <w:rPr>
                <w:lang w:val="nl-NL"/>
              </w:rPr>
              <w:t xml:space="preserve"> eigendom moeten dit label specifiek op hun inhoud toepassen, zodat iedereen het op deze</w:t>
            </w:r>
            <w:r w:rsidR="00441DBD">
              <w:rPr>
                <w:lang w:val="nl-NL"/>
              </w:rPr>
              <w:t>lf</w:t>
            </w:r>
            <w:r w:rsidR="006612F8">
              <w:rPr>
                <w:lang w:val="nl-NL"/>
              </w:rPr>
              <w:t>de</w:t>
            </w:r>
            <w:r w:rsidRPr="00C7718D">
              <w:rPr>
                <w:lang w:val="nl-NL"/>
              </w:rPr>
              <w:t xml:space="preserve"> manier kan gebruiken.</w:t>
            </w:r>
          </w:p>
        </w:tc>
      </w:tr>
      <w:tr w:rsidR="00DA5E02" w:rsidRPr="00405548" w14:paraId="433E975E" w14:textId="77777777" w:rsidTr="003E6E10">
        <w:tc>
          <w:tcPr>
            <w:tcW w:w="3119" w:type="dxa"/>
          </w:tcPr>
          <w:p w14:paraId="57EC1C34" w14:textId="0BC74597" w:rsidR="00DA5E02" w:rsidRDefault="00DA5E02" w:rsidP="00D00766">
            <w:r>
              <w:t>Beheersmaatregelen</w:t>
            </w:r>
          </w:p>
        </w:tc>
        <w:tc>
          <w:tcPr>
            <w:tcW w:w="5943" w:type="dxa"/>
          </w:tcPr>
          <w:p w14:paraId="1802ECAE" w14:textId="74FEDA50" w:rsidR="00DA5E02" w:rsidRPr="00C7718D" w:rsidRDefault="00834774" w:rsidP="00D00766">
            <w:pPr>
              <w:tabs>
                <w:tab w:val="left" w:pos="4140"/>
              </w:tabs>
              <w:rPr>
                <w:lang w:val="nl-NL"/>
              </w:rPr>
            </w:pPr>
            <w:r>
              <w:rPr>
                <w:lang w:val="nl-NL"/>
              </w:rPr>
              <w:t>M</w:t>
            </w:r>
            <w:r w:rsidR="00134D30" w:rsidRPr="00134D30">
              <w:rPr>
                <w:lang w:val="nl-NL"/>
              </w:rPr>
              <w:t xml:space="preserve">aatregelen die </w:t>
            </w:r>
            <w:r w:rsidR="0040720B">
              <w:rPr>
                <w:lang w:val="nl-NL"/>
              </w:rPr>
              <w:t xml:space="preserve">worden </w:t>
            </w:r>
            <w:r w:rsidR="00134D30">
              <w:rPr>
                <w:lang w:val="nl-NL"/>
              </w:rPr>
              <w:t xml:space="preserve">genomen </w:t>
            </w:r>
            <w:r w:rsidR="00134D30" w:rsidRPr="00134D30">
              <w:rPr>
                <w:lang w:val="nl-NL"/>
              </w:rPr>
              <w:t>om de risico's waaraan onderneming</w:t>
            </w:r>
            <w:r w:rsidR="00134D30">
              <w:rPr>
                <w:lang w:val="nl-NL"/>
              </w:rPr>
              <w:t>en</w:t>
            </w:r>
            <w:r w:rsidR="00134D30" w:rsidRPr="00134D30">
              <w:rPr>
                <w:lang w:val="nl-NL"/>
              </w:rPr>
              <w:t xml:space="preserve"> blootstaa</w:t>
            </w:r>
            <w:r w:rsidR="00134D30">
              <w:rPr>
                <w:lang w:val="nl-NL"/>
              </w:rPr>
              <w:t>n</w:t>
            </w:r>
            <w:r w:rsidR="00134D30" w:rsidRPr="00134D30">
              <w:rPr>
                <w:lang w:val="nl-NL"/>
              </w:rPr>
              <w:t xml:space="preserve"> te beheersen.</w:t>
            </w:r>
          </w:p>
        </w:tc>
      </w:tr>
      <w:tr w:rsidR="00DA5E02" w:rsidRPr="00405548" w14:paraId="18145420" w14:textId="77777777" w:rsidTr="003E6E10">
        <w:tc>
          <w:tcPr>
            <w:tcW w:w="3119" w:type="dxa"/>
          </w:tcPr>
          <w:p w14:paraId="01D5C101" w14:textId="3121AAF2" w:rsidR="00DA5E02" w:rsidRDefault="00DA5E02" w:rsidP="00D00766">
            <w:r>
              <w:t>Cons</w:t>
            </w:r>
            <w:r w:rsidR="00E535D8">
              <w:t>c</w:t>
            </w:r>
            <w:r>
              <w:t>iëntie</w:t>
            </w:r>
          </w:p>
        </w:tc>
        <w:tc>
          <w:tcPr>
            <w:tcW w:w="5943" w:type="dxa"/>
          </w:tcPr>
          <w:p w14:paraId="005A023B" w14:textId="1C39A769" w:rsidR="00DA5E02" w:rsidRPr="00C7718D" w:rsidRDefault="008767D1" w:rsidP="00D00766">
            <w:pPr>
              <w:tabs>
                <w:tab w:val="left" w:pos="4140"/>
              </w:tabs>
              <w:rPr>
                <w:lang w:val="nl-NL"/>
              </w:rPr>
            </w:pPr>
            <w:r w:rsidRPr="008767D1">
              <w:rPr>
                <w:lang w:val="nl-NL"/>
              </w:rPr>
              <w:t>Nauwkeurig</w:t>
            </w:r>
            <w:r w:rsidR="000912D6">
              <w:rPr>
                <w:lang w:val="nl-NL"/>
              </w:rPr>
              <w:t>heid.</w:t>
            </w:r>
          </w:p>
        </w:tc>
      </w:tr>
      <w:tr w:rsidR="006819BE" w:rsidRPr="003D4528" w14:paraId="66EE7508" w14:textId="77777777" w:rsidTr="003E6E10">
        <w:tc>
          <w:tcPr>
            <w:tcW w:w="3119" w:type="dxa"/>
          </w:tcPr>
          <w:p w14:paraId="5E27734C" w14:textId="0260EE95" w:rsidR="006819BE" w:rsidRDefault="006819BE" w:rsidP="00D00766">
            <w:r>
              <w:t>SCARA</w:t>
            </w:r>
          </w:p>
        </w:tc>
        <w:tc>
          <w:tcPr>
            <w:tcW w:w="5943" w:type="dxa"/>
          </w:tcPr>
          <w:p w14:paraId="2A7F0BA5" w14:textId="61E7942B" w:rsidR="006819BE" w:rsidRPr="00650E0C" w:rsidRDefault="0041489D" w:rsidP="00D00766">
            <w:pPr>
              <w:tabs>
                <w:tab w:val="left" w:pos="4140"/>
              </w:tabs>
              <w:rPr>
                <w:lang w:val="en-US"/>
              </w:rPr>
            </w:pPr>
            <w:r w:rsidRPr="00A84DB3">
              <w:rPr>
                <w:lang w:val="en-GB"/>
              </w:rPr>
              <w:t xml:space="preserve">Selective </w:t>
            </w:r>
            <w:r w:rsidR="00A84DB3" w:rsidRPr="00A84DB3">
              <w:rPr>
                <w:lang w:val="en-GB"/>
              </w:rPr>
              <w:t>Compliance A</w:t>
            </w:r>
            <w:r w:rsidR="00B11676">
              <w:rPr>
                <w:lang w:val="en-GB"/>
              </w:rPr>
              <w:t>rticulated</w:t>
            </w:r>
            <w:r w:rsidR="00A84DB3" w:rsidRPr="00A84DB3">
              <w:rPr>
                <w:lang w:val="en-GB"/>
              </w:rPr>
              <w:t xml:space="preserve"> Robot A</w:t>
            </w:r>
            <w:r w:rsidR="00A84DB3">
              <w:rPr>
                <w:lang w:val="en-GB"/>
              </w:rPr>
              <w:t>rm</w:t>
            </w:r>
          </w:p>
        </w:tc>
      </w:tr>
      <w:tr w:rsidR="00753831" w:rsidRPr="00E01BF0" w14:paraId="1B89E70F" w14:textId="77777777" w:rsidTr="003E6E10">
        <w:tc>
          <w:tcPr>
            <w:tcW w:w="3119" w:type="dxa"/>
          </w:tcPr>
          <w:p w14:paraId="2F20ED5F" w14:textId="48367D55" w:rsidR="00753831" w:rsidRDefault="00C1584D" w:rsidP="00D00766">
            <w:r>
              <w:t>I</w:t>
            </w:r>
            <w:r w:rsidR="00753831">
              <w:t>n</w:t>
            </w:r>
            <w:r w:rsidR="00D939CF">
              <w:t>t</w:t>
            </w:r>
            <w:r w:rsidR="00753831">
              <w:t>erferen</w:t>
            </w:r>
            <w:r>
              <w:t>tie</w:t>
            </w:r>
          </w:p>
        </w:tc>
        <w:tc>
          <w:tcPr>
            <w:tcW w:w="5943" w:type="dxa"/>
          </w:tcPr>
          <w:p w14:paraId="1D3F2C0E" w14:textId="3DFCE9A0" w:rsidR="00753831" w:rsidRPr="00E01BF0" w:rsidRDefault="00D939CF" w:rsidP="00D00766">
            <w:pPr>
              <w:tabs>
                <w:tab w:val="left" w:pos="4140"/>
              </w:tabs>
            </w:pPr>
            <w:r w:rsidRPr="00D939CF">
              <w:t>Interferentie is de samen- of tegenwerking van verscheidene golven op dezelfde tijd en plaats</w:t>
            </w:r>
            <w:r>
              <w:t>.</w:t>
            </w:r>
          </w:p>
        </w:tc>
      </w:tr>
    </w:tbl>
    <w:p w14:paraId="36BEC9DF" w14:textId="0CD4565D" w:rsidR="00F61D1F" w:rsidRPr="00E01BF0" w:rsidRDefault="00F61D1F" w:rsidP="00727938">
      <w:pPr>
        <w:pStyle w:val="Geenafstand"/>
        <w:rPr>
          <w:lang w:val="nl-BE"/>
        </w:rPr>
        <w:sectPr w:rsidR="00F61D1F" w:rsidRPr="00E01BF0" w:rsidSect="00995550">
          <w:pgSz w:w="11906" w:h="16838"/>
          <w:pgMar w:top="1417" w:right="1417" w:bottom="1417" w:left="1417" w:header="708" w:footer="708" w:gutter="0"/>
          <w:cols w:space="708"/>
          <w:titlePg/>
          <w:docGrid w:linePitch="360"/>
        </w:sectPr>
      </w:pPr>
    </w:p>
    <w:p w14:paraId="0647CEA7" w14:textId="3B06617E" w:rsidR="00C208CC" w:rsidRPr="00FC5AF3" w:rsidRDefault="00EB5F41" w:rsidP="001A1E96">
      <w:pPr>
        <w:pStyle w:val="Geenafstand"/>
        <w:rPr>
          <w:lang w:val="nl-NL"/>
        </w:rPr>
      </w:pPr>
      <w:bookmarkStart w:id="8" w:name="_Toc136546159"/>
      <w:r w:rsidRPr="00FC5AF3">
        <w:rPr>
          <w:lang w:val="nl-NL"/>
        </w:rPr>
        <w:lastRenderedPageBreak/>
        <w:t>Inleiding</w:t>
      </w:r>
      <w:bookmarkEnd w:id="8"/>
    </w:p>
    <w:p w14:paraId="684E2EEF" w14:textId="35F3F309"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 xml:space="preserve">In dit project wordt een prototype van een robotarm ontworpen en ontwikkeld. </w:t>
      </w:r>
      <w:r>
        <w:rPr>
          <w:rStyle w:val="normaltextrun"/>
          <w:rFonts w:ascii="Calibri" w:hAnsi="Calibri" w:cs="Calibri"/>
          <w:lang w:val="nl-BE"/>
        </w:rPr>
        <w:t xml:space="preserve">De arm moet met toegankelijke hardware en machines </w:t>
      </w:r>
      <w:r w:rsidR="002679B3">
        <w:rPr>
          <w:rStyle w:val="normaltextrun"/>
          <w:rFonts w:ascii="Calibri" w:hAnsi="Calibri" w:cs="Calibri"/>
          <w:lang w:val="nl-BE"/>
        </w:rPr>
        <w:t xml:space="preserve">kunnen worden </w:t>
      </w:r>
      <w:r>
        <w:rPr>
          <w:rStyle w:val="normaltextrun"/>
          <w:rFonts w:ascii="Calibri" w:hAnsi="Calibri" w:cs="Calibri"/>
          <w:lang w:val="nl-BE"/>
        </w:rPr>
        <w:t>vervaardigd kunne</w:t>
      </w:r>
      <w:r w:rsidR="002679B3">
        <w:rPr>
          <w:rStyle w:val="normaltextrun"/>
          <w:rFonts w:ascii="Calibri" w:hAnsi="Calibri" w:cs="Calibri"/>
          <w:lang w:val="nl-BE"/>
        </w:rPr>
        <w:t>n</w:t>
      </w:r>
      <w:r>
        <w:rPr>
          <w:rStyle w:val="normaltextrun"/>
          <w:rFonts w:ascii="Calibri" w:hAnsi="Calibri" w:cs="Calibri"/>
          <w:lang w:val="nl-BE"/>
        </w:rPr>
        <w:t xml:space="preserve">. </w:t>
      </w:r>
      <w:r w:rsidRPr="00195788">
        <w:rPr>
          <w:rStyle w:val="normaltextrun"/>
          <w:rFonts w:ascii="Calibri" w:hAnsi="Calibri" w:cs="Calibri"/>
          <w:lang w:val="nl-NL"/>
        </w:rPr>
        <w:t xml:space="preserve">De robotarm wordt ontworpen binnen een industriële omgeving waar hij repetitieve taken precies </w:t>
      </w:r>
      <w:r w:rsidRPr="005B3B0C">
        <w:rPr>
          <w:rStyle w:val="normaltextrun"/>
          <w:rFonts w:ascii="Calibri" w:hAnsi="Calibri" w:cs="Calibri"/>
          <w:lang w:val="nl-NL"/>
        </w:rPr>
        <w:t>zal</w:t>
      </w:r>
      <w:r w:rsidRPr="00195788">
        <w:rPr>
          <w:rStyle w:val="normaltextrun"/>
          <w:rFonts w:ascii="Calibri" w:hAnsi="Calibri" w:cs="Calibri"/>
          <w:lang w:val="nl-NL"/>
        </w:rPr>
        <w:t xml:space="preserve"> moeten uitvoeren.</w:t>
      </w:r>
      <w:r w:rsidRPr="00195788">
        <w:rPr>
          <w:rStyle w:val="eop"/>
          <w:rFonts w:ascii="Calibri" w:eastAsiaTheme="majorEastAsia" w:hAnsi="Calibri" w:cs="Calibri"/>
          <w:lang w:val="nl-NL"/>
        </w:rPr>
        <w:t> </w:t>
      </w:r>
    </w:p>
    <w:p w14:paraId="46C11C76"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1A6B695C"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 xml:space="preserve">In een eerste hoofdstuk wordt onderzoek gedaan naar de verschillende mogelijkheden van de arm. Die kan namelijk mechanisch uit heel wat verschillende ontwerpstrategieën bestaan. </w:t>
      </w:r>
      <w:r>
        <w:rPr>
          <w:rStyle w:val="normaltextrun"/>
          <w:rFonts w:ascii="Calibri" w:hAnsi="Calibri" w:cs="Calibri"/>
          <w:lang w:val="nl-BE"/>
        </w:rPr>
        <w:t xml:space="preserve">Ook kan afhankelijk van de toepassing en de grijpfunctionaliteit andere tooling nodig zijn. </w:t>
      </w:r>
      <w:r w:rsidRPr="00195788">
        <w:rPr>
          <w:rStyle w:val="normaltextrun"/>
          <w:rFonts w:ascii="Calibri" w:hAnsi="Calibri" w:cs="Calibri"/>
          <w:lang w:val="nl-NL"/>
        </w:rPr>
        <w:t xml:space="preserve">De robotarm wordt logischerwijze gestuurd door motoren, ook hier zijn weer een aantal mogelijkheden met voor- en nadelen. </w:t>
      </w:r>
      <w:r>
        <w:rPr>
          <w:rStyle w:val="normaltextrun"/>
          <w:rFonts w:ascii="Calibri" w:hAnsi="Calibri" w:cs="Calibri"/>
          <w:lang w:val="nl-BE"/>
        </w:rPr>
        <w:t>De robotarm is een prototype voor in een industriële omgeving, ook veiligheid is dus een aandachtspunt.</w:t>
      </w:r>
      <w:r w:rsidRPr="00195788">
        <w:rPr>
          <w:rStyle w:val="eop"/>
          <w:rFonts w:ascii="Calibri" w:eastAsiaTheme="majorEastAsia" w:hAnsi="Calibri" w:cs="Calibri"/>
          <w:lang w:val="nl-NL"/>
        </w:rPr>
        <w:t> </w:t>
      </w:r>
    </w:p>
    <w:p w14:paraId="02F09BF4"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25B59C6E"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Eens de basiseigenschappen in het onderzoek zijn uitgeklaard, kan al deze kennis in het ontwerp worden overgenomen. Dat is dan ook het volgende hoofdstuk van dit onderzoek en omvat zowel een mechanisch als elektronisch ontwerp. Delen zoals een blokschema, componenten, Bill of Materials en elektronische schema’s, alsook een finaal mechanisch ontwerp worden in dit tweede hoofdstuk besproken.</w:t>
      </w:r>
      <w:r w:rsidRPr="00195788">
        <w:rPr>
          <w:rStyle w:val="eop"/>
          <w:rFonts w:ascii="Calibri" w:eastAsiaTheme="majorEastAsia" w:hAnsi="Calibri" w:cs="Calibri"/>
          <w:lang w:val="nl-NL"/>
        </w:rPr>
        <w:t> </w:t>
      </w:r>
    </w:p>
    <w:p w14:paraId="616AC2F4"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094E82C5" w14:textId="77777777" w:rsidR="00BC61C1" w:rsidRDefault="00195788" w:rsidP="00195788">
      <w:pPr>
        <w:pStyle w:val="paragraph"/>
        <w:spacing w:before="0" w:beforeAutospacing="0" w:after="0" w:afterAutospacing="0"/>
        <w:textAlignment w:val="baseline"/>
        <w:rPr>
          <w:rStyle w:val="normaltextrun"/>
          <w:rFonts w:ascii="Calibri" w:hAnsi="Calibri" w:cs="Calibri"/>
          <w:lang w:val="nl-BE"/>
        </w:rPr>
      </w:pPr>
      <w:r w:rsidRPr="00195788">
        <w:rPr>
          <w:rStyle w:val="normaltextrun"/>
          <w:rFonts w:ascii="Calibri" w:hAnsi="Calibri" w:cs="Calibri"/>
          <w:lang w:val="nl-NL"/>
        </w:rPr>
        <w:t>Eens alle ontwerpen en onderzoeken zijn uitgevoerd, kan</w:t>
      </w:r>
      <w:r w:rsidR="00957F95">
        <w:rPr>
          <w:rStyle w:val="normaltextrun"/>
          <w:rFonts w:ascii="Calibri" w:hAnsi="Calibri" w:cs="Calibri"/>
          <w:lang w:val="nl-NL"/>
        </w:rPr>
        <w:t xml:space="preserve"> er</w:t>
      </w:r>
      <w:r w:rsidRPr="00195788">
        <w:rPr>
          <w:rStyle w:val="normaltextrun"/>
          <w:rFonts w:ascii="Calibri" w:hAnsi="Calibri" w:cs="Calibri"/>
          <w:lang w:val="nl-NL"/>
        </w:rPr>
        <w:t xml:space="preserve"> worden overgegaan tot de realisatie van de arm. </w:t>
      </w:r>
      <w:r>
        <w:rPr>
          <w:rStyle w:val="normaltextrun"/>
          <w:rFonts w:ascii="Calibri" w:hAnsi="Calibri" w:cs="Calibri"/>
          <w:lang w:val="nl-BE"/>
        </w:rPr>
        <w:t xml:space="preserve">In het derde hoofdstuk wordt de bestukking van de </w:t>
      </w:r>
      <w:r w:rsidR="0019663C">
        <w:rPr>
          <w:rStyle w:val="normaltextrun"/>
          <w:rFonts w:ascii="Calibri" w:hAnsi="Calibri" w:cs="Calibri"/>
          <w:lang w:val="nl-BE"/>
        </w:rPr>
        <w:t>pcb</w:t>
      </w:r>
    </w:p>
    <w:p w14:paraId="433EEFAB" w14:textId="66ACABFA"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Pr>
          <w:rStyle w:val="normaltextrun"/>
          <w:rFonts w:ascii="Calibri" w:hAnsi="Calibri" w:cs="Calibri"/>
          <w:lang w:val="nl-BE"/>
        </w:rPr>
        <w:t xml:space="preserve"> besproken en de programmatie ervan. </w:t>
      </w:r>
      <w:r w:rsidRPr="00195788">
        <w:rPr>
          <w:rStyle w:val="normaltextrun"/>
          <w:rFonts w:ascii="Calibri" w:hAnsi="Calibri" w:cs="Calibri"/>
          <w:lang w:val="nl-NL"/>
        </w:rPr>
        <w:t>Ook het 3D-printen van de arm en zijn assemblageproces komen hier aan bod.</w:t>
      </w:r>
      <w:r w:rsidRPr="00195788">
        <w:rPr>
          <w:rStyle w:val="eop"/>
          <w:rFonts w:ascii="Calibri" w:eastAsiaTheme="majorEastAsia" w:hAnsi="Calibri" w:cs="Calibri"/>
          <w:lang w:val="nl-NL"/>
        </w:rPr>
        <w:t> </w:t>
      </w:r>
    </w:p>
    <w:p w14:paraId="5E1771A3"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607D4671" w14:textId="77777777" w:rsidR="00195788" w:rsidRDefault="00195788" w:rsidP="00195788">
      <w:pPr>
        <w:pStyle w:val="paragraph"/>
        <w:spacing w:before="0" w:beforeAutospacing="0" w:after="0" w:afterAutospacing="0"/>
        <w:textAlignment w:val="baseline"/>
        <w:rPr>
          <w:rStyle w:val="eop"/>
          <w:rFonts w:ascii="Calibri" w:eastAsiaTheme="majorEastAsia" w:hAnsi="Calibri" w:cs="Calibri"/>
          <w:lang w:val="nl-NL"/>
        </w:rPr>
      </w:pPr>
      <w:r w:rsidRPr="00195788">
        <w:rPr>
          <w:rStyle w:val="normaltextrun"/>
          <w:rFonts w:ascii="Calibri" w:hAnsi="Calibri" w:cs="Calibri"/>
          <w:lang w:val="nl-NL"/>
        </w:rPr>
        <w:t>Wanneer de robotarm tot slot dan volledig geassembleerd is, kan de testfase worden ingezet. In dit vierde hoofdstuk worden functionaliteit en veiligheid extra onder de loep genomen en eveneens het oplossen van problemen met mechanische onderdelen en programmatie.</w:t>
      </w:r>
      <w:r w:rsidRPr="00195788">
        <w:rPr>
          <w:rStyle w:val="eop"/>
          <w:rFonts w:ascii="Calibri" w:eastAsiaTheme="majorEastAsia" w:hAnsi="Calibri" w:cs="Calibri"/>
          <w:lang w:val="nl-NL"/>
        </w:rPr>
        <w:t> </w:t>
      </w:r>
    </w:p>
    <w:p w14:paraId="6A584BE9" w14:textId="77777777" w:rsidR="00195788" w:rsidRPr="00195788" w:rsidRDefault="00195788" w:rsidP="00195788">
      <w:pPr>
        <w:pStyle w:val="paragraph"/>
        <w:spacing w:before="0" w:beforeAutospacing="0" w:after="0" w:afterAutospacing="0"/>
        <w:textAlignment w:val="baseline"/>
        <w:rPr>
          <w:rFonts w:ascii="Segoe UI" w:hAnsi="Segoe UI" w:cs="Segoe UI"/>
          <w:sz w:val="18"/>
          <w:szCs w:val="18"/>
          <w:lang w:val="nl-NL"/>
        </w:rPr>
      </w:pPr>
    </w:p>
    <w:p w14:paraId="1C416265" w14:textId="78CCD443" w:rsidR="00C208CC" w:rsidRPr="004722C6" w:rsidRDefault="00195788" w:rsidP="004722C6">
      <w:pPr>
        <w:pStyle w:val="paragraph"/>
        <w:spacing w:before="0" w:beforeAutospacing="0" w:after="0" w:afterAutospacing="0"/>
        <w:textAlignment w:val="baseline"/>
        <w:rPr>
          <w:rFonts w:ascii="Segoe UI" w:hAnsi="Segoe UI" w:cs="Segoe UI"/>
          <w:sz w:val="18"/>
          <w:szCs w:val="18"/>
          <w:lang w:val="nl-NL"/>
        </w:rPr>
        <w:sectPr w:rsidR="00C208CC" w:rsidRPr="004722C6" w:rsidSect="00995550">
          <w:pgSz w:w="11906" w:h="16838"/>
          <w:pgMar w:top="1417" w:right="1417" w:bottom="1417" w:left="1417" w:header="708" w:footer="708" w:gutter="0"/>
          <w:cols w:space="708"/>
          <w:titlePg/>
          <w:docGrid w:linePitch="360"/>
        </w:sectPr>
      </w:pPr>
      <w:r w:rsidRPr="00195788">
        <w:rPr>
          <w:rStyle w:val="normaltextrun"/>
          <w:rFonts w:ascii="Calibri" w:hAnsi="Calibri" w:cs="Calibri"/>
          <w:lang w:val="nl-NL"/>
        </w:rPr>
        <w:t xml:space="preserve">Via een experimentele onderzoeksmethode wordt dit project en dossier opgebouwd. </w:t>
      </w:r>
      <w:r>
        <w:rPr>
          <w:rStyle w:val="normaltextrun"/>
          <w:rFonts w:ascii="Calibri" w:hAnsi="Calibri" w:cs="Calibri"/>
          <w:lang w:val="nl-BE"/>
        </w:rPr>
        <w:t>De belangrijkste bronnen zijn datasheets van de componenten en diverse online bronnen en ontwerpen.</w:t>
      </w:r>
      <w:r w:rsidRPr="00195788">
        <w:rPr>
          <w:rStyle w:val="eop"/>
          <w:rFonts w:ascii="Calibri" w:eastAsiaTheme="majorEastAsia" w:hAnsi="Calibri" w:cs="Calibri"/>
          <w:lang w:val="nl-NL"/>
        </w:rPr>
        <w:t> </w:t>
      </w:r>
    </w:p>
    <w:p w14:paraId="7186CB85" w14:textId="08E77F23" w:rsidR="00855622" w:rsidRDefault="000D201D" w:rsidP="001A1E96">
      <w:pPr>
        <w:pStyle w:val="Kop1"/>
        <w:rPr>
          <w:lang w:val="nl-NL"/>
        </w:rPr>
      </w:pPr>
      <w:bookmarkStart w:id="9" w:name="_Toc136546160"/>
      <w:r>
        <w:rPr>
          <w:lang w:val="nl-NL"/>
        </w:rPr>
        <w:lastRenderedPageBreak/>
        <w:t>Onderzoek</w:t>
      </w:r>
      <w:bookmarkEnd w:id="9"/>
    </w:p>
    <w:p w14:paraId="629C4891" w14:textId="23D83965" w:rsidR="000A5492" w:rsidRDefault="00CD0DB5" w:rsidP="00CD0DB5">
      <w:pPr>
        <w:rPr>
          <w:lang w:val="nl-NL"/>
        </w:rPr>
      </w:pPr>
      <w:r w:rsidRPr="00CD0DB5">
        <w:rPr>
          <w:lang w:val="nl-NL"/>
        </w:rPr>
        <w:t>Om</w:t>
      </w:r>
      <w:r w:rsidR="006239ED">
        <w:rPr>
          <w:lang w:val="nl-NL"/>
        </w:rPr>
        <w:t xml:space="preserve"> </w:t>
      </w:r>
      <w:r w:rsidRPr="00CD0DB5">
        <w:rPr>
          <w:lang w:val="nl-NL"/>
        </w:rPr>
        <w:t>vlot van start te gaan</w:t>
      </w:r>
      <w:r w:rsidR="00230B31">
        <w:rPr>
          <w:lang w:val="nl-NL"/>
        </w:rPr>
        <w:t xml:space="preserve"> met </w:t>
      </w:r>
      <w:r w:rsidR="00E66291">
        <w:rPr>
          <w:lang w:val="nl-NL"/>
        </w:rPr>
        <w:t xml:space="preserve">het project </w:t>
      </w:r>
      <w:r w:rsidR="00206906">
        <w:rPr>
          <w:lang w:val="nl-NL"/>
        </w:rPr>
        <w:t xml:space="preserve">is het belangrijk om </w:t>
      </w:r>
      <w:r w:rsidRPr="00CD0DB5">
        <w:rPr>
          <w:lang w:val="nl-NL"/>
        </w:rPr>
        <w:t>voorkennis</w:t>
      </w:r>
      <w:r w:rsidR="00075B57">
        <w:rPr>
          <w:lang w:val="nl-NL"/>
        </w:rPr>
        <w:t xml:space="preserve"> </w:t>
      </w:r>
      <w:r w:rsidR="009A5028">
        <w:rPr>
          <w:lang w:val="nl-NL"/>
        </w:rPr>
        <w:t>te hebben</w:t>
      </w:r>
      <w:r w:rsidR="00075B57">
        <w:rPr>
          <w:lang w:val="nl-NL"/>
        </w:rPr>
        <w:t xml:space="preserve"> van de onderdelen van een robotarm</w:t>
      </w:r>
      <w:r w:rsidR="00E66291">
        <w:rPr>
          <w:lang w:val="nl-NL"/>
        </w:rPr>
        <w:t>.</w:t>
      </w:r>
    </w:p>
    <w:p w14:paraId="5C88159D" w14:textId="280F3119" w:rsidR="00045261" w:rsidRDefault="00CD0DB5" w:rsidP="00CD0DB5">
      <w:pPr>
        <w:rPr>
          <w:lang w:val="nl-NL"/>
        </w:rPr>
      </w:pPr>
      <w:r w:rsidRPr="00CD0DB5">
        <w:rPr>
          <w:lang w:val="nl-NL"/>
        </w:rPr>
        <w:t xml:space="preserve">In dit hoofdstuk </w:t>
      </w:r>
      <w:r w:rsidR="00955A07">
        <w:rPr>
          <w:lang w:val="nl-NL"/>
        </w:rPr>
        <w:t xml:space="preserve">worden </w:t>
      </w:r>
      <w:r w:rsidRPr="00CD0DB5">
        <w:rPr>
          <w:lang w:val="nl-NL"/>
        </w:rPr>
        <w:t>verschillende onderdelen</w:t>
      </w:r>
      <w:r w:rsidR="00955A07">
        <w:rPr>
          <w:lang w:val="nl-NL"/>
        </w:rPr>
        <w:t xml:space="preserve"> vergeleken</w:t>
      </w:r>
      <w:r w:rsidRPr="00CD0DB5">
        <w:rPr>
          <w:lang w:val="nl-NL"/>
        </w:rPr>
        <w:t xml:space="preserve"> die noodzakelijk zijn om een robotarm te laten functioneren.</w:t>
      </w:r>
      <w:r w:rsidR="006B77B3">
        <w:rPr>
          <w:lang w:val="nl-NL"/>
        </w:rPr>
        <w:t xml:space="preserve"> </w:t>
      </w:r>
      <w:r w:rsidRPr="00CD0DB5">
        <w:rPr>
          <w:lang w:val="nl-NL"/>
        </w:rPr>
        <w:t>De focus ligt vooral op de realiseerbaarhe</w:t>
      </w:r>
      <w:r w:rsidR="00EC19F9">
        <w:rPr>
          <w:lang w:val="nl-NL"/>
        </w:rPr>
        <w:t>id</w:t>
      </w:r>
      <w:r w:rsidRPr="00CD0DB5">
        <w:rPr>
          <w:lang w:val="nl-NL"/>
        </w:rPr>
        <w:t xml:space="preserve"> </w:t>
      </w:r>
      <w:r w:rsidR="00EA44CD">
        <w:rPr>
          <w:lang w:val="nl-NL"/>
        </w:rPr>
        <w:t xml:space="preserve">en </w:t>
      </w:r>
      <w:r w:rsidRPr="00CD0DB5">
        <w:rPr>
          <w:lang w:val="nl-NL"/>
        </w:rPr>
        <w:t>het gebruiksgemak van verschillende producten.</w:t>
      </w:r>
      <w:r w:rsidR="00CC3ECE">
        <w:rPr>
          <w:lang w:val="nl-NL"/>
        </w:rPr>
        <w:t xml:space="preserve"> Vooraleer </w:t>
      </w:r>
      <w:r w:rsidR="000244CB">
        <w:rPr>
          <w:lang w:val="nl-NL"/>
        </w:rPr>
        <w:t xml:space="preserve">een ontwerp </w:t>
      </w:r>
      <w:r w:rsidR="00B42488">
        <w:rPr>
          <w:lang w:val="nl-NL"/>
        </w:rPr>
        <w:t xml:space="preserve">te realiseren, is het </w:t>
      </w:r>
      <w:r w:rsidR="00E56C81">
        <w:rPr>
          <w:lang w:val="nl-NL"/>
        </w:rPr>
        <w:t>vergelijken</w:t>
      </w:r>
      <w:r w:rsidR="007F521E">
        <w:rPr>
          <w:lang w:val="nl-NL"/>
        </w:rPr>
        <w:t xml:space="preserve"> </w:t>
      </w:r>
      <w:r w:rsidR="00AA66FC">
        <w:rPr>
          <w:lang w:val="nl-NL"/>
        </w:rPr>
        <w:t>van pro</w:t>
      </w:r>
      <w:r w:rsidR="00F47B34">
        <w:rPr>
          <w:lang w:val="nl-NL"/>
        </w:rPr>
        <w:t>ducten</w:t>
      </w:r>
      <w:r w:rsidRPr="00CD0DB5">
        <w:rPr>
          <w:lang w:val="nl-NL"/>
        </w:rPr>
        <w:t xml:space="preserve"> noodzakelijk om </w:t>
      </w:r>
      <w:r w:rsidR="00A43CAA">
        <w:rPr>
          <w:lang w:val="nl-NL"/>
        </w:rPr>
        <w:t>de haalbaarheid te controleren</w:t>
      </w:r>
      <w:r w:rsidR="00E56C81">
        <w:rPr>
          <w:lang w:val="nl-NL"/>
        </w:rPr>
        <w:t>.</w:t>
      </w:r>
      <w:r w:rsidR="00955A07">
        <w:rPr>
          <w:lang w:val="nl-NL"/>
        </w:rPr>
        <w:t xml:space="preserve"> K</w:t>
      </w:r>
      <w:r w:rsidRPr="00CD0DB5">
        <w:rPr>
          <w:lang w:val="nl-NL"/>
        </w:rPr>
        <w:t xml:space="preserve">osten en gebruiksgemak </w:t>
      </w:r>
      <w:r w:rsidR="00537B45">
        <w:rPr>
          <w:lang w:val="nl-NL"/>
        </w:rPr>
        <w:t>zijn hierbij uiteraard</w:t>
      </w:r>
      <w:r w:rsidRPr="00CD0DB5">
        <w:rPr>
          <w:lang w:val="nl-NL"/>
        </w:rPr>
        <w:t xml:space="preserve"> belangrijk.</w:t>
      </w:r>
    </w:p>
    <w:p w14:paraId="52D8D962" w14:textId="3E02DA91" w:rsidR="00403344" w:rsidRPr="00045261" w:rsidRDefault="005E59DA" w:rsidP="00CD0DB5">
      <w:pPr>
        <w:rPr>
          <w:lang w:val="nl-NL"/>
        </w:rPr>
      </w:pPr>
      <w:r>
        <w:rPr>
          <w:lang w:val="nl-NL"/>
        </w:rPr>
        <w:t>De</w:t>
      </w:r>
      <w:r w:rsidR="00844F26">
        <w:rPr>
          <w:lang w:val="nl-NL"/>
        </w:rPr>
        <w:t xml:space="preserve"> </w:t>
      </w:r>
      <w:r w:rsidR="0079720C">
        <w:rPr>
          <w:lang w:val="nl-NL"/>
        </w:rPr>
        <w:t xml:space="preserve">motoren, sensoren, het mechanische deel van de robotarm, de veiligheid en tot slot het opzetstuk </w:t>
      </w:r>
      <w:r>
        <w:rPr>
          <w:lang w:val="nl-NL"/>
        </w:rPr>
        <w:t>van de robotarm</w:t>
      </w:r>
      <w:r w:rsidR="00B8311B">
        <w:rPr>
          <w:lang w:val="nl-NL"/>
        </w:rPr>
        <w:t xml:space="preserve"> zijn de belangrijkste onderdelen van dit project</w:t>
      </w:r>
      <w:r w:rsidR="00CF315E">
        <w:rPr>
          <w:lang w:val="nl-NL"/>
        </w:rPr>
        <w:t>. Dit</w:t>
      </w:r>
      <w:r w:rsidR="0079720C">
        <w:rPr>
          <w:lang w:val="nl-NL"/>
        </w:rPr>
        <w:t xml:space="preserve"> is </w:t>
      </w:r>
      <w:r w:rsidR="00CF315E">
        <w:rPr>
          <w:lang w:val="nl-NL"/>
        </w:rPr>
        <w:t>de reden waarom</w:t>
      </w:r>
      <w:r w:rsidR="008D47A2">
        <w:rPr>
          <w:lang w:val="nl-NL"/>
        </w:rPr>
        <w:t xml:space="preserve"> er naar elk onderdeel onderzoek </w:t>
      </w:r>
      <w:r w:rsidR="00296D4A" w:rsidRPr="005B3B0C">
        <w:rPr>
          <w:lang w:val="nl-NL"/>
        </w:rPr>
        <w:t>zal</w:t>
      </w:r>
      <w:r w:rsidR="00296D4A">
        <w:rPr>
          <w:lang w:val="nl-NL"/>
        </w:rPr>
        <w:t xml:space="preserve"> </w:t>
      </w:r>
      <w:r w:rsidR="008D47A2">
        <w:rPr>
          <w:lang w:val="nl-NL"/>
        </w:rPr>
        <w:t>gebeuren.</w:t>
      </w:r>
      <w:r w:rsidR="00A1323F">
        <w:rPr>
          <w:lang w:val="nl-NL"/>
        </w:rPr>
        <w:t xml:space="preserve"> </w:t>
      </w:r>
      <w:r w:rsidR="00D51316">
        <w:rPr>
          <w:lang w:val="nl-NL"/>
        </w:rPr>
        <w:t>Om verschillende materialen</w:t>
      </w:r>
      <w:r w:rsidR="00EF6D95">
        <w:rPr>
          <w:lang w:val="nl-NL"/>
        </w:rPr>
        <w:t xml:space="preserve"> te verplaatsen</w:t>
      </w:r>
      <w:r w:rsidR="0041403C">
        <w:rPr>
          <w:lang w:val="nl-NL"/>
        </w:rPr>
        <w:t xml:space="preserve"> zijn immers </w:t>
      </w:r>
      <w:r w:rsidR="00F57A5F">
        <w:rPr>
          <w:lang w:val="nl-NL"/>
        </w:rPr>
        <w:t>andere en eventueel nauwkeuriger</w:t>
      </w:r>
      <w:r w:rsidR="00F26679">
        <w:rPr>
          <w:lang w:val="nl-NL"/>
        </w:rPr>
        <w:t>e</w:t>
      </w:r>
      <w:r w:rsidR="00152851">
        <w:rPr>
          <w:lang w:val="nl-NL"/>
        </w:rPr>
        <w:t xml:space="preserve"> </w:t>
      </w:r>
      <w:r w:rsidR="00F26679">
        <w:rPr>
          <w:lang w:val="nl-NL"/>
        </w:rPr>
        <w:t>opzetstukken</w:t>
      </w:r>
      <w:r w:rsidR="00BF6110">
        <w:rPr>
          <w:lang w:val="nl-NL"/>
        </w:rPr>
        <w:t xml:space="preserve"> nodig</w:t>
      </w:r>
      <w:r w:rsidR="00292CE3">
        <w:rPr>
          <w:lang w:val="nl-NL"/>
        </w:rPr>
        <w:t xml:space="preserve">. </w:t>
      </w:r>
      <w:r w:rsidR="00187F4B">
        <w:rPr>
          <w:lang w:val="nl-NL"/>
        </w:rPr>
        <w:t>Hierdoor wordt het belang</w:t>
      </w:r>
      <w:r w:rsidR="009C279F">
        <w:rPr>
          <w:lang w:val="nl-NL"/>
        </w:rPr>
        <w:t xml:space="preserve"> van de vervangbaarheid van </w:t>
      </w:r>
      <w:r w:rsidR="0073046E">
        <w:rPr>
          <w:lang w:val="nl-NL"/>
        </w:rPr>
        <w:t>een opzetstuk benadrukt.</w:t>
      </w:r>
    </w:p>
    <w:p w14:paraId="0248FB94" w14:textId="37E81D9C" w:rsidR="00855622" w:rsidRDefault="001F5FBC" w:rsidP="001A1E96">
      <w:pPr>
        <w:pStyle w:val="Kop2"/>
        <w:rPr>
          <w:lang w:val="nl-NL"/>
        </w:rPr>
      </w:pPr>
      <w:bookmarkStart w:id="10" w:name="_Toc136546161"/>
      <w:r>
        <w:rPr>
          <w:lang w:val="nl-NL"/>
        </w:rPr>
        <w:t>M</w:t>
      </w:r>
      <w:r w:rsidR="003E7078">
        <w:rPr>
          <w:lang w:val="nl-NL"/>
        </w:rPr>
        <w:t>otoren</w:t>
      </w:r>
      <w:bookmarkEnd w:id="10"/>
    </w:p>
    <w:p w14:paraId="1A1C239B" w14:textId="27229CA8" w:rsidR="005F5C90" w:rsidRDefault="005762CD" w:rsidP="00046755">
      <w:pPr>
        <w:rPr>
          <w:lang w:val="nl-NL"/>
        </w:rPr>
      </w:pPr>
      <w:r>
        <w:rPr>
          <w:lang w:val="nl-NL"/>
        </w:rPr>
        <w:t>De hoofdzaak, en tevens de belangrijkste onderdelen van een robotarm</w:t>
      </w:r>
      <w:r w:rsidR="008638F5">
        <w:rPr>
          <w:lang w:val="nl-NL"/>
        </w:rPr>
        <w:t xml:space="preserve"> zijn de motoren.</w:t>
      </w:r>
      <w:r w:rsidR="009D6DC9">
        <w:rPr>
          <w:lang w:val="nl-NL"/>
        </w:rPr>
        <w:t xml:space="preserve"> </w:t>
      </w:r>
      <w:r w:rsidR="002618D7">
        <w:rPr>
          <w:lang w:val="nl-NL"/>
        </w:rPr>
        <w:t>De kern van een motor bestaat uit een koperen spoel</w:t>
      </w:r>
      <w:r w:rsidR="00682942">
        <w:rPr>
          <w:lang w:val="nl-NL"/>
        </w:rPr>
        <w:t xml:space="preserve"> met een massadichtheid van </w:t>
      </w:r>
      <w:r w:rsidR="00682942" w:rsidRPr="000A4D79">
        <w:rPr>
          <w:lang w:val="nl-NL"/>
        </w:rPr>
        <w:t>8,96</w:t>
      </w:r>
      <w:r w:rsidR="00682942">
        <w:rPr>
          <w:lang w:val="nl-NL"/>
        </w:rPr>
        <w:t xml:space="preserve"> </w:t>
      </w:r>
      <w:r w:rsidR="00682942" w:rsidRPr="00B61564">
        <w:rPr>
          <w:lang w:val="nl-NL"/>
        </w:rPr>
        <w:t>kg/m</w:t>
      </w:r>
      <w:r w:rsidR="00C577E6">
        <w:rPr>
          <w:lang w:val="nl-NL"/>
        </w:rPr>
        <w:t>³</w:t>
      </w:r>
      <w:r w:rsidR="00904FA4">
        <w:rPr>
          <w:lang w:val="nl-NL"/>
        </w:rPr>
        <w:t>.</w:t>
      </w:r>
      <w:r w:rsidR="00CE4083">
        <w:rPr>
          <w:lang w:val="nl-NL"/>
        </w:rPr>
        <w:t xml:space="preserve"> </w:t>
      </w:r>
      <w:r w:rsidR="006E0C32">
        <w:rPr>
          <w:lang w:val="nl-NL"/>
        </w:rPr>
        <w:t>Koper in de motoren is erg</w:t>
      </w:r>
      <w:r w:rsidR="00E7443D">
        <w:rPr>
          <w:lang w:val="nl-NL"/>
        </w:rPr>
        <w:t xml:space="preserve"> zwaar</w:t>
      </w:r>
      <w:r w:rsidR="006E0C32">
        <w:rPr>
          <w:lang w:val="nl-NL"/>
        </w:rPr>
        <w:t>,</w:t>
      </w:r>
      <w:r w:rsidR="005F5C90">
        <w:rPr>
          <w:lang w:val="nl-NL"/>
        </w:rPr>
        <w:t xml:space="preserve"> de keuze </w:t>
      </w:r>
      <w:r w:rsidR="006E0C32">
        <w:rPr>
          <w:lang w:val="nl-NL"/>
        </w:rPr>
        <w:t>voor de juiste</w:t>
      </w:r>
      <w:r w:rsidR="005F5C90">
        <w:rPr>
          <w:lang w:val="nl-NL"/>
        </w:rPr>
        <w:t xml:space="preserve"> motor </w:t>
      </w:r>
      <w:r w:rsidR="006E0C32">
        <w:rPr>
          <w:lang w:val="nl-NL"/>
        </w:rPr>
        <w:t xml:space="preserve">is dus </w:t>
      </w:r>
      <w:r w:rsidR="004C534A">
        <w:rPr>
          <w:lang w:val="nl-NL"/>
        </w:rPr>
        <w:t>belangrijk</w:t>
      </w:r>
      <w:r w:rsidR="005F5C90">
        <w:rPr>
          <w:lang w:val="nl-NL"/>
        </w:rPr>
        <w:t>.</w:t>
      </w:r>
      <w:r w:rsidR="00F25D54" w:rsidRPr="00F25D54">
        <w:rPr>
          <w:lang w:val="nl-NL"/>
        </w:rPr>
        <w:t xml:space="preserve"> </w:t>
      </w:r>
      <w:sdt>
        <w:sdtPr>
          <w:rPr>
            <w:lang w:val="nl-NL"/>
          </w:rPr>
          <w:id w:val="-92480661"/>
          <w:citation/>
        </w:sdtPr>
        <w:sdtContent>
          <w:r w:rsidR="00F25D54">
            <w:rPr>
              <w:lang w:val="nl-NL"/>
            </w:rPr>
            <w:fldChar w:fldCharType="begin"/>
          </w:r>
          <w:r w:rsidR="00F25D54">
            <w:rPr>
              <w:lang w:val="nl-NL"/>
            </w:rPr>
            <w:instrText xml:space="preserve"> CITATION kopermassadichtheid \l 1043 </w:instrText>
          </w:r>
          <w:r w:rsidR="00F25D54">
            <w:rPr>
              <w:lang w:val="nl-NL"/>
            </w:rPr>
            <w:fldChar w:fldCharType="separate"/>
          </w:r>
          <w:r w:rsidR="00421828" w:rsidRPr="00421828">
            <w:rPr>
              <w:noProof/>
              <w:lang w:val="nl-NL"/>
            </w:rPr>
            <w:t>[1]</w:t>
          </w:r>
          <w:r w:rsidR="00F25D54">
            <w:rPr>
              <w:lang w:val="nl-NL"/>
            </w:rPr>
            <w:fldChar w:fldCharType="end"/>
          </w:r>
        </w:sdtContent>
      </w:sdt>
    </w:p>
    <w:p w14:paraId="09464776" w14:textId="1FDB6538" w:rsidR="006D5E7E" w:rsidRDefault="001B118B" w:rsidP="00046755">
      <w:pPr>
        <w:rPr>
          <w:lang w:val="nl-NL"/>
        </w:rPr>
      </w:pPr>
      <w:r>
        <w:rPr>
          <w:lang w:val="nl-NL"/>
        </w:rPr>
        <w:t>Eerst wordt a</w:t>
      </w:r>
      <w:r w:rsidR="00F82360">
        <w:rPr>
          <w:lang w:val="nl-NL"/>
        </w:rPr>
        <w:t xml:space="preserve">an </w:t>
      </w:r>
      <w:r w:rsidR="00233D32">
        <w:rPr>
          <w:lang w:val="nl-NL"/>
        </w:rPr>
        <w:t>de basis</w:t>
      </w:r>
      <w:r>
        <w:rPr>
          <w:lang w:val="nl-NL"/>
        </w:rPr>
        <w:t xml:space="preserve"> </w:t>
      </w:r>
      <w:r w:rsidR="00F82360">
        <w:rPr>
          <w:lang w:val="nl-NL"/>
        </w:rPr>
        <w:t xml:space="preserve">geopteerd om </w:t>
      </w:r>
      <w:r w:rsidR="00046755" w:rsidRPr="00046755">
        <w:rPr>
          <w:lang w:val="nl-NL"/>
        </w:rPr>
        <w:t>een motor</w:t>
      </w:r>
      <w:r w:rsidR="007072EE">
        <w:rPr>
          <w:lang w:val="nl-NL"/>
        </w:rPr>
        <w:t xml:space="preserve"> </w:t>
      </w:r>
      <w:r w:rsidR="007539D5">
        <w:rPr>
          <w:lang w:val="nl-NL"/>
        </w:rPr>
        <w:t xml:space="preserve">van </w:t>
      </w:r>
      <w:r w:rsidR="005A7BAA">
        <w:rPr>
          <w:lang w:val="nl-NL"/>
        </w:rPr>
        <w:t xml:space="preserve">300 </w:t>
      </w:r>
      <w:r w:rsidR="007539D5">
        <w:rPr>
          <w:lang w:val="nl-NL"/>
        </w:rPr>
        <w:t>à</w:t>
      </w:r>
      <w:r w:rsidR="005A7BAA">
        <w:rPr>
          <w:lang w:val="nl-NL"/>
        </w:rPr>
        <w:t xml:space="preserve"> 400 gram</w:t>
      </w:r>
      <w:r w:rsidR="00C57BD3">
        <w:rPr>
          <w:lang w:val="nl-NL"/>
        </w:rPr>
        <w:t xml:space="preserve"> te gebruiken.</w:t>
      </w:r>
      <w:r w:rsidR="00046755" w:rsidRPr="00046755">
        <w:rPr>
          <w:lang w:val="nl-NL"/>
        </w:rPr>
        <w:t xml:space="preserve"> </w:t>
      </w:r>
      <w:r w:rsidR="00D7643C">
        <w:rPr>
          <w:lang w:val="nl-NL"/>
        </w:rPr>
        <w:t>Vervolgens gaat o</w:t>
      </w:r>
      <w:r w:rsidR="00046755" w:rsidRPr="00046755">
        <w:rPr>
          <w:lang w:val="nl-NL"/>
        </w:rPr>
        <w:t xml:space="preserve">p het </w:t>
      </w:r>
      <w:r w:rsidR="00A949D9">
        <w:rPr>
          <w:lang w:val="nl-NL"/>
        </w:rPr>
        <w:t>uit</w:t>
      </w:r>
      <w:r w:rsidR="00046755" w:rsidRPr="00046755">
        <w:rPr>
          <w:lang w:val="nl-NL"/>
        </w:rPr>
        <w:t>einde</w:t>
      </w:r>
      <w:r w:rsidR="00452290">
        <w:rPr>
          <w:lang w:val="nl-NL"/>
        </w:rPr>
        <w:t xml:space="preserve"> van de robotarm</w:t>
      </w:r>
      <w:r w:rsidR="00A949D9">
        <w:rPr>
          <w:lang w:val="nl-NL"/>
        </w:rPr>
        <w:t xml:space="preserve"> de keuze naar</w:t>
      </w:r>
      <w:r w:rsidR="00730AFA">
        <w:rPr>
          <w:lang w:val="nl-NL"/>
        </w:rPr>
        <w:t xml:space="preserve"> een</w:t>
      </w:r>
      <w:r w:rsidR="00EB46A9">
        <w:rPr>
          <w:lang w:val="nl-NL"/>
        </w:rPr>
        <w:t xml:space="preserve"> motor</w:t>
      </w:r>
      <w:r w:rsidR="00BA0226">
        <w:rPr>
          <w:lang w:val="nl-NL"/>
        </w:rPr>
        <w:t xml:space="preserve"> van 50 à 60 gram</w:t>
      </w:r>
      <w:r w:rsidR="002F6CAA">
        <w:rPr>
          <w:lang w:val="nl-NL"/>
        </w:rPr>
        <w:t xml:space="preserve">. </w:t>
      </w:r>
      <w:r w:rsidR="00E8765F">
        <w:rPr>
          <w:lang w:val="nl-NL"/>
        </w:rPr>
        <w:t>Ten slotte is het doel dat het geheel van de motoren nog steeds krachtig</w:t>
      </w:r>
      <w:r w:rsidR="001C20EC">
        <w:rPr>
          <w:lang w:val="nl-NL"/>
        </w:rPr>
        <w:t xml:space="preserve"> genoeg </w:t>
      </w:r>
      <w:r w:rsidR="002C2AF9">
        <w:rPr>
          <w:lang w:val="nl-NL"/>
        </w:rPr>
        <w:t>is</w:t>
      </w:r>
      <w:r w:rsidR="001C20EC">
        <w:rPr>
          <w:lang w:val="nl-NL"/>
        </w:rPr>
        <w:t xml:space="preserve"> om 250 </w:t>
      </w:r>
      <w:r w:rsidR="00FC6385">
        <w:rPr>
          <w:lang w:val="nl-NL"/>
        </w:rPr>
        <w:t>tot 500 gram</w:t>
      </w:r>
      <w:r w:rsidR="006E3ED5">
        <w:rPr>
          <w:lang w:val="nl-NL"/>
        </w:rPr>
        <w:t xml:space="preserve"> op</w:t>
      </w:r>
      <w:r w:rsidR="00FC6385">
        <w:rPr>
          <w:lang w:val="nl-NL"/>
        </w:rPr>
        <w:t xml:space="preserve"> te tillen.</w:t>
      </w:r>
    </w:p>
    <w:p w14:paraId="77AFE8E3" w14:textId="4CB9AEAA" w:rsidR="001B5C01" w:rsidRDefault="00917792" w:rsidP="00046755">
      <w:pPr>
        <w:rPr>
          <w:lang w:val="nl-NL"/>
        </w:rPr>
      </w:pPr>
      <w:r>
        <w:rPr>
          <w:lang w:val="nl-NL"/>
        </w:rPr>
        <w:t>Bovendien is de</w:t>
      </w:r>
      <w:r w:rsidR="00B575E1">
        <w:rPr>
          <w:lang w:val="nl-NL"/>
        </w:rPr>
        <w:t xml:space="preserve"> vloeiende</w:t>
      </w:r>
      <w:r w:rsidR="00D71C61">
        <w:rPr>
          <w:lang w:val="nl-NL"/>
        </w:rPr>
        <w:t xml:space="preserve"> be</w:t>
      </w:r>
      <w:r w:rsidR="00B575E1">
        <w:rPr>
          <w:lang w:val="nl-NL"/>
        </w:rPr>
        <w:t xml:space="preserve">weging </w:t>
      </w:r>
      <w:r w:rsidR="00046755" w:rsidRPr="00046755">
        <w:rPr>
          <w:lang w:val="nl-NL"/>
        </w:rPr>
        <w:t>van een motor belangrijk</w:t>
      </w:r>
      <w:r w:rsidR="00D63076">
        <w:rPr>
          <w:lang w:val="nl-NL"/>
        </w:rPr>
        <w:t xml:space="preserve">. </w:t>
      </w:r>
      <w:r w:rsidR="004A5FA6">
        <w:rPr>
          <w:lang w:val="nl-NL"/>
        </w:rPr>
        <w:t>Uiteraard</w:t>
      </w:r>
      <w:r w:rsidR="009767EE">
        <w:rPr>
          <w:lang w:val="nl-NL"/>
        </w:rPr>
        <w:t xml:space="preserve"> is dit </w:t>
      </w:r>
      <w:r w:rsidR="00046755" w:rsidRPr="00046755">
        <w:rPr>
          <w:lang w:val="nl-NL"/>
        </w:rPr>
        <w:t>afhankelijk van de sensoren waarmee d</w:t>
      </w:r>
      <w:r w:rsidR="009767EE">
        <w:rPr>
          <w:lang w:val="nl-NL"/>
        </w:rPr>
        <w:t>e motor wordt</w:t>
      </w:r>
      <w:r w:rsidR="00046755" w:rsidRPr="00046755">
        <w:rPr>
          <w:lang w:val="nl-NL"/>
        </w:rPr>
        <w:t xml:space="preserve"> aangestuurd.</w:t>
      </w:r>
      <w:r w:rsidR="000B060E">
        <w:rPr>
          <w:lang w:val="nl-NL"/>
        </w:rPr>
        <w:t xml:space="preserve"> </w:t>
      </w:r>
      <w:r w:rsidR="00066CD4">
        <w:rPr>
          <w:lang w:val="nl-NL"/>
        </w:rPr>
        <w:t>Vandaar het gebruik van</w:t>
      </w:r>
      <w:r w:rsidR="00046755" w:rsidRPr="00046755">
        <w:rPr>
          <w:lang w:val="nl-NL"/>
        </w:rPr>
        <w:t xml:space="preserve"> motoren die compatibel zijn met een IC</w:t>
      </w:r>
      <w:r w:rsidR="004E1DE0">
        <w:rPr>
          <w:lang w:val="nl-NL"/>
        </w:rPr>
        <w:t>.</w:t>
      </w:r>
      <w:r w:rsidR="00887BF8">
        <w:rPr>
          <w:lang w:val="nl-NL"/>
        </w:rPr>
        <w:t xml:space="preserve"> </w:t>
      </w:r>
      <w:r w:rsidR="00273324">
        <w:rPr>
          <w:lang w:val="nl-NL"/>
        </w:rPr>
        <w:t>Om de kracht in de motor te behoude</w:t>
      </w:r>
      <w:r w:rsidR="00B600BA">
        <w:rPr>
          <w:lang w:val="nl-NL"/>
        </w:rPr>
        <w:t>n</w:t>
      </w:r>
      <w:r w:rsidR="00273324">
        <w:rPr>
          <w:lang w:val="nl-NL"/>
        </w:rPr>
        <w:t xml:space="preserve"> wordt onderzocht </w:t>
      </w:r>
      <w:r w:rsidR="00B600BA">
        <w:rPr>
          <w:lang w:val="nl-NL"/>
        </w:rPr>
        <w:t>of er interne tandwielen zijn geplaatst.</w:t>
      </w:r>
    </w:p>
    <w:p w14:paraId="5BB6F979" w14:textId="3309A504" w:rsidR="00FA416E" w:rsidRDefault="001B5C01" w:rsidP="00046755">
      <w:pPr>
        <w:rPr>
          <w:lang w:val="nl-NL"/>
        </w:rPr>
      </w:pPr>
      <w:r>
        <w:rPr>
          <w:lang w:val="nl-NL"/>
        </w:rPr>
        <w:t xml:space="preserve">Naast </w:t>
      </w:r>
      <w:r w:rsidR="00563F01">
        <w:rPr>
          <w:lang w:val="nl-NL"/>
        </w:rPr>
        <w:t xml:space="preserve">de </w:t>
      </w:r>
      <w:r>
        <w:rPr>
          <w:lang w:val="nl-NL"/>
        </w:rPr>
        <w:t>vooraf besproken aspecten</w:t>
      </w:r>
      <w:r w:rsidR="00CB3F4C">
        <w:rPr>
          <w:lang w:val="nl-NL"/>
        </w:rPr>
        <w:t xml:space="preserve"> </w:t>
      </w:r>
      <w:r>
        <w:rPr>
          <w:lang w:val="nl-NL"/>
        </w:rPr>
        <w:t xml:space="preserve">speelt ook de </w:t>
      </w:r>
      <w:r w:rsidR="00046755" w:rsidRPr="00046755">
        <w:rPr>
          <w:lang w:val="nl-NL"/>
        </w:rPr>
        <w:t>kostprijs</w:t>
      </w:r>
      <w:r w:rsidR="008B5EE8">
        <w:rPr>
          <w:lang w:val="nl-NL"/>
        </w:rPr>
        <w:t>,</w:t>
      </w:r>
      <w:r w:rsidR="0096635A">
        <w:rPr>
          <w:lang w:val="nl-NL"/>
        </w:rPr>
        <w:t xml:space="preserve"> </w:t>
      </w:r>
      <w:r w:rsidR="0097596C">
        <w:rPr>
          <w:lang w:val="nl-NL"/>
        </w:rPr>
        <w:t>die varieert naargelang de</w:t>
      </w:r>
      <w:r w:rsidR="00291F43">
        <w:rPr>
          <w:lang w:val="nl-NL"/>
        </w:rPr>
        <w:t xml:space="preserve"> grootte van de motor</w:t>
      </w:r>
      <w:r w:rsidR="008B5EE8">
        <w:rPr>
          <w:lang w:val="nl-NL"/>
        </w:rPr>
        <w:t>,</w:t>
      </w:r>
      <w:r w:rsidR="00291F43">
        <w:rPr>
          <w:lang w:val="nl-NL"/>
        </w:rPr>
        <w:t xml:space="preserve"> </w:t>
      </w:r>
      <w:r w:rsidR="0097596C">
        <w:rPr>
          <w:lang w:val="nl-NL"/>
        </w:rPr>
        <w:t>een grote rol</w:t>
      </w:r>
      <w:r w:rsidR="00291F43">
        <w:rPr>
          <w:lang w:val="nl-NL"/>
        </w:rPr>
        <w:t>.</w:t>
      </w:r>
      <w:r w:rsidR="00046755" w:rsidRPr="00046755">
        <w:rPr>
          <w:lang w:val="nl-NL"/>
        </w:rPr>
        <w:t xml:space="preserve"> Hoe groter de motor, hoe hoger de prijs</w:t>
      </w:r>
      <w:r w:rsidR="005B3B0C">
        <w:rPr>
          <w:lang w:val="nl-NL"/>
        </w:rPr>
        <w:t xml:space="preserve"> is</w:t>
      </w:r>
      <w:r w:rsidR="00657B11">
        <w:rPr>
          <w:lang w:val="nl-NL"/>
        </w:rPr>
        <w:t>.</w:t>
      </w:r>
      <w:r w:rsidR="00046755" w:rsidRPr="00046755">
        <w:rPr>
          <w:lang w:val="nl-NL"/>
        </w:rPr>
        <w:t xml:space="preserve"> </w:t>
      </w:r>
      <w:r w:rsidR="00657B11">
        <w:rPr>
          <w:lang w:val="nl-NL"/>
        </w:rPr>
        <w:t>W</w:t>
      </w:r>
      <w:r w:rsidR="00046755" w:rsidRPr="00046755">
        <w:rPr>
          <w:lang w:val="nl-NL"/>
        </w:rPr>
        <w:t xml:space="preserve">ant </w:t>
      </w:r>
      <w:r w:rsidR="006D7414">
        <w:rPr>
          <w:lang w:val="nl-NL"/>
        </w:rPr>
        <w:t>hoe groter de motor</w:t>
      </w:r>
      <w:r w:rsidR="00C36F29">
        <w:rPr>
          <w:lang w:val="nl-NL"/>
        </w:rPr>
        <w:t>,</w:t>
      </w:r>
      <w:r w:rsidR="006D7414">
        <w:rPr>
          <w:lang w:val="nl-NL"/>
        </w:rPr>
        <w:t xml:space="preserve"> hoe meer koper er </w:t>
      </w:r>
      <w:r w:rsidR="00C255F9">
        <w:rPr>
          <w:lang w:val="nl-NL"/>
        </w:rPr>
        <w:t xml:space="preserve">wordt </w:t>
      </w:r>
      <w:r w:rsidR="006D7414">
        <w:rPr>
          <w:lang w:val="nl-NL"/>
        </w:rPr>
        <w:t>gebruikt</w:t>
      </w:r>
      <w:r w:rsidR="00CC4724">
        <w:rPr>
          <w:lang w:val="nl-NL"/>
        </w:rPr>
        <w:t xml:space="preserve"> en </w:t>
      </w:r>
      <w:r w:rsidR="00C13F3D">
        <w:rPr>
          <w:lang w:val="nl-NL"/>
        </w:rPr>
        <w:t>dus ook de kostprijs die stijgt</w:t>
      </w:r>
      <w:r w:rsidR="00046755" w:rsidRPr="00046755">
        <w:rPr>
          <w:lang w:val="nl-NL"/>
        </w:rPr>
        <w:t>.</w:t>
      </w:r>
      <w:r w:rsidR="00232E25">
        <w:rPr>
          <w:lang w:val="nl-NL"/>
        </w:rPr>
        <w:t xml:space="preserve"> </w:t>
      </w:r>
      <w:r w:rsidR="00AC715B">
        <w:rPr>
          <w:lang w:val="nl-NL"/>
        </w:rPr>
        <w:t>Efficiëntie is erg belangrijk, maar minder van toepassing bij een motor door zijn mindere waarden op dit vlak.</w:t>
      </w:r>
    </w:p>
    <w:p w14:paraId="7D280E3B" w14:textId="620F0798" w:rsidR="00577383" w:rsidRDefault="00046755" w:rsidP="00046755">
      <w:pPr>
        <w:rPr>
          <w:rStyle w:val="Hyperlink"/>
          <w:color w:val="auto"/>
          <w:u w:val="none"/>
          <w:lang w:val="nl-NL"/>
        </w:rPr>
        <w:sectPr w:rsidR="00577383" w:rsidSect="008E2F81">
          <w:footerReference w:type="default" r:id="rId24"/>
          <w:pgSz w:w="11906" w:h="16838"/>
          <w:pgMar w:top="1417" w:right="1417" w:bottom="1417" w:left="1417" w:header="708" w:footer="708" w:gutter="0"/>
          <w:cols w:space="708"/>
          <w:titlePg/>
          <w:docGrid w:linePitch="360"/>
        </w:sectPr>
      </w:pPr>
      <w:r w:rsidRPr="00046755">
        <w:rPr>
          <w:lang w:val="nl-NL"/>
        </w:rPr>
        <w:t xml:space="preserve">Er bestaan </w:t>
      </w:r>
      <w:r w:rsidR="00E46F8A">
        <w:rPr>
          <w:lang w:val="nl-NL"/>
        </w:rPr>
        <w:t>verschillende motoren</w:t>
      </w:r>
      <w:r w:rsidR="00D42B03">
        <w:rPr>
          <w:lang w:val="nl-NL"/>
        </w:rPr>
        <w:t xml:space="preserve"> zoals: </w:t>
      </w:r>
      <w:r w:rsidRPr="00046755">
        <w:rPr>
          <w:lang w:val="nl-NL"/>
        </w:rPr>
        <w:t>stappenmotoren, servomotoren, DC</w:t>
      </w:r>
      <w:r w:rsidR="00DC46CA">
        <w:rPr>
          <w:lang w:val="nl-NL"/>
        </w:rPr>
        <w:t>-</w:t>
      </w:r>
      <w:r w:rsidRPr="00046755">
        <w:rPr>
          <w:lang w:val="nl-NL"/>
        </w:rPr>
        <w:t>motoren</w:t>
      </w:r>
      <w:r w:rsidR="00D42B03">
        <w:rPr>
          <w:lang w:val="nl-NL"/>
        </w:rPr>
        <w:t xml:space="preserve"> en </w:t>
      </w:r>
      <w:r>
        <w:rPr>
          <w:lang w:val="nl-NL"/>
        </w:rPr>
        <w:t>b</w:t>
      </w:r>
      <w:r w:rsidRPr="00046755">
        <w:rPr>
          <w:lang w:val="nl-NL"/>
        </w:rPr>
        <w:t>rushless DC</w:t>
      </w:r>
      <w:r w:rsidR="00DC46CA">
        <w:rPr>
          <w:lang w:val="nl-NL"/>
        </w:rPr>
        <w:t>-</w:t>
      </w:r>
      <w:r w:rsidRPr="00046755">
        <w:rPr>
          <w:lang w:val="nl-NL"/>
        </w:rPr>
        <w:t xml:space="preserve">motoren. </w:t>
      </w:r>
      <w:r w:rsidR="0029521E">
        <w:rPr>
          <w:lang w:val="nl-NL"/>
        </w:rPr>
        <w:t xml:space="preserve">De vergelijking en de uitleg van de meest voorkomende motoren in de elektronica staan in </w:t>
      </w:r>
      <w:r w:rsidR="00D46B56">
        <w:rPr>
          <w:lang w:val="nl-NL"/>
        </w:rPr>
        <w:fldChar w:fldCharType="begin"/>
      </w:r>
      <w:r w:rsidR="00D46B56">
        <w:rPr>
          <w:lang w:val="nl-NL"/>
        </w:rPr>
        <w:instrText xml:space="preserve"> REF _Ref130129959 \h </w:instrText>
      </w:r>
      <w:r w:rsidR="00D46B56">
        <w:rPr>
          <w:lang w:val="nl-NL"/>
        </w:rPr>
      </w:r>
      <w:r w:rsidR="00D46B56">
        <w:rPr>
          <w:lang w:val="nl-NL"/>
        </w:rPr>
        <w:fldChar w:fldCharType="separate"/>
      </w:r>
      <w:r w:rsidR="00732DD9">
        <w:t xml:space="preserve">Tabel </w:t>
      </w:r>
      <w:r w:rsidR="00732DD9">
        <w:rPr>
          <w:noProof/>
        </w:rPr>
        <w:t>3</w:t>
      </w:r>
      <w:r w:rsidR="00D46B56">
        <w:rPr>
          <w:lang w:val="nl-NL"/>
        </w:rPr>
        <w:fldChar w:fldCharType="end"/>
      </w:r>
      <w:r w:rsidR="004730F8">
        <w:rPr>
          <w:lang w:val="nl-NL"/>
        </w:rPr>
        <w:fldChar w:fldCharType="begin"/>
      </w:r>
      <w:r w:rsidR="004730F8">
        <w:rPr>
          <w:lang w:val="nl-NL"/>
        </w:rPr>
        <w:instrText xml:space="preserve"> REF _Ref131008182 \h </w:instrText>
      </w:r>
      <w:r w:rsidR="004730F8">
        <w:rPr>
          <w:lang w:val="nl-NL"/>
        </w:rPr>
      </w:r>
      <w:r w:rsidR="004730F8">
        <w:rPr>
          <w:lang w:val="nl-NL"/>
        </w:rPr>
        <w:fldChar w:fldCharType="separate"/>
      </w:r>
      <w:r w:rsidR="00732DD9">
        <w:t xml:space="preserve">Tabel </w:t>
      </w:r>
      <w:r w:rsidR="00732DD9">
        <w:rPr>
          <w:noProof/>
        </w:rPr>
        <w:t>3</w:t>
      </w:r>
      <w:r w:rsidR="00732DD9">
        <w:t>: Vergelijking van motoren</w:t>
      </w:r>
      <w:r w:rsidR="00732DD9" w:rsidRPr="00064473">
        <w:t xml:space="preserve"> </w:t>
      </w:r>
      <w:r w:rsidR="00732DD9" w:rsidRPr="00064473">
        <w:rPr>
          <w:lang w:val="nl-NL"/>
        </w:rPr>
        <w:t xml:space="preserve"> </w:t>
      </w:r>
      <w:sdt>
        <w:sdtPr>
          <w:rPr>
            <w:lang w:val="nl-NL"/>
          </w:rPr>
          <w:id w:val="485905912"/>
          <w:citation/>
        </w:sdtPr>
        <w:sdtContent>
          <w:r w:rsidR="00732DD9">
            <w:rPr>
              <w:lang w:val="nl-NL"/>
            </w:rPr>
            <w:fldChar w:fldCharType="begin"/>
          </w:r>
          <w:r w:rsidR="00732DD9">
            <w:rPr>
              <w:lang w:val="nl-NL"/>
            </w:rPr>
            <w:instrText xml:space="preserve"> CITATION DCmotor \l 1043 </w:instrText>
          </w:r>
          <w:r w:rsidR="00732DD9">
            <w:rPr>
              <w:lang w:val="nl-NL"/>
            </w:rPr>
            <w:fldChar w:fldCharType="separate"/>
          </w:r>
          <w:r w:rsidR="00732DD9" w:rsidRPr="00421828">
            <w:rPr>
              <w:noProof/>
              <w:lang w:val="nl-NL"/>
            </w:rPr>
            <w:t>[2]</w:t>
          </w:r>
          <w:r w:rsidR="00732DD9">
            <w:rPr>
              <w:lang w:val="nl-NL"/>
            </w:rPr>
            <w:fldChar w:fldCharType="end"/>
          </w:r>
        </w:sdtContent>
      </w:sdt>
      <w:sdt>
        <w:sdtPr>
          <w:rPr>
            <w:lang w:val="nl-NL"/>
          </w:rPr>
          <w:id w:val="1326093232"/>
          <w:citation/>
        </w:sdtPr>
        <w:sdtContent>
          <w:r w:rsidR="00732DD9">
            <w:rPr>
              <w:lang w:val="nl-NL"/>
            </w:rPr>
            <w:fldChar w:fldCharType="begin"/>
          </w:r>
          <w:r w:rsidR="00732DD9">
            <w:rPr>
              <w:lang w:val="nl-NL"/>
            </w:rPr>
            <w:instrText xml:space="preserve">CITATION BrushlessDCmotoren \l 1043 </w:instrText>
          </w:r>
          <w:r w:rsidR="00732DD9">
            <w:rPr>
              <w:lang w:val="nl-NL"/>
            </w:rPr>
            <w:fldChar w:fldCharType="separate"/>
          </w:r>
          <w:r w:rsidR="00732DD9">
            <w:rPr>
              <w:noProof/>
              <w:lang w:val="nl-NL"/>
            </w:rPr>
            <w:t xml:space="preserve"> </w:t>
          </w:r>
          <w:r w:rsidR="00732DD9" w:rsidRPr="00421828">
            <w:rPr>
              <w:noProof/>
              <w:lang w:val="nl-NL"/>
            </w:rPr>
            <w:t>[3]</w:t>
          </w:r>
          <w:r w:rsidR="00732DD9">
            <w:rPr>
              <w:lang w:val="nl-NL"/>
            </w:rPr>
            <w:fldChar w:fldCharType="end"/>
          </w:r>
        </w:sdtContent>
      </w:sdt>
      <w:r w:rsidR="004730F8">
        <w:rPr>
          <w:lang w:val="nl-NL"/>
        </w:rPr>
        <w:fldChar w:fldCharType="end"/>
      </w:r>
      <w:r w:rsidR="0029521E">
        <w:rPr>
          <w:lang w:val="nl-NL"/>
        </w:rPr>
        <w:t>.</w:t>
      </w:r>
      <w:r w:rsidR="009C73FA">
        <w:rPr>
          <w:lang w:val="nl-NL"/>
        </w:rPr>
        <w:t xml:space="preserve"> </w:t>
      </w:r>
      <w:r w:rsidR="001A5208">
        <w:rPr>
          <w:rStyle w:val="Hyperlink"/>
          <w:color w:val="auto"/>
          <w:u w:val="none"/>
          <w:lang w:val="nl-NL"/>
        </w:rPr>
        <w:t>De v</w:t>
      </w:r>
      <w:r w:rsidR="00D27B30">
        <w:rPr>
          <w:rStyle w:val="Hyperlink"/>
          <w:color w:val="auto"/>
          <w:u w:val="none"/>
          <w:lang w:val="nl-NL"/>
        </w:rPr>
        <w:t xml:space="preserve">ergeleken motoren </w:t>
      </w:r>
      <w:r w:rsidR="001A5208">
        <w:rPr>
          <w:rStyle w:val="Hyperlink"/>
          <w:color w:val="auto"/>
          <w:u w:val="none"/>
          <w:lang w:val="nl-NL"/>
        </w:rPr>
        <w:t>zijn geselecteerd op</w:t>
      </w:r>
      <w:r w:rsidR="00447FD9">
        <w:rPr>
          <w:rStyle w:val="Hyperlink"/>
          <w:color w:val="auto"/>
          <w:u w:val="none"/>
          <w:lang w:val="nl-NL"/>
        </w:rPr>
        <w:t xml:space="preserve"> basis van populariteit en </w:t>
      </w:r>
      <w:r w:rsidR="00F01CAC">
        <w:rPr>
          <w:rStyle w:val="Hyperlink"/>
          <w:color w:val="auto"/>
          <w:u w:val="none"/>
          <w:lang w:val="nl-NL"/>
        </w:rPr>
        <w:t>kracht</w:t>
      </w:r>
      <w:r w:rsidR="00243E1F">
        <w:rPr>
          <w:rStyle w:val="Hyperlink"/>
          <w:color w:val="auto"/>
          <w:u w:val="none"/>
          <w:lang w:val="nl-NL"/>
        </w:rPr>
        <w:t>.</w:t>
      </w:r>
    </w:p>
    <w:p w14:paraId="48EE655F" w14:textId="49A77546" w:rsidR="00566106" w:rsidRPr="006B7845" w:rsidRDefault="00613DF3" w:rsidP="00D96611">
      <w:pPr>
        <w:pStyle w:val="Kop3"/>
      </w:pPr>
      <w:bookmarkStart w:id="11" w:name="_Toc136546162"/>
      <w:r w:rsidRPr="006B7845">
        <w:rPr>
          <w:lang w:val="nl-NL"/>
        </w:rPr>
        <w:lastRenderedPageBreak/>
        <w:t>Stappenmotor</w:t>
      </w:r>
      <w:bookmarkEnd w:id="11"/>
    </w:p>
    <w:p w14:paraId="6A497F27" w14:textId="4E1AFBDF" w:rsidR="002237A7" w:rsidRDefault="002237A7" w:rsidP="00046755">
      <w:r>
        <w:t xml:space="preserve">Als </w:t>
      </w:r>
      <w:r w:rsidR="00ED6A0A">
        <w:t>er</w:t>
      </w:r>
      <w:r>
        <w:t xml:space="preserve"> </w:t>
      </w:r>
      <w:r w:rsidR="0058465F">
        <w:t>gekeken</w:t>
      </w:r>
      <w:r w:rsidR="00A54DD9">
        <w:t xml:space="preserve"> wordt</w:t>
      </w:r>
      <w:r>
        <w:t xml:space="preserve"> naar kracht en populariteit</w:t>
      </w:r>
      <w:r w:rsidR="0035386C">
        <w:t>,</w:t>
      </w:r>
      <w:r>
        <w:t xml:space="preserve"> </w:t>
      </w:r>
      <w:r w:rsidR="0096496C">
        <w:t>dan wordt er vaak gebruik gemaakt</w:t>
      </w:r>
      <w:r>
        <w:t xml:space="preserve"> van een NEMA</w:t>
      </w:r>
      <w:r w:rsidR="008451F0">
        <w:t xml:space="preserve"> </w:t>
      </w:r>
      <w:r>
        <w:t>17</w:t>
      </w:r>
      <w:r w:rsidR="00EF57CA">
        <w:t>-</w:t>
      </w:r>
      <w:r>
        <w:t>motor</w:t>
      </w:r>
      <w:r w:rsidR="0090453C">
        <w:t>.</w:t>
      </w:r>
      <w:r>
        <w:t xml:space="preserve"> </w:t>
      </w:r>
      <w:r w:rsidR="0090453C">
        <w:t>D</w:t>
      </w:r>
      <w:r w:rsidR="009B35BD">
        <w:t>e motor</w:t>
      </w:r>
      <w:r w:rsidR="00C92638">
        <w:t xml:space="preserve"> is vooral populair</w:t>
      </w:r>
      <w:r>
        <w:t xml:space="preserve"> in toepassingen</w:t>
      </w:r>
      <w:r w:rsidR="003A14EC">
        <w:t xml:space="preserve"> met </w:t>
      </w:r>
      <w:r w:rsidR="0090453C">
        <w:t>een</w:t>
      </w:r>
      <w:r w:rsidR="003A14EC">
        <w:t xml:space="preserve"> </w:t>
      </w:r>
      <w:r>
        <w:t>3</w:t>
      </w:r>
      <w:r w:rsidR="00ED6A0A">
        <w:t>D</w:t>
      </w:r>
      <w:r>
        <w:t>-printer</w:t>
      </w:r>
      <w:r w:rsidR="00A90F87" w:rsidRPr="00A90F87">
        <w:t xml:space="preserve"> </w:t>
      </w:r>
      <w:sdt>
        <w:sdtPr>
          <w:id w:val="1573473188"/>
          <w:citation/>
        </w:sdtPr>
        <w:sdtContent>
          <w:r w:rsidR="00A90F87">
            <w:fldChar w:fldCharType="begin"/>
          </w:r>
          <w:r w:rsidR="00982EE8">
            <w:rPr>
              <w:lang w:val="nl-NL"/>
            </w:rPr>
            <w:instrText xml:space="preserve">CITATION stappenmotor \l 1043 </w:instrText>
          </w:r>
          <w:r w:rsidR="00A90F87">
            <w:fldChar w:fldCharType="separate"/>
          </w:r>
          <w:r w:rsidR="00421828" w:rsidRPr="00421828">
            <w:rPr>
              <w:noProof/>
              <w:lang w:val="nl-NL"/>
            </w:rPr>
            <w:t>[2]</w:t>
          </w:r>
          <w:r w:rsidR="00A90F87">
            <w:fldChar w:fldCharType="end"/>
          </w:r>
        </w:sdtContent>
      </w:sdt>
      <w:r>
        <w:t>.</w:t>
      </w:r>
      <w:r w:rsidR="00C92638">
        <w:t xml:space="preserve"> </w:t>
      </w:r>
    </w:p>
    <w:p w14:paraId="0AAD338B" w14:textId="1BAE8F67" w:rsidR="00613DF3" w:rsidRPr="00FC5AF3" w:rsidRDefault="00613DF3" w:rsidP="00D96611">
      <w:pPr>
        <w:pStyle w:val="Kop3"/>
        <w:rPr>
          <w:lang w:val="nl-NL"/>
        </w:rPr>
      </w:pPr>
      <w:bookmarkStart w:id="12" w:name="_Toc136546163"/>
      <w:r w:rsidRPr="00FC5AF3">
        <w:rPr>
          <w:lang w:val="nl-NL"/>
        </w:rPr>
        <w:t>Servomotor</w:t>
      </w:r>
      <w:bookmarkEnd w:id="12"/>
    </w:p>
    <w:p w14:paraId="72D28358" w14:textId="20BEA88E" w:rsidR="00D16C8B" w:rsidRDefault="00D16C8B" w:rsidP="00046755">
      <w:pPr>
        <w:rPr>
          <w:lang w:val="nl-NL"/>
        </w:rPr>
      </w:pPr>
      <w:r w:rsidRPr="00790B71">
        <w:rPr>
          <w:lang w:val="nl-NL"/>
        </w:rPr>
        <w:t>Bij een servomotor</w:t>
      </w:r>
      <w:r w:rsidR="00790B71" w:rsidRPr="00790B71">
        <w:rPr>
          <w:lang w:val="nl-NL"/>
        </w:rPr>
        <w:t xml:space="preserve"> i</w:t>
      </w:r>
      <w:r w:rsidR="00790B71">
        <w:rPr>
          <w:lang w:val="nl-NL"/>
        </w:rPr>
        <w:t>s kracht een grote factor, een motor die 25 kg kan</w:t>
      </w:r>
      <w:r w:rsidR="00A05D33">
        <w:rPr>
          <w:lang w:val="nl-NL"/>
        </w:rPr>
        <w:t xml:space="preserve"> heffen</w:t>
      </w:r>
      <w:r w:rsidR="00790B71">
        <w:rPr>
          <w:lang w:val="nl-NL"/>
        </w:rPr>
        <w:t xml:space="preserve"> </w:t>
      </w:r>
      <w:r w:rsidR="00E41B52">
        <w:rPr>
          <w:lang w:val="nl-NL"/>
        </w:rPr>
        <w:t>is dus de beste keuz</w:t>
      </w:r>
      <w:r w:rsidR="00A05D33">
        <w:rPr>
          <w:lang w:val="nl-NL"/>
        </w:rPr>
        <w:t>e</w:t>
      </w:r>
      <w:r w:rsidR="00E41B52">
        <w:rPr>
          <w:lang w:val="nl-NL"/>
        </w:rPr>
        <w:t>.</w:t>
      </w:r>
      <w:r w:rsidR="00A05D33">
        <w:rPr>
          <w:lang w:val="nl-NL"/>
        </w:rPr>
        <w:t xml:space="preserve"> De td-8125mg is een </w:t>
      </w:r>
      <w:r w:rsidR="00AF5752">
        <w:rPr>
          <w:lang w:val="nl-NL"/>
        </w:rPr>
        <w:t>veel gebruikte optie en is hier de beste mogelijkheid</w:t>
      </w:r>
      <w:r w:rsidR="00F54463">
        <w:rPr>
          <w:lang w:val="nl-NL"/>
        </w:rPr>
        <w:t xml:space="preserve"> </w:t>
      </w:r>
      <w:sdt>
        <w:sdtPr>
          <w:rPr>
            <w:i/>
            <w:iCs/>
            <w:u w:val="single"/>
            <w:lang w:val="nl-NL"/>
          </w:rPr>
          <w:id w:val="-1726828182"/>
          <w:citation/>
        </w:sdtPr>
        <w:sdtContent>
          <w:r w:rsidR="003A5806">
            <w:rPr>
              <w:i/>
              <w:iCs/>
              <w:u w:val="single"/>
              <w:lang w:val="nl-NL"/>
            </w:rPr>
            <w:fldChar w:fldCharType="begin"/>
          </w:r>
          <w:r w:rsidR="00982EE8">
            <w:rPr>
              <w:lang w:val="nl-NL"/>
            </w:rPr>
            <w:instrText xml:space="preserve">CITATION servomotor \l 1043 </w:instrText>
          </w:r>
          <w:r w:rsidR="003A5806">
            <w:rPr>
              <w:i/>
              <w:iCs/>
              <w:u w:val="single"/>
              <w:lang w:val="nl-NL"/>
            </w:rPr>
            <w:fldChar w:fldCharType="separate"/>
          </w:r>
          <w:r w:rsidR="00421828" w:rsidRPr="00421828">
            <w:rPr>
              <w:noProof/>
              <w:lang w:val="nl-NL"/>
            </w:rPr>
            <w:t>[3]</w:t>
          </w:r>
          <w:r w:rsidR="003A5806">
            <w:rPr>
              <w:i/>
              <w:iCs/>
              <w:u w:val="single"/>
              <w:lang w:val="nl-NL"/>
            </w:rPr>
            <w:fldChar w:fldCharType="end"/>
          </w:r>
        </w:sdtContent>
      </w:sdt>
      <w:r w:rsidR="00AF5752">
        <w:rPr>
          <w:lang w:val="nl-NL"/>
        </w:rPr>
        <w:t>.</w:t>
      </w:r>
    </w:p>
    <w:p w14:paraId="75A13007" w14:textId="5EB00445" w:rsidR="00613DF3" w:rsidRPr="006B7845" w:rsidRDefault="00C0052C" w:rsidP="00D96611">
      <w:pPr>
        <w:pStyle w:val="Kop3"/>
        <w:rPr>
          <w:lang w:val="nl-NL"/>
        </w:rPr>
      </w:pPr>
      <w:bookmarkStart w:id="13" w:name="_Toc136546164"/>
      <w:r w:rsidRPr="006B7845">
        <w:rPr>
          <w:lang w:val="nl-NL"/>
        </w:rPr>
        <w:t>DC</w:t>
      </w:r>
      <w:r w:rsidR="00EA709D">
        <w:rPr>
          <w:lang w:val="nl-NL"/>
        </w:rPr>
        <w:t>-</w:t>
      </w:r>
      <w:r w:rsidRPr="006B7845">
        <w:rPr>
          <w:lang w:val="nl-NL"/>
        </w:rPr>
        <w:t>motoren</w:t>
      </w:r>
      <w:bookmarkEnd w:id="13"/>
    </w:p>
    <w:p w14:paraId="777D125F" w14:textId="715DF042" w:rsidR="00AF5752" w:rsidRDefault="00AF5752" w:rsidP="00046755">
      <w:pPr>
        <w:rPr>
          <w:lang w:val="nl-NL"/>
        </w:rPr>
      </w:pPr>
      <w:r w:rsidRPr="00AF5752">
        <w:rPr>
          <w:lang w:val="nl-NL"/>
        </w:rPr>
        <w:t>Voor D</w:t>
      </w:r>
      <w:r>
        <w:rPr>
          <w:lang w:val="nl-NL"/>
        </w:rPr>
        <w:t>C</w:t>
      </w:r>
      <w:r w:rsidR="00CC27DA">
        <w:rPr>
          <w:lang w:val="nl-NL"/>
        </w:rPr>
        <w:t>-</w:t>
      </w:r>
      <w:r>
        <w:rPr>
          <w:lang w:val="nl-NL"/>
        </w:rPr>
        <w:t>motoren</w:t>
      </w:r>
      <w:r w:rsidR="00B67FC9">
        <w:rPr>
          <w:lang w:val="nl-NL"/>
        </w:rPr>
        <w:t xml:space="preserve"> wordt de term “transmissiemotor” gebruikt. </w:t>
      </w:r>
      <w:r w:rsidR="005303D4">
        <w:rPr>
          <w:lang w:val="nl-NL"/>
        </w:rPr>
        <w:t>Bij</w:t>
      </w:r>
      <w:r w:rsidR="007E6374">
        <w:rPr>
          <w:lang w:val="nl-NL"/>
        </w:rPr>
        <w:t xml:space="preserve"> dit type motor wordt gebruik gemaakt van een </w:t>
      </w:r>
      <w:r w:rsidR="00844E3E">
        <w:rPr>
          <w:lang w:val="nl-NL"/>
        </w:rPr>
        <w:t>tandwieloverbrenging</w:t>
      </w:r>
      <w:r w:rsidR="00744F54">
        <w:rPr>
          <w:lang w:val="nl-NL"/>
        </w:rPr>
        <w:t>.</w:t>
      </w:r>
      <w:r w:rsidR="00844E3E">
        <w:rPr>
          <w:lang w:val="nl-NL"/>
        </w:rPr>
        <w:t xml:space="preserve"> </w:t>
      </w:r>
      <w:sdt>
        <w:sdtPr>
          <w:rPr>
            <w:lang w:val="nl-NL"/>
          </w:rPr>
          <w:id w:val="-109054834"/>
          <w:citation/>
        </w:sdtPr>
        <w:sdtContent>
          <w:r w:rsidR="008C4E6D">
            <w:rPr>
              <w:lang w:val="nl-NL"/>
            </w:rPr>
            <w:fldChar w:fldCharType="begin"/>
          </w:r>
          <w:r w:rsidR="008C4E6D">
            <w:rPr>
              <w:lang w:val="nl-NL"/>
            </w:rPr>
            <w:instrText xml:space="preserve"> CITATION DCmotor \l 1043 </w:instrText>
          </w:r>
          <w:r w:rsidR="008C4E6D">
            <w:rPr>
              <w:lang w:val="nl-NL"/>
            </w:rPr>
            <w:fldChar w:fldCharType="separate"/>
          </w:r>
          <w:r w:rsidR="00421828" w:rsidRPr="00421828">
            <w:rPr>
              <w:noProof/>
              <w:lang w:val="nl-NL"/>
            </w:rPr>
            <w:t>[4]</w:t>
          </w:r>
          <w:r w:rsidR="008C4E6D">
            <w:rPr>
              <w:lang w:val="nl-NL"/>
            </w:rPr>
            <w:fldChar w:fldCharType="end"/>
          </w:r>
        </w:sdtContent>
      </w:sdt>
    </w:p>
    <w:p w14:paraId="5256CEB1" w14:textId="117E5D81" w:rsidR="00C0052C" w:rsidRPr="006B7845" w:rsidRDefault="00C0052C" w:rsidP="00D96611">
      <w:pPr>
        <w:pStyle w:val="Kop3"/>
        <w:rPr>
          <w:lang w:val="nl-NL"/>
        </w:rPr>
      </w:pPr>
      <w:bookmarkStart w:id="14" w:name="_Toc136546165"/>
      <w:r w:rsidRPr="006B7845">
        <w:rPr>
          <w:lang w:val="nl-NL"/>
        </w:rPr>
        <w:t>Brushless DC</w:t>
      </w:r>
      <w:r w:rsidR="00CC27DA">
        <w:rPr>
          <w:lang w:val="nl-NL"/>
        </w:rPr>
        <w:t>-</w:t>
      </w:r>
      <w:r w:rsidRPr="006B7845">
        <w:rPr>
          <w:lang w:val="nl-NL"/>
        </w:rPr>
        <w:t>motoren</w:t>
      </w:r>
      <w:bookmarkEnd w:id="14"/>
    </w:p>
    <w:p w14:paraId="34480427" w14:textId="5B0E808C" w:rsidR="00B92CA0" w:rsidRDefault="00E925A8" w:rsidP="00046755">
      <w:pPr>
        <w:rPr>
          <w:lang w:val="nl-NL"/>
        </w:rPr>
      </w:pPr>
      <w:r>
        <w:rPr>
          <w:lang w:val="nl-NL"/>
        </w:rPr>
        <w:t>Aangezien</w:t>
      </w:r>
      <w:r w:rsidR="00DC39AC">
        <w:rPr>
          <w:lang w:val="nl-NL"/>
        </w:rPr>
        <w:t xml:space="preserve"> de</w:t>
      </w:r>
      <w:r w:rsidR="00B92CA0" w:rsidRPr="00B92CA0">
        <w:rPr>
          <w:lang w:val="nl-NL"/>
        </w:rPr>
        <w:t xml:space="preserve"> brushless DC</w:t>
      </w:r>
      <w:r w:rsidR="00844E3E">
        <w:rPr>
          <w:lang w:val="nl-NL"/>
        </w:rPr>
        <w:t>-</w:t>
      </w:r>
      <w:r w:rsidR="00B92CA0" w:rsidRPr="00B92CA0">
        <w:rPr>
          <w:lang w:val="nl-NL"/>
        </w:rPr>
        <w:t xml:space="preserve">motoren </w:t>
      </w:r>
      <w:r w:rsidR="00B92CA0">
        <w:rPr>
          <w:lang w:val="nl-NL"/>
        </w:rPr>
        <w:t xml:space="preserve">van oorsprong weinig gewicht </w:t>
      </w:r>
      <w:r w:rsidR="00DC39AC">
        <w:rPr>
          <w:lang w:val="nl-NL"/>
        </w:rPr>
        <w:t>kunnen</w:t>
      </w:r>
      <w:r w:rsidR="00B92CA0">
        <w:rPr>
          <w:lang w:val="nl-NL"/>
        </w:rPr>
        <w:t xml:space="preserve"> </w:t>
      </w:r>
      <w:r w:rsidR="00F01790">
        <w:rPr>
          <w:lang w:val="nl-NL"/>
        </w:rPr>
        <w:t>dragen</w:t>
      </w:r>
      <w:r w:rsidR="00DC39AC">
        <w:rPr>
          <w:lang w:val="nl-NL"/>
        </w:rPr>
        <w:t xml:space="preserve">, </w:t>
      </w:r>
      <w:r w:rsidR="002F65C7">
        <w:rPr>
          <w:lang w:val="nl-NL"/>
        </w:rPr>
        <w:t xml:space="preserve">is de </w:t>
      </w:r>
      <w:r w:rsidR="00B92CA0">
        <w:rPr>
          <w:lang w:val="nl-NL"/>
        </w:rPr>
        <w:t xml:space="preserve">populariteit </w:t>
      </w:r>
      <w:r w:rsidR="00FF744B">
        <w:rPr>
          <w:lang w:val="nl-NL"/>
        </w:rPr>
        <w:t>van belang.</w:t>
      </w:r>
      <w:r w:rsidR="00FC3B0D">
        <w:rPr>
          <w:lang w:val="nl-NL"/>
        </w:rPr>
        <w:t xml:space="preserve"> </w:t>
      </w:r>
      <w:r w:rsidR="00FF744B">
        <w:rPr>
          <w:lang w:val="nl-NL"/>
        </w:rPr>
        <w:t>D</w:t>
      </w:r>
      <w:r w:rsidR="00FC3B0D">
        <w:rPr>
          <w:lang w:val="nl-NL"/>
        </w:rPr>
        <w:t>ronemotoren,</w:t>
      </w:r>
      <w:r w:rsidR="00353FC2">
        <w:rPr>
          <w:lang w:val="nl-NL"/>
        </w:rPr>
        <w:t xml:space="preserve"> </w:t>
      </w:r>
      <w:r w:rsidR="00504474">
        <w:rPr>
          <w:lang w:val="nl-NL"/>
        </w:rPr>
        <w:t xml:space="preserve">zoals </w:t>
      </w:r>
      <w:r w:rsidR="00E70B1A">
        <w:rPr>
          <w:lang w:val="nl-NL"/>
        </w:rPr>
        <w:t xml:space="preserve">de </w:t>
      </w:r>
      <w:r w:rsidR="003340DA">
        <w:rPr>
          <w:lang w:val="nl-NL"/>
        </w:rPr>
        <w:t>P</w:t>
      </w:r>
      <w:r w:rsidR="00825883">
        <w:rPr>
          <w:lang w:val="nl-NL"/>
        </w:rPr>
        <w:t>ichler</w:t>
      </w:r>
      <w:r w:rsidR="003340DA">
        <w:rPr>
          <w:lang w:val="nl-NL"/>
        </w:rPr>
        <w:t>motor</w:t>
      </w:r>
      <w:r w:rsidR="00FB606C">
        <w:rPr>
          <w:lang w:val="nl-NL"/>
        </w:rPr>
        <w:t>,</w:t>
      </w:r>
      <w:r w:rsidR="00FC3B0D">
        <w:rPr>
          <w:lang w:val="nl-NL"/>
        </w:rPr>
        <w:t xml:space="preserve"> </w:t>
      </w:r>
      <w:r w:rsidR="003E551A">
        <w:rPr>
          <w:lang w:val="nl-NL"/>
        </w:rPr>
        <w:t xml:space="preserve">zijn </w:t>
      </w:r>
      <w:r w:rsidR="00FC3B0D">
        <w:rPr>
          <w:lang w:val="nl-NL"/>
        </w:rPr>
        <w:t>de meest gebruikte</w:t>
      </w:r>
      <w:r w:rsidR="003E551A">
        <w:rPr>
          <w:lang w:val="nl-NL"/>
        </w:rPr>
        <w:t xml:space="preserve"> in hun soort</w:t>
      </w:r>
      <w:sdt>
        <w:sdtPr>
          <w:rPr>
            <w:lang w:val="nl-NL"/>
          </w:rPr>
          <w:id w:val="1874659890"/>
          <w:citation/>
        </w:sdtPr>
        <w:sdtContent>
          <w:r w:rsidR="005441F9">
            <w:rPr>
              <w:lang w:val="nl-NL"/>
            </w:rPr>
            <w:fldChar w:fldCharType="begin"/>
          </w:r>
          <w:r w:rsidR="005441F9">
            <w:rPr>
              <w:lang w:val="nl-NL"/>
            </w:rPr>
            <w:instrText xml:space="preserve">CITATION BrushlessDCmotoren \l 1043 </w:instrText>
          </w:r>
          <w:r w:rsidR="005441F9">
            <w:rPr>
              <w:lang w:val="nl-NL"/>
            </w:rPr>
            <w:fldChar w:fldCharType="separate"/>
          </w:r>
          <w:r w:rsidR="00421828">
            <w:rPr>
              <w:noProof/>
              <w:lang w:val="nl-NL"/>
            </w:rPr>
            <w:t xml:space="preserve"> </w:t>
          </w:r>
          <w:r w:rsidR="00421828" w:rsidRPr="00421828">
            <w:rPr>
              <w:noProof/>
              <w:lang w:val="nl-NL"/>
            </w:rPr>
            <w:t>[5]</w:t>
          </w:r>
          <w:r w:rsidR="005441F9">
            <w:rPr>
              <w:lang w:val="nl-NL"/>
            </w:rPr>
            <w:fldChar w:fldCharType="end"/>
          </w:r>
        </w:sdtContent>
      </w:sdt>
      <w:r w:rsidR="003340DA">
        <w:rPr>
          <w:lang w:val="nl-NL"/>
        </w:rPr>
        <w:t>.</w:t>
      </w:r>
    </w:p>
    <w:p w14:paraId="72684AA7" w14:textId="121E5FBA" w:rsidR="0054688B" w:rsidRDefault="00346401" w:rsidP="00046755">
      <w:pPr>
        <w:rPr>
          <w:lang w:val="nl-NL"/>
        </w:rPr>
        <w:sectPr w:rsidR="0054688B" w:rsidSect="008E2F81">
          <w:pgSz w:w="11906" w:h="16838"/>
          <w:pgMar w:top="1417" w:right="1417" w:bottom="1417" w:left="1417" w:header="708" w:footer="708" w:gutter="0"/>
          <w:cols w:space="708"/>
          <w:titlePg/>
          <w:docGrid w:linePitch="360"/>
        </w:sectPr>
      </w:pPr>
      <w:r>
        <w:rPr>
          <w:lang w:val="nl-NL"/>
        </w:rPr>
        <w:t>Uit</w:t>
      </w:r>
      <w:r w:rsidR="004D2F7A">
        <w:rPr>
          <w:lang w:val="nl-NL"/>
        </w:rPr>
        <w:t xml:space="preserve"> </w:t>
      </w:r>
      <w:r w:rsidR="00D46B56">
        <w:rPr>
          <w:lang w:val="nl-NL"/>
        </w:rPr>
        <w:fldChar w:fldCharType="begin"/>
      </w:r>
      <w:r w:rsidR="00D46B56">
        <w:rPr>
          <w:lang w:val="nl-NL"/>
        </w:rPr>
        <w:instrText xml:space="preserve"> REF _Ref130129959 \h </w:instrText>
      </w:r>
      <w:r w:rsidR="00D46B56">
        <w:rPr>
          <w:lang w:val="nl-NL"/>
        </w:rPr>
      </w:r>
      <w:r w:rsidR="00D46B56">
        <w:rPr>
          <w:lang w:val="nl-NL"/>
        </w:rPr>
        <w:fldChar w:fldCharType="separate"/>
      </w:r>
      <w:r w:rsidR="00732DD9">
        <w:t xml:space="preserve">Tabel </w:t>
      </w:r>
      <w:r w:rsidR="00732DD9">
        <w:rPr>
          <w:noProof/>
        </w:rPr>
        <w:t>3</w:t>
      </w:r>
      <w:r w:rsidR="00D46B56">
        <w:rPr>
          <w:lang w:val="nl-NL"/>
        </w:rPr>
        <w:fldChar w:fldCharType="end"/>
      </w:r>
      <w:r w:rsidR="00D46B56">
        <w:rPr>
          <w:lang w:val="nl-NL"/>
        </w:rPr>
        <w:t xml:space="preserve"> </w:t>
      </w:r>
      <w:r w:rsidR="004D2F7A">
        <w:rPr>
          <w:lang w:val="nl-NL"/>
        </w:rPr>
        <w:t xml:space="preserve">kan </w:t>
      </w:r>
      <w:r w:rsidR="006B2B97">
        <w:rPr>
          <w:lang w:val="nl-NL"/>
        </w:rPr>
        <w:t>geconcludeerd</w:t>
      </w:r>
      <w:r w:rsidR="004D2F7A">
        <w:rPr>
          <w:lang w:val="nl-NL"/>
        </w:rPr>
        <w:t xml:space="preserve"> worden dat er in dit project een combinatie </w:t>
      </w:r>
      <w:r w:rsidR="0055322A">
        <w:rPr>
          <w:lang w:val="nl-NL"/>
        </w:rPr>
        <w:t>van stappenmotoren en servomotoren word</w:t>
      </w:r>
      <w:r w:rsidR="00BC27DC">
        <w:rPr>
          <w:lang w:val="nl-NL"/>
        </w:rPr>
        <w:t xml:space="preserve">t </w:t>
      </w:r>
      <w:r w:rsidR="0055322A">
        <w:rPr>
          <w:lang w:val="nl-NL"/>
        </w:rPr>
        <w:t xml:space="preserve">gebruikt. </w:t>
      </w:r>
      <w:r w:rsidR="0054688B">
        <w:rPr>
          <w:lang w:val="nl-NL"/>
        </w:rPr>
        <w:t xml:space="preserve">De </w:t>
      </w:r>
      <w:r w:rsidR="00806F1D">
        <w:rPr>
          <w:lang w:val="nl-NL"/>
        </w:rPr>
        <w:t>b</w:t>
      </w:r>
      <w:r w:rsidR="0054688B">
        <w:rPr>
          <w:lang w:val="nl-NL"/>
        </w:rPr>
        <w:t xml:space="preserve">rushless </w:t>
      </w:r>
      <w:r w:rsidR="006223C9">
        <w:rPr>
          <w:lang w:val="nl-NL"/>
        </w:rPr>
        <w:t>DC-motor</w:t>
      </w:r>
      <w:r w:rsidR="0054688B">
        <w:rPr>
          <w:lang w:val="nl-NL"/>
        </w:rPr>
        <w:t xml:space="preserve"> </w:t>
      </w:r>
      <w:r w:rsidR="00A47E72">
        <w:rPr>
          <w:lang w:val="nl-NL"/>
        </w:rPr>
        <w:t xml:space="preserve">en de </w:t>
      </w:r>
      <w:r w:rsidR="006223C9">
        <w:rPr>
          <w:lang w:val="nl-NL"/>
        </w:rPr>
        <w:t>DC-motor</w:t>
      </w:r>
      <w:r w:rsidR="00A47E72">
        <w:rPr>
          <w:lang w:val="nl-NL"/>
        </w:rPr>
        <w:t xml:space="preserve"> hebben allebei een continue beweging</w:t>
      </w:r>
      <w:r w:rsidR="00A739F8">
        <w:rPr>
          <w:lang w:val="nl-NL"/>
        </w:rPr>
        <w:t xml:space="preserve"> </w:t>
      </w:r>
      <w:r w:rsidR="00080CBA">
        <w:rPr>
          <w:lang w:val="nl-NL"/>
        </w:rPr>
        <w:t>en</w:t>
      </w:r>
      <w:r w:rsidR="00A47E72">
        <w:rPr>
          <w:lang w:val="nl-NL"/>
        </w:rPr>
        <w:t xml:space="preserve"> </w:t>
      </w:r>
      <w:r w:rsidR="00B97AB9">
        <w:rPr>
          <w:lang w:val="nl-NL"/>
        </w:rPr>
        <w:t>zijn dus minder geschikt voor deze toepassing</w:t>
      </w:r>
    </w:p>
    <w:p w14:paraId="66688E8E" w14:textId="55F9EB2C" w:rsidR="007A1185" w:rsidRDefault="007A1185" w:rsidP="007A1185">
      <w:pPr>
        <w:pStyle w:val="Bijschrift"/>
        <w:keepNext/>
      </w:pPr>
      <w:bookmarkStart w:id="15" w:name="_Ref130129959"/>
      <w:bookmarkStart w:id="16" w:name="_Ref131008182"/>
      <w:bookmarkStart w:id="17" w:name="_Toc136546252"/>
      <w:r>
        <w:lastRenderedPageBreak/>
        <w:t xml:space="preserve">Tabel </w:t>
      </w:r>
      <w:r>
        <w:fldChar w:fldCharType="begin"/>
      </w:r>
      <w:r>
        <w:instrText xml:space="preserve"> SEQ Tabel \* ARABIC </w:instrText>
      </w:r>
      <w:r>
        <w:fldChar w:fldCharType="separate"/>
      </w:r>
      <w:r w:rsidR="00732DD9">
        <w:rPr>
          <w:noProof/>
        </w:rPr>
        <w:t>3</w:t>
      </w:r>
      <w:r>
        <w:fldChar w:fldCharType="end"/>
      </w:r>
      <w:bookmarkEnd w:id="15"/>
      <w:r>
        <w:t>: Vergelijking van motoren</w:t>
      </w:r>
      <w:r w:rsidR="00064473" w:rsidRPr="00064473">
        <w:t xml:space="preserve"> </w:t>
      </w:r>
      <w:r w:rsidR="00064473" w:rsidRPr="00064473">
        <w:rPr>
          <w:lang w:val="nl-NL"/>
        </w:rPr>
        <w:t xml:space="preserve"> </w:t>
      </w:r>
      <w:sdt>
        <w:sdtPr>
          <w:rPr>
            <w:lang w:val="nl-NL"/>
          </w:rPr>
          <w:id w:val="93444665"/>
          <w:citation/>
        </w:sdtPr>
        <w:sdtContent>
          <w:r w:rsidR="00064473">
            <w:rPr>
              <w:lang w:val="nl-NL"/>
            </w:rPr>
            <w:fldChar w:fldCharType="begin"/>
          </w:r>
          <w:r w:rsidR="00064473">
            <w:rPr>
              <w:lang w:val="nl-NL"/>
            </w:rPr>
            <w:instrText xml:space="preserve"> CITATION DCmotor \l 1043 </w:instrText>
          </w:r>
          <w:r w:rsidR="00064473">
            <w:rPr>
              <w:lang w:val="nl-NL"/>
            </w:rPr>
            <w:fldChar w:fldCharType="separate"/>
          </w:r>
          <w:r w:rsidR="00421828" w:rsidRPr="00421828">
            <w:rPr>
              <w:noProof/>
              <w:lang w:val="nl-NL"/>
            </w:rPr>
            <w:t>[2]</w:t>
          </w:r>
          <w:r w:rsidR="00064473">
            <w:rPr>
              <w:lang w:val="nl-NL"/>
            </w:rPr>
            <w:fldChar w:fldCharType="end"/>
          </w:r>
        </w:sdtContent>
      </w:sdt>
      <w:sdt>
        <w:sdtPr>
          <w:rPr>
            <w:lang w:val="nl-NL"/>
          </w:rPr>
          <w:id w:val="-664008280"/>
          <w:citation/>
        </w:sdtPr>
        <w:sdtContent>
          <w:r w:rsidR="00064473">
            <w:rPr>
              <w:lang w:val="nl-NL"/>
            </w:rPr>
            <w:fldChar w:fldCharType="begin"/>
          </w:r>
          <w:r w:rsidR="00064473">
            <w:rPr>
              <w:lang w:val="nl-NL"/>
            </w:rPr>
            <w:instrText xml:space="preserve">CITATION BrushlessDCmotoren \l 1043 </w:instrText>
          </w:r>
          <w:r w:rsidR="00064473">
            <w:rPr>
              <w:lang w:val="nl-NL"/>
            </w:rPr>
            <w:fldChar w:fldCharType="separate"/>
          </w:r>
          <w:r w:rsidR="00421828">
            <w:rPr>
              <w:noProof/>
              <w:lang w:val="nl-NL"/>
            </w:rPr>
            <w:t xml:space="preserve"> </w:t>
          </w:r>
          <w:r w:rsidR="00421828" w:rsidRPr="00421828">
            <w:rPr>
              <w:noProof/>
              <w:lang w:val="nl-NL"/>
            </w:rPr>
            <w:t>[3]</w:t>
          </w:r>
          <w:r w:rsidR="00064473">
            <w:rPr>
              <w:lang w:val="nl-NL"/>
            </w:rPr>
            <w:fldChar w:fldCharType="end"/>
          </w:r>
        </w:sdtContent>
      </w:sdt>
      <w:bookmarkEnd w:id="16"/>
      <w:r w:rsidR="002B5AA8" w:rsidRPr="002B5AA8">
        <w:t xml:space="preserve"> </w:t>
      </w:r>
      <w:sdt>
        <w:sdtPr>
          <w:id w:val="-31111920"/>
          <w:citation/>
        </w:sdtPr>
        <w:sdtContent>
          <w:r w:rsidR="002B5AA8">
            <w:fldChar w:fldCharType="begin"/>
          </w:r>
          <w:r w:rsidR="002B5AA8">
            <w:rPr>
              <w:lang w:val="nl-NL"/>
            </w:rPr>
            <w:instrText xml:space="preserve">CITATION stappenmotor \l 1043 </w:instrText>
          </w:r>
          <w:r w:rsidR="002B5AA8">
            <w:fldChar w:fldCharType="separate"/>
          </w:r>
          <w:r w:rsidR="00421828" w:rsidRPr="00421828">
            <w:rPr>
              <w:noProof/>
              <w:lang w:val="nl-NL"/>
            </w:rPr>
            <w:t>[2]</w:t>
          </w:r>
          <w:r w:rsidR="002B5AA8">
            <w:fldChar w:fldCharType="end"/>
          </w:r>
        </w:sdtContent>
      </w:sdt>
      <w:r w:rsidR="002B5AA8">
        <w:t xml:space="preserve"> </w:t>
      </w:r>
      <w:sdt>
        <w:sdtPr>
          <w:rPr>
            <w:i w:val="0"/>
            <w:iCs w:val="0"/>
            <w:u w:val="single"/>
            <w:lang w:val="nl-NL"/>
          </w:rPr>
          <w:id w:val="568472740"/>
          <w:citation/>
        </w:sdtPr>
        <w:sdtContent>
          <w:r w:rsidR="002B5AA8">
            <w:rPr>
              <w:i w:val="0"/>
              <w:iCs w:val="0"/>
              <w:u w:val="single"/>
              <w:lang w:val="nl-NL"/>
            </w:rPr>
            <w:fldChar w:fldCharType="begin"/>
          </w:r>
          <w:r w:rsidR="002B5AA8">
            <w:rPr>
              <w:lang w:val="nl-NL"/>
            </w:rPr>
            <w:instrText xml:space="preserve">CITATION servomotor \l 1043 </w:instrText>
          </w:r>
          <w:r w:rsidR="002B5AA8">
            <w:rPr>
              <w:i w:val="0"/>
              <w:iCs w:val="0"/>
              <w:u w:val="single"/>
              <w:lang w:val="nl-NL"/>
            </w:rPr>
            <w:fldChar w:fldCharType="separate"/>
          </w:r>
          <w:r w:rsidR="00421828" w:rsidRPr="00421828">
            <w:rPr>
              <w:noProof/>
              <w:lang w:val="nl-NL"/>
            </w:rPr>
            <w:t>[3]</w:t>
          </w:r>
          <w:r w:rsidR="002B5AA8">
            <w:rPr>
              <w:i w:val="0"/>
              <w:iCs w:val="0"/>
              <w:u w:val="single"/>
              <w:lang w:val="nl-NL"/>
            </w:rPr>
            <w:fldChar w:fldCharType="end"/>
          </w:r>
        </w:sdtContent>
      </w:sdt>
      <w:bookmarkEnd w:id="17"/>
    </w:p>
    <w:tbl>
      <w:tblPr>
        <w:tblStyle w:val="Tabelraster"/>
        <w:tblW w:w="0" w:type="auto"/>
        <w:tblLook w:val="04A0" w:firstRow="1" w:lastRow="0" w:firstColumn="1" w:lastColumn="0" w:noHBand="0" w:noVBand="1"/>
      </w:tblPr>
      <w:tblGrid>
        <w:gridCol w:w="2121"/>
        <w:gridCol w:w="2977"/>
        <w:gridCol w:w="3119"/>
        <w:gridCol w:w="2693"/>
        <w:gridCol w:w="3084"/>
      </w:tblGrid>
      <w:tr w:rsidR="00712437" w14:paraId="1F9B8678" w14:textId="38810993" w:rsidTr="00700FE2">
        <w:tc>
          <w:tcPr>
            <w:tcW w:w="2121" w:type="dxa"/>
          </w:tcPr>
          <w:p w14:paraId="12DAFA61" w14:textId="77777777" w:rsidR="00C934AD" w:rsidRDefault="00C934AD" w:rsidP="003D67E7">
            <w:pPr>
              <w:rPr>
                <w:lang w:val="nl-NL"/>
              </w:rPr>
            </w:pPr>
          </w:p>
        </w:tc>
        <w:tc>
          <w:tcPr>
            <w:tcW w:w="2977" w:type="dxa"/>
          </w:tcPr>
          <w:p w14:paraId="75C41814" w14:textId="02ED9563" w:rsidR="004F2337" w:rsidRPr="00E73F17" w:rsidRDefault="00C934AD" w:rsidP="00720A21">
            <w:pPr>
              <w:rPr>
                <w:b/>
                <w:bCs/>
                <w:lang w:val="nl-NL"/>
              </w:rPr>
            </w:pPr>
            <w:r w:rsidRPr="00E73F17">
              <w:rPr>
                <w:b/>
                <w:bCs/>
                <w:lang w:val="nl-NL"/>
              </w:rPr>
              <w:t>Stappen</w:t>
            </w:r>
            <w:r w:rsidR="00642DC0" w:rsidRPr="00E73F17">
              <w:rPr>
                <w:b/>
                <w:bCs/>
                <w:lang w:val="nl-NL"/>
              </w:rPr>
              <w:t>motoren</w:t>
            </w:r>
            <w:r w:rsidR="005D7C39">
              <w:t xml:space="preserve"> </w:t>
            </w:r>
            <w:sdt>
              <w:sdtPr>
                <w:id w:val="-722751296"/>
                <w:citation/>
              </w:sdtPr>
              <w:sdtContent>
                <w:r w:rsidR="005D7C39">
                  <w:fldChar w:fldCharType="begin"/>
                </w:r>
                <w:r w:rsidR="005D7C39">
                  <w:rPr>
                    <w:lang w:val="nl-NL"/>
                  </w:rPr>
                  <w:instrText xml:space="preserve">CITATION stappenmotor \l 1043 </w:instrText>
                </w:r>
                <w:r w:rsidR="005D7C39">
                  <w:fldChar w:fldCharType="separate"/>
                </w:r>
                <w:r w:rsidR="00421828" w:rsidRPr="00421828">
                  <w:rPr>
                    <w:noProof/>
                    <w:lang w:val="nl-NL"/>
                  </w:rPr>
                  <w:t>[2]</w:t>
                </w:r>
                <w:r w:rsidR="005D7C39">
                  <w:fldChar w:fldCharType="end"/>
                </w:r>
              </w:sdtContent>
            </w:sdt>
          </w:p>
        </w:tc>
        <w:tc>
          <w:tcPr>
            <w:tcW w:w="3119" w:type="dxa"/>
          </w:tcPr>
          <w:p w14:paraId="7EDCA3FC" w14:textId="28A38102" w:rsidR="00C934AD" w:rsidRPr="00E73F17" w:rsidRDefault="008E1527" w:rsidP="003D67E7">
            <w:pPr>
              <w:rPr>
                <w:b/>
                <w:bCs/>
                <w:lang w:val="nl-NL"/>
              </w:rPr>
            </w:pPr>
            <w:r w:rsidRPr="00E73F17">
              <w:rPr>
                <w:b/>
                <w:bCs/>
                <w:lang w:val="nl-NL"/>
              </w:rPr>
              <w:t>Servomotoren</w:t>
            </w:r>
            <w:r w:rsidR="005D7C39">
              <w:rPr>
                <w:b/>
                <w:bCs/>
                <w:lang w:val="nl-NL"/>
              </w:rPr>
              <w:t xml:space="preserve"> </w:t>
            </w:r>
            <w:sdt>
              <w:sdtPr>
                <w:rPr>
                  <w:i/>
                  <w:iCs/>
                  <w:u w:val="single"/>
                  <w:lang w:val="nl-NL"/>
                </w:rPr>
                <w:id w:val="1392763979"/>
                <w:citation/>
              </w:sdtPr>
              <w:sdtContent>
                <w:r w:rsidR="005D7C39">
                  <w:rPr>
                    <w:i/>
                    <w:iCs/>
                    <w:u w:val="single"/>
                    <w:lang w:val="nl-NL"/>
                  </w:rPr>
                  <w:fldChar w:fldCharType="begin"/>
                </w:r>
                <w:r w:rsidR="005D7C39">
                  <w:rPr>
                    <w:lang w:val="nl-NL"/>
                  </w:rPr>
                  <w:instrText xml:space="preserve">CITATION servomotor \l 1043 </w:instrText>
                </w:r>
                <w:r w:rsidR="005D7C39">
                  <w:rPr>
                    <w:i/>
                    <w:iCs/>
                    <w:u w:val="single"/>
                    <w:lang w:val="nl-NL"/>
                  </w:rPr>
                  <w:fldChar w:fldCharType="separate"/>
                </w:r>
                <w:r w:rsidR="00421828" w:rsidRPr="00421828">
                  <w:rPr>
                    <w:noProof/>
                    <w:lang w:val="nl-NL"/>
                  </w:rPr>
                  <w:t>[3]</w:t>
                </w:r>
                <w:r w:rsidR="005D7C39">
                  <w:rPr>
                    <w:i/>
                    <w:iCs/>
                    <w:u w:val="single"/>
                    <w:lang w:val="nl-NL"/>
                  </w:rPr>
                  <w:fldChar w:fldCharType="end"/>
                </w:r>
              </w:sdtContent>
            </w:sdt>
          </w:p>
        </w:tc>
        <w:tc>
          <w:tcPr>
            <w:tcW w:w="2693" w:type="dxa"/>
          </w:tcPr>
          <w:p w14:paraId="718BE9F6" w14:textId="3A6C4467" w:rsidR="00C934AD" w:rsidRPr="00E73F17" w:rsidRDefault="006223C9" w:rsidP="003D67E7">
            <w:pPr>
              <w:rPr>
                <w:b/>
                <w:bCs/>
                <w:lang w:val="nl-NL"/>
              </w:rPr>
            </w:pPr>
            <w:r>
              <w:rPr>
                <w:b/>
                <w:bCs/>
                <w:lang w:val="nl-NL"/>
              </w:rPr>
              <w:t>DC-motor</w:t>
            </w:r>
            <w:r w:rsidR="008E1527" w:rsidRPr="00E73F17">
              <w:rPr>
                <w:b/>
                <w:bCs/>
                <w:lang w:val="nl-NL"/>
              </w:rPr>
              <w:t>en</w:t>
            </w:r>
            <w:r w:rsidR="005D7C39">
              <w:rPr>
                <w:lang w:val="nl-NL"/>
              </w:rPr>
              <w:t xml:space="preserve"> </w:t>
            </w:r>
            <w:sdt>
              <w:sdtPr>
                <w:rPr>
                  <w:lang w:val="nl-NL"/>
                </w:rPr>
                <w:id w:val="-817961984"/>
                <w:citation/>
              </w:sdtPr>
              <w:sdtContent>
                <w:r w:rsidR="005D7C39">
                  <w:rPr>
                    <w:lang w:val="nl-NL"/>
                  </w:rPr>
                  <w:fldChar w:fldCharType="begin"/>
                </w:r>
                <w:r w:rsidR="005D7C39">
                  <w:rPr>
                    <w:lang w:val="nl-NL"/>
                  </w:rPr>
                  <w:instrText xml:space="preserve"> CITATION DCmotor \l 1043 </w:instrText>
                </w:r>
                <w:r w:rsidR="005D7C39">
                  <w:rPr>
                    <w:lang w:val="nl-NL"/>
                  </w:rPr>
                  <w:fldChar w:fldCharType="separate"/>
                </w:r>
                <w:r w:rsidR="00421828" w:rsidRPr="00421828">
                  <w:rPr>
                    <w:noProof/>
                    <w:lang w:val="nl-NL"/>
                  </w:rPr>
                  <w:t>[4]</w:t>
                </w:r>
                <w:r w:rsidR="005D7C39">
                  <w:rPr>
                    <w:lang w:val="nl-NL"/>
                  </w:rPr>
                  <w:fldChar w:fldCharType="end"/>
                </w:r>
              </w:sdtContent>
            </w:sdt>
          </w:p>
        </w:tc>
        <w:tc>
          <w:tcPr>
            <w:tcW w:w="3084" w:type="dxa"/>
          </w:tcPr>
          <w:p w14:paraId="495921E5" w14:textId="3A35F399" w:rsidR="00C934AD" w:rsidRPr="00E73F17" w:rsidRDefault="008E1527" w:rsidP="003D67E7">
            <w:pPr>
              <w:rPr>
                <w:b/>
                <w:bCs/>
                <w:lang w:val="nl-NL"/>
              </w:rPr>
            </w:pPr>
            <w:r w:rsidRPr="00E73F17">
              <w:rPr>
                <w:b/>
                <w:bCs/>
                <w:lang w:val="nl-NL"/>
              </w:rPr>
              <w:t xml:space="preserve">Brushless </w:t>
            </w:r>
            <w:r w:rsidR="006223C9">
              <w:rPr>
                <w:b/>
                <w:bCs/>
                <w:lang w:val="nl-NL"/>
              </w:rPr>
              <w:t>DC-motor</w:t>
            </w:r>
            <w:r w:rsidRPr="00E73F17">
              <w:rPr>
                <w:b/>
                <w:bCs/>
                <w:lang w:val="nl-NL"/>
              </w:rPr>
              <w:t>en</w:t>
            </w:r>
            <w:sdt>
              <w:sdtPr>
                <w:rPr>
                  <w:lang w:val="nl-NL"/>
                </w:rPr>
                <w:id w:val="1071777816"/>
                <w:citation/>
              </w:sdtPr>
              <w:sdtContent>
                <w:r w:rsidR="005D7C39">
                  <w:rPr>
                    <w:lang w:val="nl-NL"/>
                  </w:rPr>
                  <w:fldChar w:fldCharType="begin"/>
                </w:r>
                <w:r w:rsidR="005D7C39">
                  <w:rPr>
                    <w:lang w:val="nl-NL"/>
                  </w:rPr>
                  <w:instrText xml:space="preserve">CITATION BrushlessDCmotoren \l 1043 </w:instrText>
                </w:r>
                <w:r w:rsidR="005D7C39">
                  <w:rPr>
                    <w:lang w:val="nl-NL"/>
                  </w:rPr>
                  <w:fldChar w:fldCharType="separate"/>
                </w:r>
                <w:r w:rsidR="00421828">
                  <w:rPr>
                    <w:noProof/>
                    <w:lang w:val="nl-NL"/>
                  </w:rPr>
                  <w:t xml:space="preserve"> </w:t>
                </w:r>
                <w:r w:rsidR="00421828" w:rsidRPr="00421828">
                  <w:rPr>
                    <w:noProof/>
                    <w:lang w:val="nl-NL"/>
                  </w:rPr>
                  <w:t>[5]</w:t>
                </w:r>
                <w:r w:rsidR="005D7C39">
                  <w:rPr>
                    <w:lang w:val="nl-NL"/>
                  </w:rPr>
                  <w:fldChar w:fldCharType="end"/>
                </w:r>
              </w:sdtContent>
            </w:sdt>
          </w:p>
        </w:tc>
      </w:tr>
      <w:tr w:rsidR="00712437" w:rsidRPr="00C21F78" w14:paraId="60D97CAC" w14:textId="189B3F21" w:rsidTr="00700FE2">
        <w:tc>
          <w:tcPr>
            <w:tcW w:w="2121" w:type="dxa"/>
          </w:tcPr>
          <w:p w14:paraId="2C826610" w14:textId="079AE279" w:rsidR="00C934AD" w:rsidRPr="00E73F17" w:rsidRDefault="00B80B95" w:rsidP="003D67E7">
            <w:pPr>
              <w:rPr>
                <w:b/>
                <w:bCs/>
                <w:lang w:val="nl-NL"/>
              </w:rPr>
            </w:pPr>
            <w:r w:rsidRPr="00E73F17">
              <w:rPr>
                <w:b/>
                <w:bCs/>
                <w:lang w:val="nl-NL"/>
              </w:rPr>
              <w:t>Beweging</w:t>
            </w:r>
          </w:p>
        </w:tc>
        <w:tc>
          <w:tcPr>
            <w:tcW w:w="2977" w:type="dxa"/>
          </w:tcPr>
          <w:p w14:paraId="3AE4FC74" w14:textId="45952FFA" w:rsidR="003F5047" w:rsidRDefault="003F6E02" w:rsidP="00700FE2">
            <w:pPr>
              <w:rPr>
                <w:lang w:val="nl-NL"/>
              </w:rPr>
            </w:pPr>
            <w:r>
              <w:rPr>
                <w:lang w:val="nl-NL"/>
              </w:rPr>
              <w:t>Een stappen</w:t>
            </w:r>
            <w:r w:rsidR="00F21B5F">
              <w:rPr>
                <w:lang w:val="nl-NL"/>
              </w:rPr>
              <w:t>motor kan verschillende posities aanneme</w:t>
            </w:r>
            <w:r w:rsidR="00712437">
              <w:rPr>
                <w:lang w:val="nl-NL"/>
              </w:rPr>
              <w:t xml:space="preserve">n. </w:t>
            </w:r>
            <w:r w:rsidR="00700FE2">
              <w:rPr>
                <w:lang w:val="nl-NL"/>
              </w:rPr>
              <w:t>Er is een vloeiende beweging o</w:t>
            </w:r>
            <w:r w:rsidR="00D426D5">
              <w:rPr>
                <w:lang w:val="nl-NL"/>
              </w:rPr>
              <w:t xml:space="preserve">m van de ene positie naar de andere </w:t>
            </w:r>
            <w:r w:rsidR="00C94BD9">
              <w:rPr>
                <w:lang w:val="nl-NL"/>
              </w:rPr>
              <w:t>te</w:t>
            </w:r>
            <w:r w:rsidR="00F52D00">
              <w:rPr>
                <w:lang w:val="nl-NL"/>
              </w:rPr>
              <w:t xml:space="preserve"> gaan</w:t>
            </w:r>
            <w:r w:rsidR="00700FE2">
              <w:rPr>
                <w:lang w:val="nl-NL"/>
              </w:rPr>
              <w:t>.</w:t>
            </w:r>
          </w:p>
          <w:p w14:paraId="21923DB2" w14:textId="1CA0D682" w:rsidR="003F5047" w:rsidRDefault="00274373" w:rsidP="00700FE2">
            <w:pPr>
              <w:rPr>
                <w:lang w:val="nl-NL"/>
              </w:rPr>
            </w:pPr>
            <w:r>
              <w:rPr>
                <w:lang w:val="nl-NL"/>
              </w:rPr>
              <w:t>De verandering gebeur</w:t>
            </w:r>
            <w:r w:rsidR="00F52D00">
              <w:rPr>
                <w:lang w:val="nl-NL"/>
              </w:rPr>
              <w:t>t</w:t>
            </w:r>
            <w:r>
              <w:rPr>
                <w:lang w:val="nl-NL"/>
              </w:rPr>
              <w:t xml:space="preserve"> heel snel en precies.</w:t>
            </w:r>
          </w:p>
        </w:tc>
        <w:tc>
          <w:tcPr>
            <w:tcW w:w="3119" w:type="dxa"/>
          </w:tcPr>
          <w:p w14:paraId="443ED729" w14:textId="77777777" w:rsidR="00F7106E" w:rsidRDefault="00A973FC" w:rsidP="003D67E7">
            <w:pPr>
              <w:rPr>
                <w:lang w:val="nl-NL"/>
              </w:rPr>
            </w:pPr>
            <w:r>
              <w:rPr>
                <w:lang w:val="nl-NL"/>
              </w:rPr>
              <w:t>Een servomotor</w:t>
            </w:r>
            <w:r w:rsidR="00576C81">
              <w:rPr>
                <w:lang w:val="nl-NL"/>
              </w:rPr>
              <w:t xml:space="preserve"> heeft een vloeiende beweging bij het verdraaien, maar is niet altijd even precies</w:t>
            </w:r>
            <w:r w:rsidR="00DE7978">
              <w:rPr>
                <w:lang w:val="nl-NL"/>
              </w:rPr>
              <w:t xml:space="preserve"> doordat sommige motoren plastic tandwielen </w:t>
            </w:r>
            <w:r w:rsidR="006C280E">
              <w:rPr>
                <w:lang w:val="nl-NL"/>
              </w:rPr>
              <w:t>hebben</w:t>
            </w:r>
            <w:r w:rsidR="00FE4217">
              <w:rPr>
                <w:lang w:val="nl-NL"/>
              </w:rPr>
              <w:t>.</w:t>
            </w:r>
            <w:r w:rsidR="00DE7978">
              <w:rPr>
                <w:lang w:val="nl-NL"/>
              </w:rPr>
              <w:t xml:space="preserve"> </w:t>
            </w:r>
          </w:p>
          <w:p w14:paraId="02558CE4" w14:textId="6307FB41" w:rsidR="00C934AD" w:rsidRDefault="00FE4217" w:rsidP="003D67E7">
            <w:pPr>
              <w:rPr>
                <w:lang w:val="nl-NL"/>
              </w:rPr>
            </w:pPr>
            <w:r>
              <w:rPr>
                <w:lang w:val="nl-NL"/>
              </w:rPr>
              <w:t>Het</w:t>
            </w:r>
            <w:r w:rsidR="00DE7978">
              <w:rPr>
                <w:lang w:val="nl-NL"/>
              </w:rPr>
              <w:t xml:space="preserve"> voorbeeld </w:t>
            </w:r>
            <w:r w:rsidR="00D25D34">
              <w:rPr>
                <w:lang w:val="nl-NL"/>
              </w:rPr>
              <w:t>is</w:t>
            </w:r>
            <w:r w:rsidR="005C4A40">
              <w:rPr>
                <w:lang w:val="nl-NL"/>
              </w:rPr>
              <w:t xml:space="preserve"> </w:t>
            </w:r>
            <w:r w:rsidR="00D25D34">
              <w:rPr>
                <w:lang w:val="nl-NL"/>
              </w:rPr>
              <w:t xml:space="preserve">daarom </w:t>
            </w:r>
            <w:r w:rsidR="00DE7978">
              <w:rPr>
                <w:lang w:val="nl-NL"/>
              </w:rPr>
              <w:t xml:space="preserve"> met metalen tandwielen.</w:t>
            </w:r>
          </w:p>
        </w:tc>
        <w:tc>
          <w:tcPr>
            <w:tcW w:w="2693" w:type="dxa"/>
          </w:tcPr>
          <w:p w14:paraId="270AB549" w14:textId="1C1A1DC0" w:rsidR="00C934AD" w:rsidRDefault="00A87BF3" w:rsidP="003D67E7">
            <w:pPr>
              <w:rPr>
                <w:lang w:val="nl-NL"/>
              </w:rPr>
            </w:pPr>
            <w:r>
              <w:rPr>
                <w:lang w:val="nl-NL"/>
              </w:rPr>
              <w:t xml:space="preserve">De </w:t>
            </w:r>
            <w:r w:rsidR="009C616E">
              <w:rPr>
                <w:lang w:val="nl-NL"/>
              </w:rPr>
              <w:t xml:space="preserve">vloeiende beweging </w:t>
            </w:r>
            <w:r>
              <w:rPr>
                <w:lang w:val="nl-NL"/>
              </w:rPr>
              <w:t xml:space="preserve">van </w:t>
            </w:r>
            <w:r w:rsidR="00EB1D39">
              <w:rPr>
                <w:lang w:val="nl-NL"/>
              </w:rPr>
              <w:t>e</w:t>
            </w:r>
            <w:r w:rsidR="009C0169">
              <w:rPr>
                <w:lang w:val="nl-NL"/>
              </w:rPr>
              <w:t xml:space="preserve">en </w:t>
            </w:r>
            <w:r w:rsidR="006223C9">
              <w:rPr>
                <w:lang w:val="nl-NL"/>
              </w:rPr>
              <w:t>DC-motor</w:t>
            </w:r>
            <w:r w:rsidR="009C0169">
              <w:rPr>
                <w:lang w:val="nl-NL"/>
              </w:rPr>
              <w:t xml:space="preserve"> </w:t>
            </w:r>
            <w:r w:rsidR="00EB1D39">
              <w:rPr>
                <w:lang w:val="nl-NL"/>
              </w:rPr>
              <w:t>draait constant</w:t>
            </w:r>
            <w:r w:rsidR="009C616E">
              <w:rPr>
                <w:lang w:val="nl-NL"/>
              </w:rPr>
              <w:t xml:space="preserve"> in eenzelfde richting. Voor de robotarm is </w:t>
            </w:r>
            <w:r w:rsidR="0093635B">
              <w:rPr>
                <w:lang w:val="nl-NL"/>
              </w:rPr>
              <w:t xml:space="preserve">de </w:t>
            </w:r>
            <w:r w:rsidR="006223C9">
              <w:rPr>
                <w:lang w:val="nl-NL"/>
              </w:rPr>
              <w:t>DC-motor</w:t>
            </w:r>
            <w:r w:rsidR="0093635B">
              <w:rPr>
                <w:lang w:val="nl-NL"/>
              </w:rPr>
              <w:t xml:space="preserve"> </w:t>
            </w:r>
            <w:r w:rsidR="009C616E">
              <w:rPr>
                <w:lang w:val="nl-NL"/>
              </w:rPr>
              <w:t xml:space="preserve"> niet geschikt aangezien </w:t>
            </w:r>
            <w:r w:rsidR="00E22BFD">
              <w:rPr>
                <w:lang w:val="nl-NL"/>
              </w:rPr>
              <w:t xml:space="preserve">er </w:t>
            </w:r>
            <w:r w:rsidR="009C616E">
              <w:rPr>
                <w:lang w:val="nl-NL"/>
              </w:rPr>
              <w:t xml:space="preserve">een positie </w:t>
            </w:r>
            <w:r w:rsidR="00737A9B">
              <w:rPr>
                <w:lang w:val="nl-NL"/>
              </w:rPr>
              <w:t xml:space="preserve">moet </w:t>
            </w:r>
            <w:r w:rsidR="0093635B">
              <w:rPr>
                <w:lang w:val="nl-NL"/>
              </w:rPr>
              <w:t xml:space="preserve">worden </w:t>
            </w:r>
            <w:r w:rsidR="00737A9B">
              <w:rPr>
                <w:lang w:val="nl-NL"/>
              </w:rPr>
              <w:t>bepaald</w:t>
            </w:r>
            <w:r w:rsidR="009C616E">
              <w:rPr>
                <w:lang w:val="nl-NL"/>
              </w:rPr>
              <w:t>.</w:t>
            </w:r>
          </w:p>
        </w:tc>
        <w:tc>
          <w:tcPr>
            <w:tcW w:w="3084" w:type="dxa"/>
          </w:tcPr>
          <w:p w14:paraId="16D18DCA" w14:textId="5B1225F1" w:rsidR="00C934AD" w:rsidRPr="00C21F78" w:rsidRDefault="00700FE2" w:rsidP="003D67E7">
            <w:pPr>
              <w:rPr>
                <w:lang w:val="nl-NL"/>
              </w:rPr>
            </w:pPr>
            <w:r w:rsidRPr="00C21F78">
              <w:rPr>
                <w:lang w:val="nl-NL"/>
              </w:rPr>
              <w:t xml:space="preserve">Een </w:t>
            </w:r>
            <w:r w:rsidR="00806F1D">
              <w:rPr>
                <w:lang w:val="nl-NL"/>
              </w:rPr>
              <w:t>b</w:t>
            </w:r>
            <w:r w:rsidRPr="00C21F78">
              <w:rPr>
                <w:lang w:val="nl-NL"/>
              </w:rPr>
              <w:t xml:space="preserve">rushless </w:t>
            </w:r>
            <w:r w:rsidR="006223C9">
              <w:rPr>
                <w:lang w:val="nl-NL"/>
              </w:rPr>
              <w:t>DC-motor</w:t>
            </w:r>
            <w:r w:rsidRPr="00C21F78">
              <w:rPr>
                <w:lang w:val="nl-NL"/>
              </w:rPr>
              <w:t xml:space="preserve"> is </w:t>
            </w:r>
            <w:r w:rsidR="00C21F78" w:rsidRPr="00C21F78">
              <w:rPr>
                <w:lang w:val="nl-NL"/>
              </w:rPr>
              <w:t>e</w:t>
            </w:r>
            <w:r w:rsidR="00C21F78">
              <w:rPr>
                <w:lang w:val="nl-NL"/>
              </w:rPr>
              <w:t xml:space="preserve">en motor die heel vloeiend draait, maar </w:t>
            </w:r>
            <w:r w:rsidR="00C5624B">
              <w:rPr>
                <w:lang w:val="nl-NL"/>
              </w:rPr>
              <w:t>hi</w:t>
            </w:r>
            <w:r w:rsidR="008B1CAB">
              <w:rPr>
                <w:lang w:val="nl-NL"/>
              </w:rPr>
              <w:t xml:space="preserve">j </w:t>
            </w:r>
            <w:r w:rsidR="00C21F78">
              <w:rPr>
                <w:lang w:val="nl-NL"/>
              </w:rPr>
              <w:t xml:space="preserve">heeft ook een continue beweging zoals de normale </w:t>
            </w:r>
            <w:r w:rsidR="006223C9">
              <w:rPr>
                <w:lang w:val="nl-NL"/>
              </w:rPr>
              <w:t>DC-motor</w:t>
            </w:r>
            <w:r w:rsidR="00C21F78">
              <w:rPr>
                <w:lang w:val="nl-NL"/>
              </w:rPr>
              <w:t xml:space="preserve">. Er is ook een speciale sturing nodig om </w:t>
            </w:r>
            <w:r w:rsidR="0034115B">
              <w:rPr>
                <w:lang w:val="nl-NL"/>
              </w:rPr>
              <w:t>controle te krijgen over de snelheid</w:t>
            </w:r>
            <w:r w:rsidR="00C21F78">
              <w:rPr>
                <w:lang w:val="nl-NL"/>
              </w:rPr>
              <w:t>.</w:t>
            </w:r>
          </w:p>
        </w:tc>
      </w:tr>
      <w:tr w:rsidR="00712437" w14:paraId="623895CB" w14:textId="0C5EECDC" w:rsidTr="00700FE2">
        <w:tc>
          <w:tcPr>
            <w:tcW w:w="2121" w:type="dxa"/>
          </w:tcPr>
          <w:p w14:paraId="1290CA73" w14:textId="5B0DA31A" w:rsidR="00C934AD" w:rsidRPr="00E73F17" w:rsidRDefault="004F4D6A" w:rsidP="003D67E7">
            <w:pPr>
              <w:rPr>
                <w:b/>
                <w:bCs/>
                <w:lang w:val="nl-NL"/>
              </w:rPr>
            </w:pPr>
            <w:r w:rsidRPr="00E73F17">
              <w:rPr>
                <w:b/>
                <w:bCs/>
                <w:lang w:val="nl-NL"/>
              </w:rPr>
              <w:t>Gewicht motor</w:t>
            </w:r>
          </w:p>
        </w:tc>
        <w:tc>
          <w:tcPr>
            <w:tcW w:w="2977" w:type="dxa"/>
          </w:tcPr>
          <w:p w14:paraId="57B349D6" w14:textId="4C292231" w:rsidR="00C934AD" w:rsidRDefault="00C73A01" w:rsidP="003D67E7">
            <w:pPr>
              <w:rPr>
                <w:lang w:val="nl-NL"/>
              </w:rPr>
            </w:pPr>
            <w:r>
              <w:rPr>
                <w:lang w:val="nl-NL"/>
              </w:rPr>
              <w:t>280</w:t>
            </w:r>
            <w:r w:rsidR="00B54C87">
              <w:rPr>
                <w:lang w:val="nl-NL"/>
              </w:rPr>
              <w:t xml:space="preserve"> </w:t>
            </w:r>
            <w:r>
              <w:rPr>
                <w:lang w:val="nl-NL"/>
              </w:rPr>
              <w:t>g</w:t>
            </w:r>
          </w:p>
        </w:tc>
        <w:tc>
          <w:tcPr>
            <w:tcW w:w="3119" w:type="dxa"/>
          </w:tcPr>
          <w:p w14:paraId="14246917" w14:textId="611180D9" w:rsidR="00C934AD" w:rsidRDefault="00E60015" w:rsidP="003D67E7">
            <w:pPr>
              <w:rPr>
                <w:lang w:val="nl-NL"/>
              </w:rPr>
            </w:pPr>
            <w:r w:rsidRPr="00E60015">
              <w:rPr>
                <w:lang w:val="nl-NL"/>
              </w:rPr>
              <w:t>62</w:t>
            </w:r>
            <w:r w:rsidR="00B54C87">
              <w:rPr>
                <w:lang w:val="nl-NL"/>
              </w:rPr>
              <w:t xml:space="preserve"> </w:t>
            </w:r>
            <w:r>
              <w:rPr>
                <w:lang w:val="nl-NL"/>
              </w:rPr>
              <w:t>g</w:t>
            </w:r>
          </w:p>
        </w:tc>
        <w:tc>
          <w:tcPr>
            <w:tcW w:w="2693" w:type="dxa"/>
          </w:tcPr>
          <w:p w14:paraId="53E062BC" w14:textId="5DDBF8AE" w:rsidR="00C934AD" w:rsidRDefault="00117295" w:rsidP="003D67E7">
            <w:pPr>
              <w:rPr>
                <w:lang w:val="nl-NL"/>
              </w:rPr>
            </w:pPr>
            <w:r w:rsidRPr="00117295">
              <w:rPr>
                <w:lang w:val="nl-NL"/>
              </w:rPr>
              <w:t>200</w:t>
            </w:r>
            <w:r w:rsidR="00B54C87">
              <w:rPr>
                <w:lang w:val="nl-NL"/>
              </w:rPr>
              <w:t xml:space="preserve"> </w:t>
            </w:r>
            <w:r>
              <w:rPr>
                <w:lang w:val="nl-NL"/>
              </w:rPr>
              <w:t>g</w:t>
            </w:r>
          </w:p>
        </w:tc>
        <w:tc>
          <w:tcPr>
            <w:tcW w:w="3084" w:type="dxa"/>
          </w:tcPr>
          <w:p w14:paraId="30B1754C" w14:textId="6BD32538" w:rsidR="00C934AD" w:rsidRDefault="00C5421A" w:rsidP="003D67E7">
            <w:pPr>
              <w:rPr>
                <w:lang w:val="nl-NL"/>
              </w:rPr>
            </w:pPr>
            <w:r>
              <w:rPr>
                <w:lang w:val="nl-NL"/>
              </w:rPr>
              <w:t>29</w:t>
            </w:r>
            <w:r w:rsidR="00B54C87">
              <w:rPr>
                <w:lang w:val="nl-NL"/>
              </w:rPr>
              <w:t xml:space="preserve"> </w:t>
            </w:r>
            <w:r>
              <w:rPr>
                <w:lang w:val="nl-NL"/>
              </w:rPr>
              <w:t>g</w:t>
            </w:r>
          </w:p>
        </w:tc>
      </w:tr>
      <w:tr w:rsidR="00712437" w14:paraId="15119810" w14:textId="074A0E36" w:rsidTr="00700FE2">
        <w:tc>
          <w:tcPr>
            <w:tcW w:w="2121" w:type="dxa"/>
          </w:tcPr>
          <w:p w14:paraId="2FD7823C" w14:textId="02E30A45" w:rsidR="00C934AD" w:rsidRPr="00E73F17" w:rsidRDefault="00022EFC" w:rsidP="003D67E7">
            <w:pPr>
              <w:rPr>
                <w:b/>
                <w:bCs/>
                <w:lang w:val="nl-NL"/>
              </w:rPr>
            </w:pPr>
            <w:r w:rsidRPr="00E73F17">
              <w:rPr>
                <w:b/>
                <w:bCs/>
                <w:lang w:val="nl-NL"/>
              </w:rPr>
              <w:t>H</w:t>
            </w:r>
            <w:r w:rsidR="007D0AFC" w:rsidRPr="00E73F17">
              <w:rPr>
                <w:b/>
                <w:bCs/>
                <w:lang w:val="nl-NL"/>
              </w:rPr>
              <w:t>ef</w:t>
            </w:r>
            <w:r w:rsidRPr="00E73F17">
              <w:rPr>
                <w:b/>
                <w:bCs/>
                <w:lang w:val="nl-NL"/>
              </w:rPr>
              <w:t>kracht</w:t>
            </w:r>
          </w:p>
        </w:tc>
        <w:tc>
          <w:tcPr>
            <w:tcW w:w="2977" w:type="dxa"/>
          </w:tcPr>
          <w:p w14:paraId="79AC0A71" w14:textId="0542C999" w:rsidR="00C934AD" w:rsidRDefault="007650AD" w:rsidP="003D67E7">
            <w:pPr>
              <w:rPr>
                <w:lang w:val="nl-NL"/>
              </w:rPr>
            </w:pPr>
            <w:r>
              <w:rPr>
                <w:lang w:val="nl-NL"/>
              </w:rPr>
              <w:t>4</w:t>
            </w:r>
            <w:r w:rsidR="00F73D75">
              <w:rPr>
                <w:lang w:val="nl-NL"/>
              </w:rPr>
              <w:t>,</w:t>
            </w:r>
            <w:r>
              <w:rPr>
                <w:lang w:val="nl-NL"/>
              </w:rPr>
              <w:t>0</w:t>
            </w:r>
            <w:r w:rsidR="00B54C87">
              <w:rPr>
                <w:lang w:val="nl-NL"/>
              </w:rPr>
              <w:t xml:space="preserve"> </w:t>
            </w:r>
            <w:r>
              <w:rPr>
                <w:lang w:val="nl-NL"/>
              </w:rPr>
              <w:t>kg/cm</w:t>
            </w:r>
          </w:p>
        </w:tc>
        <w:tc>
          <w:tcPr>
            <w:tcW w:w="3119" w:type="dxa"/>
          </w:tcPr>
          <w:p w14:paraId="5819784D" w14:textId="7788F6DF" w:rsidR="00C934AD" w:rsidRDefault="003169B1" w:rsidP="003D67E7">
            <w:pPr>
              <w:rPr>
                <w:lang w:val="nl-NL"/>
              </w:rPr>
            </w:pPr>
            <w:r>
              <w:rPr>
                <w:lang w:val="nl-NL"/>
              </w:rPr>
              <w:t>25</w:t>
            </w:r>
            <w:r w:rsidR="00B54C87">
              <w:rPr>
                <w:lang w:val="nl-NL"/>
              </w:rPr>
              <w:t xml:space="preserve"> </w:t>
            </w:r>
            <w:r>
              <w:rPr>
                <w:lang w:val="nl-NL"/>
              </w:rPr>
              <w:t>kg</w:t>
            </w:r>
            <w:r w:rsidR="00A44D77">
              <w:rPr>
                <w:lang w:val="nl-NL"/>
              </w:rPr>
              <w:t>/cm</w:t>
            </w:r>
          </w:p>
        </w:tc>
        <w:tc>
          <w:tcPr>
            <w:tcW w:w="2693" w:type="dxa"/>
          </w:tcPr>
          <w:p w14:paraId="64290780" w14:textId="5AE00653" w:rsidR="00C934AD" w:rsidRDefault="0019339F" w:rsidP="003D67E7">
            <w:pPr>
              <w:rPr>
                <w:lang w:val="nl-NL"/>
              </w:rPr>
            </w:pPr>
            <w:r w:rsidRPr="0019339F">
              <w:rPr>
                <w:lang w:val="nl-NL"/>
              </w:rPr>
              <w:t>75</w:t>
            </w:r>
            <w:r w:rsidR="00B54C87">
              <w:rPr>
                <w:lang w:val="nl-NL"/>
              </w:rPr>
              <w:t xml:space="preserve"> </w:t>
            </w:r>
            <w:r w:rsidRPr="0019339F">
              <w:rPr>
                <w:lang w:val="nl-NL"/>
              </w:rPr>
              <w:t>kg</w:t>
            </w:r>
            <w:r>
              <w:rPr>
                <w:lang w:val="nl-NL"/>
              </w:rPr>
              <w:t>/</w:t>
            </w:r>
            <w:r w:rsidRPr="0019339F">
              <w:rPr>
                <w:lang w:val="nl-NL"/>
              </w:rPr>
              <w:t>cm</w:t>
            </w:r>
          </w:p>
        </w:tc>
        <w:tc>
          <w:tcPr>
            <w:tcW w:w="3084" w:type="dxa"/>
          </w:tcPr>
          <w:p w14:paraId="3F0FD1EC" w14:textId="1E47D04E" w:rsidR="00C934AD" w:rsidRDefault="00C5421A" w:rsidP="003D67E7">
            <w:pPr>
              <w:rPr>
                <w:lang w:val="nl-NL"/>
              </w:rPr>
            </w:pPr>
            <w:r>
              <w:rPr>
                <w:lang w:val="nl-NL"/>
              </w:rPr>
              <w:t>730</w:t>
            </w:r>
            <w:r w:rsidR="00B54C87">
              <w:rPr>
                <w:lang w:val="nl-NL"/>
              </w:rPr>
              <w:t xml:space="preserve"> </w:t>
            </w:r>
            <w:r>
              <w:rPr>
                <w:lang w:val="nl-NL"/>
              </w:rPr>
              <w:t>g/cm</w:t>
            </w:r>
          </w:p>
        </w:tc>
      </w:tr>
      <w:tr w:rsidR="00712437" w14:paraId="5421B7A7" w14:textId="44408013" w:rsidTr="00700FE2">
        <w:tc>
          <w:tcPr>
            <w:tcW w:w="2121" w:type="dxa"/>
          </w:tcPr>
          <w:p w14:paraId="5F035A21" w14:textId="58CE7172" w:rsidR="00C934AD" w:rsidRPr="00E73F17" w:rsidRDefault="004A22F1" w:rsidP="003D67E7">
            <w:pPr>
              <w:rPr>
                <w:b/>
                <w:bCs/>
                <w:lang w:val="nl-NL"/>
              </w:rPr>
            </w:pPr>
            <w:r w:rsidRPr="00E73F17">
              <w:rPr>
                <w:b/>
                <w:bCs/>
                <w:lang w:val="nl-NL"/>
              </w:rPr>
              <w:t>Kostprijs</w:t>
            </w:r>
          </w:p>
        </w:tc>
        <w:tc>
          <w:tcPr>
            <w:tcW w:w="2977" w:type="dxa"/>
          </w:tcPr>
          <w:p w14:paraId="1EA5864C" w14:textId="1522535E" w:rsidR="00C934AD" w:rsidRDefault="0026067E" w:rsidP="003D67E7">
            <w:pPr>
              <w:rPr>
                <w:lang w:val="nl-NL"/>
              </w:rPr>
            </w:pPr>
            <w:r>
              <w:rPr>
                <w:lang w:val="nl-NL"/>
              </w:rPr>
              <w:t>€</w:t>
            </w:r>
            <w:r w:rsidR="00B54C87">
              <w:rPr>
                <w:lang w:val="nl-NL"/>
              </w:rPr>
              <w:t xml:space="preserve"> </w:t>
            </w:r>
            <w:r>
              <w:rPr>
                <w:lang w:val="nl-NL"/>
              </w:rPr>
              <w:t>11</w:t>
            </w:r>
          </w:p>
        </w:tc>
        <w:tc>
          <w:tcPr>
            <w:tcW w:w="3119" w:type="dxa"/>
          </w:tcPr>
          <w:p w14:paraId="4F1DD113" w14:textId="5C73B462" w:rsidR="00C934AD" w:rsidRDefault="00A44D77" w:rsidP="003D67E7">
            <w:pPr>
              <w:rPr>
                <w:lang w:val="nl-NL"/>
              </w:rPr>
            </w:pPr>
            <w:r>
              <w:rPr>
                <w:lang w:val="nl-NL"/>
              </w:rPr>
              <w:t>€</w:t>
            </w:r>
            <w:r w:rsidR="00B54C87">
              <w:rPr>
                <w:lang w:val="nl-NL"/>
              </w:rPr>
              <w:t xml:space="preserve"> </w:t>
            </w:r>
            <w:r>
              <w:rPr>
                <w:lang w:val="nl-NL"/>
              </w:rPr>
              <w:t>11,5</w:t>
            </w:r>
          </w:p>
        </w:tc>
        <w:tc>
          <w:tcPr>
            <w:tcW w:w="2693" w:type="dxa"/>
          </w:tcPr>
          <w:p w14:paraId="45EA99F9" w14:textId="5F5F7332" w:rsidR="00C934AD" w:rsidRDefault="00886D34" w:rsidP="003D67E7">
            <w:pPr>
              <w:rPr>
                <w:lang w:val="nl-NL"/>
              </w:rPr>
            </w:pPr>
            <w:r>
              <w:rPr>
                <w:lang w:val="nl-NL"/>
              </w:rPr>
              <w:t>€</w:t>
            </w:r>
            <w:r w:rsidR="00B54C87">
              <w:rPr>
                <w:lang w:val="nl-NL"/>
              </w:rPr>
              <w:t xml:space="preserve"> </w:t>
            </w:r>
            <w:r>
              <w:rPr>
                <w:lang w:val="nl-NL"/>
              </w:rPr>
              <w:t>12</w:t>
            </w:r>
          </w:p>
        </w:tc>
        <w:tc>
          <w:tcPr>
            <w:tcW w:w="3084" w:type="dxa"/>
          </w:tcPr>
          <w:p w14:paraId="797E2A1F" w14:textId="440EF6A9" w:rsidR="00C934AD" w:rsidRDefault="00677DE3" w:rsidP="003D67E7">
            <w:pPr>
              <w:rPr>
                <w:lang w:val="nl-NL"/>
              </w:rPr>
            </w:pPr>
            <w:r>
              <w:rPr>
                <w:lang w:val="nl-NL"/>
              </w:rPr>
              <w:t>€</w:t>
            </w:r>
            <w:r w:rsidR="00B54C87">
              <w:rPr>
                <w:lang w:val="nl-NL"/>
              </w:rPr>
              <w:t xml:space="preserve"> </w:t>
            </w:r>
            <w:r>
              <w:rPr>
                <w:lang w:val="nl-NL"/>
              </w:rPr>
              <w:t>27,99</w:t>
            </w:r>
          </w:p>
        </w:tc>
      </w:tr>
      <w:tr w:rsidR="00712437" w14:paraId="01FF35E9" w14:textId="0C9D81F1" w:rsidTr="00700FE2">
        <w:tc>
          <w:tcPr>
            <w:tcW w:w="2121" w:type="dxa"/>
          </w:tcPr>
          <w:p w14:paraId="2C8F6579" w14:textId="62E07AA8" w:rsidR="00C934AD" w:rsidRPr="00E73F17" w:rsidRDefault="004A22F1" w:rsidP="003D67E7">
            <w:pPr>
              <w:rPr>
                <w:b/>
                <w:bCs/>
                <w:lang w:val="nl-NL"/>
              </w:rPr>
            </w:pPr>
            <w:r w:rsidRPr="00E73F17">
              <w:rPr>
                <w:b/>
                <w:bCs/>
                <w:lang w:val="nl-NL"/>
              </w:rPr>
              <w:t>Tandwielen</w:t>
            </w:r>
          </w:p>
        </w:tc>
        <w:tc>
          <w:tcPr>
            <w:tcW w:w="2977" w:type="dxa"/>
          </w:tcPr>
          <w:p w14:paraId="1434AAB3" w14:textId="0D19874B" w:rsidR="00C934AD" w:rsidRDefault="00712437" w:rsidP="003D67E7">
            <w:pPr>
              <w:rPr>
                <w:lang w:val="nl-NL"/>
              </w:rPr>
            </w:pPr>
            <w:r>
              <w:rPr>
                <w:lang w:val="nl-NL"/>
              </w:rPr>
              <w:t>Er zijn g</w:t>
            </w:r>
            <w:r w:rsidR="0026067E">
              <w:rPr>
                <w:lang w:val="nl-NL"/>
              </w:rPr>
              <w:t>een ingebouwde tandwielen</w:t>
            </w:r>
            <w:r w:rsidR="00E81B1C">
              <w:rPr>
                <w:lang w:val="nl-NL"/>
              </w:rPr>
              <w:t xml:space="preserve"> aanwezig</w:t>
            </w:r>
            <w:r w:rsidR="0026067E">
              <w:rPr>
                <w:lang w:val="nl-NL"/>
              </w:rPr>
              <w:t>.</w:t>
            </w:r>
          </w:p>
        </w:tc>
        <w:tc>
          <w:tcPr>
            <w:tcW w:w="3119" w:type="dxa"/>
          </w:tcPr>
          <w:p w14:paraId="43856367" w14:textId="066E6C30" w:rsidR="00C934AD" w:rsidRDefault="00DE1DB9" w:rsidP="003D67E7">
            <w:pPr>
              <w:rPr>
                <w:lang w:val="nl-NL"/>
              </w:rPr>
            </w:pPr>
            <w:r>
              <w:rPr>
                <w:lang w:val="nl-NL"/>
              </w:rPr>
              <w:t xml:space="preserve">De </w:t>
            </w:r>
            <w:r w:rsidR="00A44D77">
              <w:rPr>
                <w:lang w:val="nl-NL"/>
              </w:rPr>
              <w:t xml:space="preserve">motor </w:t>
            </w:r>
            <w:r>
              <w:rPr>
                <w:lang w:val="nl-NL"/>
              </w:rPr>
              <w:t xml:space="preserve">in het voorbeeld </w:t>
            </w:r>
            <w:r w:rsidR="00A44D77">
              <w:rPr>
                <w:lang w:val="nl-NL"/>
              </w:rPr>
              <w:t>heeft ingebouwde</w:t>
            </w:r>
            <w:r>
              <w:rPr>
                <w:lang w:val="nl-NL"/>
              </w:rPr>
              <w:t xml:space="preserve">, metalen en robuuste </w:t>
            </w:r>
            <w:r w:rsidR="00A44D77">
              <w:rPr>
                <w:lang w:val="nl-NL"/>
              </w:rPr>
              <w:t xml:space="preserve">tandwielen om aan een groot </w:t>
            </w:r>
            <w:r w:rsidR="00B02EE8">
              <w:rPr>
                <w:lang w:val="nl-NL"/>
              </w:rPr>
              <w:t>hefvermogen te komen.</w:t>
            </w:r>
            <w:r w:rsidR="00CA7F5C">
              <w:rPr>
                <w:lang w:val="nl-NL"/>
              </w:rPr>
              <w:t xml:space="preserve"> </w:t>
            </w:r>
          </w:p>
        </w:tc>
        <w:tc>
          <w:tcPr>
            <w:tcW w:w="2693" w:type="dxa"/>
          </w:tcPr>
          <w:p w14:paraId="6F43401B" w14:textId="77777777" w:rsidR="00C934AD" w:rsidRDefault="00DE1DB9" w:rsidP="003D67E7">
            <w:pPr>
              <w:rPr>
                <w:lang w:val="nl-NL"/>
              </w:rPr>
            </w:pPr>
            <w:r>
              <w:rPr>
                <w:lang w:val="nl-NL"/>
              </w:rPr>
              <w:t xml:space="preserve">De </w:t>
            </w:r>
            <w:r w:rsidR="00D57FAC">
              <w:rPr>
                <w:lang w:val="nl-NL"/>
              </w:rPr>
              <w:t xml:space="preserve">motor </w:t>
            </w:r>
            <w:r>
              <w:rPr>
                <w:lang w:val="nl-NL"/>
              </w:rPr>
              <w:t xml:space="preserve">in het voorbeeld </w:t>
            </w:r>
            <w:r w:rsidR="00D57FAC">
              <w:rPr>
                <w:lang w:val="nl-NL"/>
              </w:rPr>
              <w:t>heeft ingebouwde</w:t>
            </w:r>
            <w:r>
              <w:rPr>
                <w:lang w:val="nl-NL"/>
              </w:rPr>
              <w:t xml:space="preserve">, metalen en robuuste </w:t>
            </w:r>
            <w:r w:rsidR="00D57FAC">
              <w:rPr>
                <w:lang w:val="nl-NL"/>
              </w:rPr>
              <w:t xml:space="preserve">tandwielen om aan een groot hefvermogen te komen. </w:t>
            </w:r>
          </w:p>
        </w:tc>
        <w:tc>
          <w:tcPr>
            <w:tcW w:w="3084" w:type="dxa"/>
          </w:tcPr>
          <w:p w14:paraId="118EB838" w14:textId="189F8109" w:rsidR="00C934AD" w:rsidRDefault="00712437" w:rsidP="003D67E7">
            <w:pPr>
              <w:rPr>
                <w:lang w:val="nl-NL"/>
              </w:rPr>
            </w:pPr>
            <w:r>
              <w:rPr>
                <w:lang w:val="nl-NL"/>
              </w:rPr>
              <w:t>Er zijn geen ingebouwde tandwielen</w:t>
            </w:r>
            <w:r w:rsidR="00E81B1C">
              <w:rPr>
                <w:lang w:val="nl-NL"/>
              </w:rPr>
              <w:t xml:space="preserve"> aanwezig</w:t>
            </w:r>
            <w:r>
              <w:rPr>
                <w:lang w:val="nl-NL"/>
              </w:rPr>
              <w:t>.</w:t>
            </w:r>
          </w:p>
        </w:tc>
      </w:tr>
      <w:tr w:rsidR="00712437" w14:paraId="5F699E6E" w14:textId="77777777" w:rsidTr="00700FE2">
        <w:tc>
          <w:tcPr>
            <w:tcW w:w="2121" w:type="dxa"/>
          </w:tcPr>
          <w:p w14:paraId="777BB15B" w14:textId="2DADDD78" w:rsidR="004A22F1" w:rsidRPr="00E73F17" w:rsidRDefault="00622D43" w:rsidP="003D67E7">
            <w:pPr>
              <w:rPr>
                <w:b/>
                <w:bCs/>
                <w:lang w:val="nl-NL"/>
              </w:rPr>
            </w:pPr>
            <w:r w:rsidRPr="00E73F17">
              <w:rPr>
                <w:b/>
                <w:bCs/>
                <w:lang w:val="nl-NL"/>
              </w:rPr>
              <w:lastRenderedPageBreak/>
              <w:t xml:space="preserve">Draaihoek </w:t>
            </w:r>
          </w:p>
        </w:tc>
        <w:tc>
          <w:tcPr>
            <w:tcW w:w="2977" w:type="dxa"/>
          </w:tcPr>
          <w:p w14:paraId="5F4FF581" w14:textId="6C8CBEA7" w:rsidR="004A22F1" w:rsidRDefault="00520B36" w:rsidP="003D67E7">
            <w:pPr>
              <w:rPr>
                <w:lang w:val="nl-NL"/>
              </w:rPr>
            </w:pPr>
            <w:r>
              <w:rPr>
                <w:lang w:val="nl-NL"/>
              </w:rPr>
              <w:t>Er</w:t>
            </w:r>
            <w:r w:rsidR="00622D43">
              <w:rPr>
                <w:lang w:val="nl-NL"/>
              </w:rPr>
              <w:t xml:space="preserve"> is een stap</w:t>
            </w:r>
            <w:r w:rsidR="00217C26">
              <w:rPr>
                <w:lang w:val="nl-NL"/>
              </w:rPr>
              <w:t>hoek van 1</w:t>
            </w:r>
            <w:r w:rsidR="00792DE0">
              <w:rPr>
                <w:lang w:val="nl-NL"/>
              </w:rPr>
              <w:t>,</w:t>
            </w:r>
            <w:r w:rsidR="00217C26">
              <w:rPr>
                <w:lang w:val="nl-NL"/>
              </w:rPr>
              <w:t>8° per stap.</w:t>
            </w:r>
          </w:p>
        </w:tc>
        <w:tc>
          <w:tcPr>
            <w:tcW w:w="3119" w:type="dxa"/>
          </w:tcPr>
          <w:p w14:paraId="198A4309" w14:textId="4BC0330E" w:rsidR="004A22F1" w:rsidRDefault="00514E7E" w:rsidP="003D67E7">
            <w:pPr>
              <w:rPr>
                <w:lang w:val="nl-NL"/>
              </w:rPr>
            </w:pPr>
            <w:r>
              <w:rPr>
                <w:lang w:val="nl-NL"/>
              </w:rPr>
              <w:t>0-180°</w:t>
            </w:r>
            <w:r w:rsidR="000609EA">
              <w:rPr>
                <w:lang w:val="nl-NL"/>
              </w:rPr>
              <w:t xml:space="preserve"> aangestuurd met een </w:t>
            </w:r>
            <w:r w:rsidR="00D638FE">
              <w:rPr>
                <w:lang w:val="nl-NL"/>
              </w:rPr>
              <w:t>PWM</w:t>
            </w:r>
            <w:r w:rsidR="004E53BF">
              <w:rPr>
                <w:lang w:val="nl-NL"/>
              </w:rPr>
              <w:t>-</w:t>
            </w:r>
            <w:r w:rsidR="000609EA">
              <w:rPr>
                <w:lang w:val="nl-NL"/>
              </w:rPr>
              <w:t>signaal.</w:t>
            </w:r>
          </w:p>
        </w:tc>
        <w:tc>
          <w:tcPr>
            <w:tcW w:w="2693" w:type="dxa"/>
          </w:tcPr>
          <w:p w14:paraId="683A7CB2" w14:textId="70DE38A6" w:rsidR="004A22F1" w:rsidRDefault="00103AE6" w:rsidP="003D67E7">
            <w:pPr>
              <w:rPr>
                <w:lang w:val="nl-NL"/>
              </w:rPr>
            </w:pPr>
            <w:r>
              <w:rPr>
                <w:lang w:val="nl-NL"/>
              </w:rPr>
              <w:t xml:space="preserve">Een </w:t>
            </w:r>
            <w:r w:rsidR="006223C9">
              <w:rPr>
                <w:lang w:val="nl-NL"/>
              </w:rPr>
              <w:t>DC-motor</w:t>
            </w:r>
            <w:r w:rsidR="00BB342B">
              <w:rPr>
                <w:lang w:val="nl-NL"/>
              </w:rPr>
              <w:t xml:space="preserve"> heeft altijd een </w:t>
            </w:r>
            <w:r w:rsidR="00FF0B86">
              <w:rPr>
                <w:lang w:val="nl-NL"/>
              </w:rPr>
              <w:t xml:space="preserve">continue draaihoek, </w:t>
            </w:r>
            <w:r w:rsidR="001F60A2">
              <w:rPr>
                <w:lang w:val="nl-NL"/>
              </w:rPr>
              <w:t>en</w:t>
            </w:r>
            <w:r w:rsidR="00FF0B86">
              <w:rPr>
                <w:lang w:val="nl-NL"/>
              </w:rPr>
              <w:t xml:space="preserve"> is dus niet instelbaar.</w:t>
            </w:r>
          </w:p>
        </w:tc>
        <w:tc>
          <w:tcPr>
            <w:tcW w:w="3084" w:type="dxa"/>
          </w:tcPr>
          <w:p w14:paraId="26CE9CFF" w14:textId="4A221AEC" w:rsidR="004A22F1" w:rsidRDefault="00975033" w:rsidP="003D67E7">
            <w:pPr>
              <w:rPr>
                <w:lang w:val="nl-NL"/>
              </w:rPr>
            </w:pPr>
            <w:r>
              <w:rPr>
                <w:lang w:val="nl-NL"/>
              </w:rPr>
              <w:t xml:space="preserve">Een brushless </w:t>
            </w:r>
            <w:r w:rsidR="006223C9">
              <w:rPr>
                <w:lang w:val="nl-NL"/>
              </w:rPr>
              <w:t>DC-motor</w:t>
            </w:r>
            <w:r>
              <w:rPr>
                <w:lang w:val="nl-NL"/>
              </w:rPr>
              <w:t xml:space="preserve"> heeft altijd een continue draaihoek, </w:t>
            </w:r>
            <w:r w:rsidR="001F60A2">
              <w:rPr>
                <w:lang w:val="nl-NL"/>
              </w:rPr>
              <w:t>en</w:t>
            </w:r>
            <w:r>
              <w:rPr>
                <w:lang w:val="nl-NL"/>
              </w:rPr>
              <w:t xml:space="preserve"> is dus niet instelbaar.</w:t>
            </w:r>
          </w:p>
        </w:tc>
      </w:tr>
      <w:tr w:rsidR="00712437" w14:paraId="596DF8E5" w14:textId="77777777" w:rsidTr="00700FE2">
        <w:tc>
          <w:tcPr>
            <w:tcW w:w="2121" w:type="dxa"/>
          </w:tcPr>
          <w:p w14:paraId="56E6C9C3" w14:textId="4D12FA40" w:rsidR="00DA19F8" w:rsidRPr="00E73F17" w:rsidRDefault="00DA411C" w:rsidP="003D67E7">
            <w:pPr>
              <w:rPr>
                <w:b/>
                <w:bCs/>
                <w:lang w:val="nl-NL"/>
              </w:rPr>
            </w:pPr>
            <w:r w:rsidRPr="00E73F17">
              <w:rPr>
                <w:b/>
                <w:bCs/>
                <w:lang w:val="nl-NL"/>
              </w:rPr>
              <w:t>Stroom</w:t>
            </w:r>
          </w:p>
        </w:tc>
        <w:tc>
          <w:tcPr>
            <w:tcW w:w="2977" w:type="dxa"/>
          </w:tcPr>
          <w:p w14:paraId="6ED7325A" w14:textId="63CE9006" w:rsidR="00DA19F8" w:rsidRDefault="00DA411C" w:rsidP="003D67E7">
            <w:pPr>
              <w:rPr>
                <w:lang w:val="nl-NL"/>
              </w:rPr>
            </w:pPr>
            <w:r>
              <w:rPr>
                <w:lang w:val="nl-NL"/>
              </w:rPr>
              <w:t>1</w:t>
            </w:r>
            <w:r w:rsidR="00A66230">
              <w:rPr>
                <w:lang w:val="nl-NL"/>
              </w:rPr>
              <w:t>,</w:t>
            </w:r>
            <w:r>
              <w:rPr>
                <w:lang w:val="nl-NL"/>
              </w:rPr>
              <w:t>7</w:t>
            </w:r>
            <w:r w:rsidR="00D3754D">
              <w:rPr>
                <w:lang w:val="nl-NL"/>
              </w:rPr>
              <w:t xml:space="preserve"> </w:t>
            </w:r>
            <w:r>
              <w:rPr>
                <w:lang w:val="nl-NL"/>
              </w:rPr>
              <w:t>A</w:t>
            </w:r>
          </w:p>
        </w:tc>
        <w:tc>
          <w:tcPr>
            <w:tcW w:w="3119" w:type="dxa"/>
          </w:tcPr>
          <w:p w14:paraId="50B391D8" w14:textId="4844B364" w:rsidR="00DA19F8" w:rsidRDefault="00745B32" w:rsidP="00745B32">
            <w:pPr>
              <w:jc w:val="both"/>
              <w:rPr>
                <w:lang w:val="nl-NL"/>
              </w:rPr>
            </w:pPr>
            <w:r w:rsidRPr="00745B32">
              <w:rPr>
                <w:lang w:val="nl-NL"/>
              </w:rPr>
              <w:t>3</w:t>
            </w:r>
            <w:r w:rsidR="00A66230">
              <w:rPr>
                <w:lang w:val="nl-NL"/>
              </w:rPr>
              <w:t>,</w:t>
            </w:r>
            <w:r w:rsidRPr="00745B32">
              <w:rPr>
                <w:lang w:val="nl-NL"/>
              </w:rPr>
              <w:t>4</w:t>
            </w:r>
            <w:r w:rsidR="00D3754D">
              <w:rPr>
                <w:lang w:val="nl-NL"/>
              </w:rPr>
              <w:t xml:space="preserve"> </w:t>
            </w:r>
            <w:r>
              <w:rPr>
                <w:lang w:val="nl-NL"/>
              </w:rPr>
              <w:t>A</w:t>
            </w:r>
          </w:p>
        </w:tc>
        <w:tc>
          <w:tcPr>
            <w:tcW w:w="2693" w:type="dxa"/>
          </w:tcPr>
          <w:p w14:paraId="13EEDBB8" w14:textId="0BA0EB01" w:rsidR="00DA19F8" w:rsidRDefault="0053613A" w:rsidP="003D67E7">
            <w:pPr>
              <w:rPr>
                <w:lang w:val="nl-NL"/>
              </w:rPr>
            </w:pPr>
            <w:r w:rsidRPr="0053613A">
              <w:rPr>
                <w:lang w:val="nl-NL"/>
              </w:rPr>
              <w:t>200</w:t>
            </w:r>
            <w:r w:rsidR="00D3754D">
              <w:rPr>
                <w:lang w:val="nl-NL"/>
              </w:rPr>
              <w:t xml:space="preserve"> </w:t>
            </w:r>
            <w:r>
              <w:rPr>
                <w:lang w:val="nl-NL"/>
              </w:rPr>
              <w:t>mA</w:t>
            </w:r>
          </w:p>
        </w:tc>
        <w:tc>
          <w:tcPr>
            <w:tcW w:w="3084" w:type="dxa"/>
          </w:tcPr>
          <w:p w14:paraId="4D6FE9ED" w14:textId="37642AD4" w:rsidR="007E6391" w:rsidRDefault="00037E7A" w:rsidP="003D67E7">
            <w:pPr>
              <w:rPr>
                <w:lang w:val="nl-NL"/>
              </w:rPr>
            </w:pPr>
            <w:r>
              <w:rPr>
                <w:lang w:val="nl-NL"/>
              </w:rPr>
              <w:t>23</w:t>
            </w:r>
            <w:r w:rsidR="00D3754D">
              <w:rPr>
                <w:lang w:val="nl-NL"/>
              </w:rPr>
              <w:t xml:space="preserve"> </w:t>
            </w:r>
            <w:r>
              <w:rPr>
                <w:lang w:val="nl-NL"/>
              </w:rPr>
              <w:t>A</w:t>
            </w:r>
          </w:p>
        </w:tc>
      </w:tr>
      <w:tr w:rsidR="00712437" w14:paraId="6E30E529" w14:textId="77777777" w:rsidTr="00700FE2">
        <w:tc>
          <w:tcPr>
            <w:tcW w:w="2121" w:type="dxa"/>
          </w:tcPr>
          <w:p w14:paraId="1D9B14FF" w14:textId="11EA1881" w:rsidR="00B663FC" w:rsidRPr="00E73F17" w:rsidRDefault="00470DED" w:rsidP="003D67E7">
            <w:pPr>
              <w:rPr>
                <w:b/>
                <w:bCs/>
                <w:lang w:val="nl-NL"/>
              </w:rPr>
            </w:pPr>
            <w:r w:rsidRPr="00E73F17">
              <w:rPr>
                <w:b/>
                <w:bCs/>
                <w:lang w:val="nl-NL"/>
              </w:rPr>
              <w:t>Aanstuurbaarheid</w:t>
            </w:r>
          </w:p>
        </w:tc>
        <w:tc>
          <w:tcPr>
            <w:tcW w:w="2977" w:type="dxa"/>
          </w:tcPr>
          <w:p w14:paraId="61813BAC" w14:textId="24A68933" w:rsidR="00B663FC" w:rsidRDefault="00BE7BAE" w:rsidP="003D67E7">
            <w:pPr>
              <w:rPr>
                <w:lang w:val="nl-NL"/>
              </w:rPr>
            </w:pPr>
            <w:r>
              <w:rPr>
                <w:lang w:val="nl-NL"/>
              </w:rPr>
              <w:t xml:space="preserve">Aangezien </w:t>
            </w:r>
            <w:r w:rsidR="005F36FF">
              <w:rPr>
                <w:lang w:val="nl-NL"/>
              </w:rPr>
              <w:t>er</w:t>
            </w:r>
            <w:r>
              <w:rPr>
                <w:lang w:val="nl-NL"/>
              </w:rPr>
              <w:t xml:space="preserve"> meerdere spoelen </w:t>
            </w:r>
            <w:r w:rsidR="00F07728">
              <w:rPr>
                <w:lang w:val="nl-NL"/>
              </w:rPr>
              <w:t xml:space="preserve">worden </w:t>
            </w:r>
            <w:r>
              <w:rPr>
                <w:lang w:val="nl-NL"/>
              </w:rPr>
              <w:t>gebruik</w:t>
            </w:r>
            <w:r w:rsidR="00DA6198">
              <w:rPr>
                <w:lang w:val="nl-NL"/>
              </w:rPr>
              <w:t>t</w:t>
            </w:r>
            <w:r w:rsidR="001F60A2">
              <w:rPr>
                <w:lang w:val="nl-NL"/>
              </w:rPr>
              <w:t xml:space="preserve"> in de motor</w:t>
            </w:r>
            <w:r>
              <w:rPr>
                <w:lang w:val="nl-NL"/>
              </w:rPr>
              <w:t xml:space="preserve"> is er een bepaalde IC nodig om ze aan te sturen</w:t>
            </w:r>
            <w:r w:rsidR="002734A1">
              <w:rPr>
                <w:lang w:val="nl-NL"/>
              </w:rPr>
              <w:t>.</w:t>
            </w:r>
          </w:p>
        </w:tc>
        <w:tc>
          <w:tcPr>
            <w:tcW w:w="3119" w:type="dxa"/>
          </w:tcPr>
          <w:p w14:paraId="35DB28CD" w14:textId="512A6F73" w:rsidR="00B663FC" w:rsidRDefault="009B014E" w:rsidP="003D67E7">
            <w:pPr>
              <w:rPr>
                <w:lang w:val="nl-NL"/>
              </w:rPr>
            </w:pPr>
            <w:r>
              <w:rPr>
                <w:lang w:val="nl-NL"/>
              </w:rPr>
              <w:t>De</w:t>
            </w:r>
            <w:r w:rsidR="00604AD4">
              <w:rPr>
                <w:lang w:val="nl-NL"/>
              </w:rPr>
              <w:t xml:space="preserve"> servo</w:t>
            </w:r>
            <w:r>
              <w:rPr>
                <w:lang w:val="nl-NL"/>
              </w:rPr>
              <w:t xml:space="preserve">motor heeft de mogelijkheid </w:t>
            </w:r>
            <w:r w:rsidR="00695571">
              <w:rPr>
                <w:lang w:val="nl-NL"/>
              </w:rPr>
              <w:t xml:space="preserve">om via </w:t>
            </w:r>
            <w:r w:rsidR="00D638FE">
              <w:rPr>
                <w:lang w:val="nl-NL"/>
              </w:rPr>
              <w:t>PWM</w:t>
            </w:r>
            <w:r w:rsidR="00695571">
              <w:rPr>
                <w:lang w:val="nl-NL"/>
              </w:rPr>
              <w:t xml:space="preserve"> </w:t>
            </w:r>
            <w:r w:rsidR="00A05164">
              <w:rPr>
                <w:lang w:val="nl-NL"/>
              </w:rPr>
              <w:t>te worden aan</w:t>
            </w:r>
            <w:r w:rsidR="00695571">
              <w:rPr>
                <w:lang w:val="nl-NL"/>
              </w:rPr>
              <w:t>gestuurd.</w:t>
            </w:r>
            <w:r w:rsidR="003557C5">
              <w:rPr>
                <w:lang w:val="nl-NL"/>
              </w:rPr>
              <w:t xml:space="preserve"> Dit is </w:t>
            </w:r>
            <w:r w:rsidR="00391BFB">
              <w:rPr>
                <w:lang w:val="nl-NL"/>
              </w:rPr>
              <w:t>ge</w:t>
            </w:r>
            <w:r w:rsidR="003557C5">
              <w:rPr>
                <w:lang w:val="nl-NL"/>
              </w:rPr>
              <w:t xml:space="preserve">makkelijk omdat bijna elke </w:t>
            </w:r>
            <w:r w:rsidR="008451F0">
              <w:rPr>
                <w:lang w:val="nl-NL"/>
              </w:rPr>
              <w:t>MCU</w:t>
            </w:r>
            <w:r w:rsidR="003557C5">
              <w:rPr>
                <w:lang w:val="nl-NL"/>
              </w:rPr>
              <w:t xml:space="preserve"> dit signaal </w:t>
            </w:r>
            <w:r w:rsidR="00391BFB">
              <w:rPr>
                <w:lang w:val="nl-NL"/>
              </w:rPr>
              <w:t>kan genereren</w:t>
            </w:r>
            <w:r w:rsidR="003557C5">
              <w:rPr>
                <w:lang w:val="nl-NL"/>
              </w:rPr>
              <w:t>.</w:t>
            </w:r>
          </w:p>
        </w:tc>
        <w:tc>
          <w:tcPr>
            <w:tcW w:w="2693" w:type="dxa"/>
          </w:tcPr>
          <w:p w14:paraId="33B908DB" w14:textId="6007E6EF" w:rsidR="00B663FC" w:rsidRDefault="00FF0B86" w:rsidP="003D67E7">
            <w:pPr>
              <w:rPr>
                <w:lang w:val="nl-NL"/>
              </w:rPr>
            </w:pPr>
            <w:r>
              <w:rPr>
                <w:lang w:val="nl-NL"/>
              </w:rPr>
              <w:t>Deze motor kan</w:t>
            </w:r>
            <w:r w:rsidR="00756B82">
              <w:rPr>
                <w:lang w:val="nl-NL"/>
              </w:rPr>
              <w:t xml:space="preserve"> worden</w:t>
            </w:r>
            <w:r>
              <w:rPr>
                <w:lang w:val="nl-NL"/>
              </w:rPr>
              <w:t xml:space="preserve"> aangestuurd</w:t>
            </w:r>
            <w:r w:rsidR="00756B82">
              <w:rPr>
                <w:lang w:val="nl-NL"/>
              </w:rPr>
              <w:t xml:space="preserve"> </w:t>
            </w:r>
            <w:r w:rsidR="00594728">
              <w:rPr>
                <w:lang w:val="nl-NL"/>
              </w:rPr>
              <w:t>door voeding op de motor te zetten, dit werkt zonder enig stuursignaal.</w:t>
            </w:r>
          </w:p>
        </w:tc>
        <w:tc>
          <w:tcPr>
            <w:tcW w:w="3084" w:type="dxa"/>
          </w:tcPr>
          <w:p w14:paraId="5C957EDE" w14:textId="106E8C53" w:rsidR="00B663FC" w:rsidRDefault="00BE71AA" w:rsidP="003D67E7">
            <w:pPr>
              <w:rPr>
                <w:lang w:val="nl-NL"/>
              </w:rPr>
            </w:pPr>
            <w:r>
              <w:rPr>
                <w:lang w:val="nl-NL"/>
              </w:rPr>
              <w:t xml:space="preserve">Om aan te sturen heeft de brushless </w:t>
            </w:r>
            <w:r w:rsidR="006223C9">
              <w:rPr>
                <w:lang w:val="nl-NL"/>
              </w:rPr>
              <w:t>DC-motor</w:t>
            </w:r>
            <w:r>
              <w:rPr>
                <w:lang w:val="nl-NL"/>
              </w:rPr>
              <w:t xml:space="preserve"> een </w:t>
            </w:r>
            <w:r w:rsidR="00720414" w:rsidRPr="00720414">
              <w:rPr>
                <w:lang w:val="nl-NL"/>
              </w:rPr>
              <w:t>ESC</w:t>
            </w:r>
            <w:r w:rsidR="00720414">
              <w:rPr>
                <w:lang w:val="nl-NL"/>
              </w:rPr>
              <w:t xml:space="preserve"> nodig.</w:t>
            </w:r>
            <w:r w:rsidR="002C7080">
              <w:rPr>
                <w:lang w:val="nl-NL"/>
              </w:rPr>
              <w:t xml:space="preserve"> </w:t>
            </w:r>
          </w:p>
        </w:tc>
      </w:tr>
      <w:tr w:rsidR="00712437" w14:paraId="7F354C59" w14:textId="77777777" w:rsidTr="00700FE2">
        <w:tc>
          <w:tcPr>
            <w:tcW w:w="2121" w:type="dxa"/>
          </w:tcPr>
          <w:p w14:paraId="4205CC84" w14:textId="00CEA059" w:rsidR="00470DED" w:rsidRPr="00E73F17" w:rsidRDefault="00470DED" w:rsidP="003D67E7">
            <w:pPr>
              <w:rPr>
                <w:b/>
                <w:bCs/>
                <w:lang w:val="nl-NL"/>
              </w:rPr>
            </w:pPr>
            <w:r w:rsidRPr="00E73F17">
              <w:rPr>
                <w:b/>
                <w:bCs/>
                <w:lang w:val="nl-NL"/>
              </w:rPr>
              <w:t>Aansluitbaarheid</w:t>
            </w:r>
          </w:p>
        </w:tc>
        <w:tc>
          <w:tcPr>
            <w:tcW w:w="2977" w:type="dxa"/>
          </w:tcPr>
          <w:p w14:paraId="7DAB6AA7" w14:textId="4C0544B0" w:rsidR="00470DED" w:rsidRDefault="00217C26" w:rsidP="003D67E7">
            <w:pPr>
              <w:rPr>
                <w:lang w:val="nl-NL"/>
              </w:rPr>
            </w:pPr>
            <w:r>
              <w:rPr>
                <w:lang w:val="nl-NL"/>
              </w:rPr>
              <w:t xml:space="preserve">Deze motor heeft een </w:t>
            </w:r>
            <w:r w:rsidR="00531B63">
              <w:rPr>
                <w:lang w:val="nl-NL"/>
              </w:rPr>
              <w:t xml:space="preserve">dikke en stevige </w:t>
            </w:r>
            <w:r>
              <w:rPr>
                <w:lang w:val="nl-NL"/>
              </w:rPr>
              <w:t xml:space="preserve">as van </w:t>
            </w:r>
            <w:r w:rsidR="00611FE4">
              <w:rPr>
                <w:lang w:val="nl-NL"/>
              </w:rPr>
              <w:t>5</w:t>
            </w:r>
            <w:r w:rsidR="00D3754D">
              <w:rPr>
                <w:lang w:val="nl-NL"/>
              </w:rPr>
              <w:t xml:space="preserve"> </w:t>
            </w:r>
            <w:r>
              <w:rPr>
                <w:lang w:val="nl-NL"/>
              </w:rPr>
              <w:t xml:space="preserve">mm </w:t>
            </w:r>
            <w:r w:rsidR="003E6EDD">
              <w:rPr>
                <w:lang w:val="nl-NL"/>
              </w:rPr>
              <w:t xml:space="preserve">  </w:t>
            </w:r>
            <w:r>
              <w:rPr>
                <w:lang w:val="nl-NL"/>
              </w:rPr>
              <w:t>diameter om iets op aan te sluiten.</w:t>
            </w:r>
          </w:p>
          <w:p w14:paraId="7383C20F" w14:textId="5D83C571" w:rsidR="003F5047" w:rsidRDefault="003F5047" w:rsidP="003D67E7">
            <w:pPr>
              <w:rPr>
                <w:lang w:val="nl-NL"/>
              </w:rPr>
            </w:pPr>
            <w:r>
              <w:rPr>
                <w:lang w:val="nl-NL"/>
              </w:rPr>
              <w:t>Een veel gebruikte motor is een NEMA</w:t>
            </w:r>
            <w:r w:rsidR="00D3754D">
              <w:rPr>
                <w:lang w:val="nl-NL"/>
              </w:rPr>
              <w:t xml:space="preserve"> </w:t>
            </w:r>
            <w:r>
              <w:rPr>
                <w:lang w:val="nl-NL"/>
              </w:rPr>
              <w:t>17</w:t>
            </w:r>
            <w:r w:rsidR="00F15E7B">
              <w:rPr>
                <w:lang w:val="nl-NL"/>
              </w:rPr>
              <w:t>-</w:t>
            </w:r>
            <w:r>
              <w:rPr>
                <w:lang w:val="nl-NL"/>
              </w:rPr>
              <w:t>motor</w:t>
            </w:r>
            <w:r w:rsidR="00B96610">
              <w:rPr>
                <w:lang w:val="nl-NL"/>
              </w:rPr>
              <w:t xml:space="preserve"> met </w:t>
            </w:r>
            <w:r>
              <w:rPr>
                <w:lang w:val="nl-NL"/>
              </w:rPr>
              <w:t xml:space="preserve"> standaard mont</w:t>
            </w:r>
            <w:r w:rsidR="004A0944">
              <w:rPr>
                <w:lang w:val="nl-NL"/>
              </w:rPr>
              <w:t>age</w:t>
            </w:r>
            <w:r>
              <w:rPr>
                <w:lang w:val="nl-NL"/>
              </w:rPr>
              <w:t>punten</w:t>
            </w:r>
            <w:r w:rsidR="004A0944">
              <w:rPr>
                <w:lang w:val="nl-NL"/>
              </w:rPr>
              <w:t>.</w:t>
            </w:r>
          </w:p>
        </w:tc>
        <w:tc>
          <w:tcPr>
            <w:tcW w:w="3119" w:type="dxa"/>
          </w:tcPr>
          <w:p w14:paraId="0E2A6054" w14:textId="07D18B28" w:rsidR="00470DED" w:rsidRDefault="00594728" w:rsidP="003D67E7">
            <w:pPr>
              <w:rPr>
                <w:lang w:val="nl-NL"/>
              </w:rPr>
            </w:pPr>
            <w:r>
              <w:rPr>
                <w:lang w:val="nl-NL"/>
              </w:rPr>
              <w:t xml:space="preserve">De motor heeft een metalen as met ribbels om betere grip te </w:t>
            </w:r>
            <w:r w:rsidR="002C78EE">
              <w:rPr>
                <w:lang w:val="nl-NL"/>
              </w:rPr>
              <w:t>krijgen</w:t>
            </w:r>
            <w:r>
              <w:rPr>
                <w:lang w:val="nl-NL"/>
              </w:rPr>
              <w:t xml:space="preserve"> en een hol center waar </w:t>
            </w:r>
            <w:r w:rsidR="00F04CDC">
              <w:rPr>
                <w:lang w:val="nl-NL"/>
              </w:rPr>
              <w:t>e</w:t>
            </w:r>
            <w:r>
              <w:rPr>
                <w:lang w:val="nl-NL"/>
              </w:rPr>
              <w:t xml:space="preserve">en schroef kan </w:t>
            </w:r>
            <w:r w:rsidR="00F04CDC">
              <w:rPr>
                <w:lang w:val="nl-NL"/>
              </w:rPr>
              <w:t xml:space="preserve">worden </w:t>
            </w:r>
            <w:r>
              <w:rPr>
                <w:lang w:val="nl-NL"/>
              </w:rPr>
              <w:t>in</w:t>
            </w:r>
            <w:r w:rsidR="00F04CDC">
              <w:rPr>
                <w:lang w:val="nl-NL"/>
              </w:rPr>
              <w:t>ge</w:t>
            </w:r>
            <w:r>
              <w:rPr>
                <w:lang w:val="nl-NL"/>
              </w:rPr>
              <w:t>draai</w:t>
            </w:r>
            <w:r w:rsidR="00F04CDC">
              <w:rPr>
                <w:lang w:val="nl-NL"/>
              </w:rPr>
              <w:t>d</w:t>
            </w:r>
            <w:r w:rsidR="00D375A1">
              <w:rPr>
                <w:lang w:val="nl-NL"/>
              </w:rPr>
              <w:t xml:space="preserve">. De aansluiting is dus heel sterk en stevig. </w:t>
            </w:r>
            <w:r w:rsidR="009C0169">
              <w:rPr>
                <w:lang w:val="nl-NL"/>
              </w:rPr>
              <w:t>Een nadeel is dat de diameter van de as redelijk klein is.</w:t>
            </w:r>
          </w:p>
          <w:p w14:paraId="20B8BF0C" w14:textId="1556EF6F" w:rsidR="003F5047" w:rsidRDefault="00C51DA4" w:rsidP="003D67E7">
            <w:pPr>
              <w:rPr>
                <w:lang w:val="nl-NL"/>
              </w:rPr>
            </w:pPr>
            <w:r>
              <w:rPr>
                <w:lang w:val="nl-NL"/>
              </w:rPr>
              <w:t>Er zijn</w:t>
            </w:r>
            <w:r w:rsidR="003F5047">
              <w:rPr>
                <w:lang w:val="nl-NL"/>
              </w:rPr>
              <w:t xml:space="preserve"> </w:t>
            </w:r>
            <w:r w:rsidR="00F16F16">
              <w:rPr>
                <w:lang w:val="nl-NL"/>
              </w:rPr>
              <w:t>twee</w:t>
            </w:r>
            <w:r w:rsidR="003F5047">
              <w:rPr>
                <w:lang w:val="nl-NL"/>
              </w:rPr>
              <w:t xml:space="preserve"> mont</w:t>
            </w:r>
            <w:r w:rsidR="004A0944">
              <w:rPr>
                <w:lang w:val="nl-NL"/>
              </w:rPr>
              <w:t>age</w:t>
            </w:r>
            <w:r w:rsidR="003F5047">
              <w:rPr>
                <w:lang w:val="nl-NL"/>
              </w:rPr>
              <w:t>punten</w:t>
            </w:r>
            <w:r>
              <w:rPr>
                <w:lang w:val="nl-NL"/>
              </w:rPr>
              <w:t xml:space="preserve"> aanwezig</w:t>
            </w:r>
            <w:r w:rsidR="004A0944">
              <w:rPr>
                <w:lang w:val="nl-NL"/>
              </w:rPr>
              <w:t>.</w:t>
            </w:r>
          </w:p>
        </w:tc>
        <w:tc>
          <w:tcPr>
            <w:tcW w:w="2693" w:type="dxa"/>
          </w:tcPr>
          <w:p w14:paraId="1367EE33" w14:textId="3F52CF55" w:rsidR="00470DED" w:rsidRDefault="00BD3A1E" w:rsidP="003D67E7">
            <w:pPr>
              <w:rPr>
                <w:lang w:val="nl-NL"/>
              </w:rPr>
            </w:pPr>
            <w:r>
              <w:rPr>
                <w:lang w:val="nl-NL"/>
              </w:rPr>
              <w:t xml:space="preserve">De </w:t>
            </w:r>
            <w:r w:rsidR="008603D8">
              <w:rPr>
                <w:lang w:val="nl-NL"/>
              </w:rPr>
              <w:t>aan</w:t>
            </w:r>
            <w:r w:rsidR="00EB2C8C">
              <w:rPr>
                <w:lang w:val="nl-NL"/>
              </w:rPr>
              <w:t>sl</w:t>
            </w:r>
            <w:r w:rsidR="008603D8">
              <w:rPr>
                <w:lang w:val="nl-NL"/>
              </w:rPr>
              <w:t xml:space="preserve">uitbaarheid bij deze </w:t>
            </w:r>
            <w:r w:rsidR="006223C9">
              <w:rPr>
                <w:lang w:val="nl-NL"/>
              </w:rPr>
              <w:t>DC-motor</w:t>
            </w:r>
            <w:r w:rsidR="008603D8">
              <w:rPr>
                <w:lang w:val="nl-NL"/>
              </w:rPr>
              <w:t xml:space="preserve"> is super, hij heeft een D</w:t>
            </w:r>
            <w:r w:rsidR="00133146">
              <w:rPr>
                <w:lang w:val="nl-NL"/>
              </w:rPr>
              <w:t>-</w:t>
            </w:r>
            <w:r w:rsidR="008603D8">
              <w:rPr>
                <w:lang w:val="nl-NL"/>
              </w:rPr>
              <w:t xml:space="preserve">vormige as voor ultieme </w:t>
            </w:r>
            <w:r w:rsidR="00E44429">
              <w:rPr>
                <w:lang w:val="nl-NL"/>
              </w:rPr>
              <w:t>krachtoverbrenging.</w:t>
            </w:r>
          </w:p>
          <w:p w14:paraId="6A86041A" w14:textId="68501986" w:rsidR="003F5047" w:rsidRDefault="00E44429" w:rsidP="003D67E7">
            <w:pPr>
              <w:rPr>
                <w:lang w:val="nl-NL"/>
              </w:rPr>
            </w:pPr>
            <w:r>
              <w:rPr>
                <w:lang w:val="nl-NL"/>
              </w:rPr>
              <w:t xml:space="preserve">De </w:t>
            </w:r>
            <w:r w:rsidR="00327957">
              <w:rPr>
                <w:lang w:val="nl-NL"/>
              </w:rPr>
              <w:t>asdiameter</w:t>
            </w:r>
            <w:r>
              <w:rPr>
                <w:lang w:val="nl-NL"/>
              </w:rPr>
              <w:t xml:space="preserve"> is</w:t>
            </w:r>
            <w:r w:rsidR="009C0169">
              <w:rPr>
                <w:lang w:val="nl-NL"/>
              </w:rPr>
              <w:t xml:space="preserve"> </w:t>
            </w:r>
            <w:r w:rsidR="00611FE4">
              <w:rPr>
                <w:lang w:val="nl-NL"/>
              </w:rPr>
              <w:t>6</w:t>
            </w:r>
            <w:r w:rsidR="00D3754D">
              <w:rPr>
                <w:lang w:val="nl-NL"/>
              </w:rPr>
              <w:t xml:space="preserve"> </w:t>
            </w:r>
            <w:r w:rsidR="009C0169">
              <w:rPr>
                <w:lang w:val="nl-NL"/>
              </w:rPr>
              <w:t>mm</w:t>
            </w:r>
            <w:r w:rsidR="00021D24">
              <w:rPr>
                <w:lang w:val="nl-NL"/>
              </w:rPr>
              <w:t xml:space="preserve"> en de</w:t>
            </w:r>
            <w:r w:rsidR="003F5047">
              <w:rPr>
                <w:lang w:val="nl-NL"/>
              </w:rPr>
              <w:t xml:space="preserve"> motor zelf heeft geen mont</w:t>
            </w:r>
            <w:r w:rsidR="004A0944">
              <w:rPr>
                <w:lang w:val="nl-NL"/>
              </w:rPr>
              <w:t>age</w:t>
            </w:r>
            <w:r w:rsidR="003F5047">
              <w:rPr>
                <w:lang w:val="nl-NL"/>
              </w:rPr>
              <w:t>punten</w:t>
            </w:r>
            <w:r w:rsidR="004A0944">
              <w:rPr>
                <w:lang w:val="nl-NL"/>
              </w:rPr>
              <w:t>.</w:t>
            </w:r>
          </w:p>
        </w:tc>
        <w:tc>
          <w:tcPr>
            <w:tcW w:w="3084" w:type="dxa"/>
          </w:tcPr>
          <w:p w14:paraId="3C7313B8" w14:textId="5B9EF1A3" w:rsidR="00470DED" w:rsidRDefault="00EB2C8C" w:rsidP="003D67E7">
            <w:pPr>
              <w:rPr>
                <w:lang w:val="nl-NL"/>
              </w:rPr>
            </w:pPr>
            <w:r>
              <w:rPr>
                <w:lang w:val="nl-NL"/>
              </w:rPr>
              <w:t>De motor kan</w:t>
            </w:r>
            <w:r w:rsidR="00686E14">
              <w:rPr>
                <w:lang w:val="nl-NL"/>
              </w:rPr>
              <w:t xml:space="preserve"> </w:t>
            </w:r>
            <w:r>
              <w:rPr>
                <w:lang w:val="nl-NL"/>
              </w:rPr>
              <w:t>goed</w:t>
            </w:r>
            <w:r w:rsidR="00686E14">
              <w:rPr>
                <w:lang w:val="nl-NL"/>
              </w:rPr>
              <w:t xml:space="preserve"> aan onderdelen</w:t>
            </w:r>
            <w:r w:rsidR="003277EC">
              <w:rPr>
                <w:lang w:val="nl-NL"/>
              </w:rPr>
              <w:t xml:space="preserve"> </w:t>
            </w:r>
            <w:r w:rsidR="00CA06E3">
              <w:rPr>
                <w:lang w:val="nl-NL"/>
              </w:rPr>
              <w:t xml:space="preserve">worden </w:t>
            </w:r>
            <w:r w:rsidR="003277EC">
              <w:rPr>
                <w:lang w:val="nl-NL"/>
              </w:rPr>
              <w:t>ge</w:t>
            </w:r>
            <w:r>
              <w:rPr>
                <w:lang w:val="nl-NL"/>
              </w:rPr>
              <w:t>koppel</w:t>
            </w:r>
            <w:r w:rsidR="003277EC">
              <w:rPr>
                <w:lang w:val="nl-NL"/>
              </w:rPr>
              <w:t>d</w:t>
            </w:r>
            <w:r w:rsidR="00CA06E3">
              <w:rPr>
                <w:lang w:val="nl-NL"/>
              </w:rPr>
              <w:t>,</w:t>
            </w:r>
            <w:r>
              <w:rPr>
                <w:lang w:val="nl-NL"/>
              </w:rPr>
              <w:t xml:space="preserve"> doordat hij een stevige metalen as heeft met een diameter van </w:t>
            </w:r>
            <w:r w:rsidR="00611FE4">
              <w:rPr>
                <w:lang w:val="nl-NL"/>
              </w:rPr>
              <w:t>15</w:t>
            </w:r>
            <w:r w:rsidR="00D3754D">
              <w:rPr>
                <w:lang w:val="nl-NL"/>
              </w:rPr>
              <w:t xml:space="preserve"> </w:t>
            </w:r>
            <w:r>
              <w:rPr>
                <w:lang w:val="nl-NL"/>
              </w:rPr>
              <w:t>mm.</w:t>
            </w:r>
            <w:r w:rsidR="00F133F9">
              <w:rPr>
                <w:lang w:val="nl-NL"/>
              </w:rPr>
              <w:t xml:space="preserve"> </w:t>
            </w:r>
            <w:r w:rsidR="005F36FF">
              <w:rPr>
                <w:lang w:val="nl-NL"/>
              </w:rPr>
              <w:t xml:space="preserve">Hierop zit </w:t>
            </w:r>
            <w:r w:rsidR="00F133F9">
              <w:rPr>
                <w:lang w:val="nl-NL"/>
              </w:rPr>
              <w:t>nog een bevestigings</w:t>
            </w:r>
            <w:r w:rsidR="006522DB">
              <w:rPr>
                <w:lang w:val="nl-NL"/>
              </w:rPr>
              <w:t xml:space="preserve">stuk dat kan </w:t>
            </w:r>
            <w:r w:rsidR="00B725F6">
              <w:rPr>
                <w:lang w:val="nl-NL"/>
              </w:rPr>
              <w:t>worden</w:t>
            </w:r>
            <w:r w:rsidR="006522DB">
              <w:rPr>
                <w:lang w:val="nl-NL"/>
              </w:rPr>
              <w:t xml:space="preserve"> vast</w:t>
            </w:r>
            <w:r w:rsidR="00B725F6">
              <w:rPr>
                <w:lang w:val="nl-NL"/>
              </w:rPr>
              <w:t>ge</w:t>
            </w:r>
            <w:r w:rsidR="006522DB">
              <w:rPr>
                <w:lang w:val="nl-NL"/>
              </w:rPr>
              <w:t>schroe</w:t>
            </w:r>
            <w:r w:rsidR="00B725F6">
              <w:rPr>
                <w:lang w:val="nl-NL"/>
              </w:rPr>
              <w:t>fd</w:t>
            </w:r>
            <w:r w:rsidR="006522DB">
              <w:rPr>
                <w:lang w:val="nl-NL"/>
              </w:rPr>
              <w:t>.</w:t>
            </w:r>
            <w:r w:rsidR="00F133F9">
              <w:rPr>
                <w:lang w:val="nl-NL"/>
              </w:rPr>
              <w:t xml:space="preserve"> </w:t>
            </w:r>
          </w:p>
          <w:p w14:paraId="325843FF" w14:textId="347208CE" w:rsidR="003F5047" w:rsidRDefault="003F5047" w:rsidP="003D67E7">
            <w:pPr>
              <w:rPr>
                <w:lang w:val="nl-NL"/>
              </w:rPr>
            </w:pPr>
            <w:r>
              <w:rPr>
                <w:lang w:val="nl-NL"/>
              </w:rPr>
              <w:t xml:space="preserve">De motor heeft </w:t>
            </w:r>
            <w:r w:rsidR="00F16F16">
              <w:rPr>
                <w:lang w:val="nl-NL"/>
              </w:rPr>
              <w:t xml:space="preserve">vier </w:t>
            </w:r>
            <w:r>
              <w:rPr>
                <w:lang w:val="nl-NL"/>
              </w:rPr>
              <w:t>mont</w:t>
            </w:r>
            <w:r w:rsidR="004A0944">
              <w:rPr>
                <w:lang w:val="nl-NL"/>
              </w:rPr>
              <w:t>age</w:t>
            </w:r>
            <w:r>
              <w:rPr>
                <w:lang w:val="nl-NL"/>
              </w:rPr>
              <w:t>punten.</w:t>
            </w:r>
          </w:p>
        </w:tc>
      </w:tr>
    </w:tbl>
    <w:p w14:paraId="7A161748" w14:textId="77777777" w:rsidR="003E1FB0" w:rsidRDefault="003E1FB0" w:rsidP="003D67E7">
      <w:pPr>
        <w:rPr>
          <w:lang w:val="nl-NL"/>
        </w:rPr>
        <w:sectPr w:rsidR="003E1FB0" w:rsidSect="003E1FB0">
          <w:footerReference w:type="default" r:id="rId25"/>
          <w:footerReference w:type="first" r:id="rId26"/>
          <w:pgSz w:w="16838" w:h="11906" w:orient="landscape"/>
          <w:pgMar w:top="1417" w:right="1417" w:bottom="1417" w:left="1417" w:header="708" w:footer="708" w:gutter="0"/>
          <w:cols w:space="708"/>
          <w:titlePg/>
          <w:docGrid w:linePitch="360"/>
        </w:sectPr>
      </w:pPr>
    </w:p>
    <w:p w14:paraId="59B149FB" w14:textId="12AFA48C" w:rsidR="001F5FBC" w:rsidRDefault="001F5FBC" w:rsidP="001F5FBC">
      <w:pPr>
        <w:pStyle w:val="Kop2"/>
        <w:rPr>
          <w:lang w:val="nl-NL"/>
        </w:rPr>
      </w:pPr>
      <w:bookmarkStart w:id="18" w:name="_Toc136546166"/>
      <w:r>
        <w:rPr>
          <w:lang w:val="nl-NL"/>
        </w:rPr>
        <w:lastRenderedPageBreak/>
        <w:t>Sensoren</w:t>
      </w:r>
      <w:bookmarkEnd w:id="18"/>
    </w:p>
    <w:p w14:paraId="768A3CB0" w14:textId="7BB137C5" w:rsidR="00D0539F" w:rsidRDefault="00BF639F" w:rsidP="00BC418B">
      <w:pPr>
        <w:rPr>
          <w:lang w:val="nl-NL"/>
        </w:rPr>
      </w:pPr>
      <w:r>
        <w:rPr>
          <w:lang w:val="nl-NL"/>
        </w:rPr>
        <w:t>Sensoren zijn van groot belang bij een robotarm</w:t>
      </w:r>
      <w:r w:rsidR="007D489A">
        <w:rPr>
          <w:lang w:val="nl-NL"/>
        </w:rPr>
        <w:t>. V</w:t>
      </w:r>
      <w:r>
        <w:rPr>
          <w:lang w:val="nl-NL"/>
        </w:rPr>
        <w:t>oor</w:t>
      </w:r>
      <w:r w:rsidR="007D489A">
        <w:rPr>
          <w:lang w:val="nl-NL"/>
        </w:rPr>
        <w:t>aleer</w:t>
      </w:r>
      <w:r>
        <w:rPr>
          <w:lang w:val="nl-NL"/>
        </w:rPr>
        <w:t xml:space="preserve"> de sensoren </w:t>
      </w:r>
      <w:r w:rsidR="007D489A">
        <w:rPr>
          <w:lang w:val="nl-NL"/>
        </w:rPr>
        <w:t xml:space="preserve">iets </w:t>
      </w:r>
      <w:r>
        <w:rPr>
          <w:lang w:val="nl-NL"/>
        </w:rPr>
        <w:t>kunnen lezen of sturen, moet</w:t>
      </w:r>
      <w:r w:rsidR="00CE4852">
        <w:rPr>
          <w:lang w:val="nl-NL"/>
        </w:rPr>
        <w:t xml:space="preserve"> er een</w:t>
      </w:r>
      <w:r>
        <w:rPr>
          <w:lang w:val="nl-NL"/>
        </w:rPr>
        <w:t xml:space="preserve"> </w:t>
      </w:r>
      <w:r w:rsidR="00EA78A7">
        <w:rPr>
          <w:lang w:val="nl-NL"/>
        </w:rPr>
        <w:t>microcontroller</w:t>
      </w:r>
      <w:r>
        <w:rPr>
          <w:lang w:val="nl-NL"/>
        </w:rPr>
        <w:t xml:space="preserve"> </w:t>
      </w:r>
      <w:r w:rsidR="00CE4852">
        <w:rPr>
          <w:lang w:val="nl-NL"/>
        </w:rPr>
        <w:t>worden</w:t>
      </w:r>
      <w:r>
        <w:rPr>
          <w:lang w:val="nl-NL"/>
        </w:rPr>
        <w:t xml:space="preserve"> </w:t>
      </w:r>
      <w:r w:rsidR="00F60456">
        <w:rPr>
          <w:lang w:val="nl-NL"/>
        </w:rPr>
        <w:t>gezocht</w:t>
      </w:r>
      <w:r>
        <w:rPr>
          <w:lang w:val="nl-NL"/>
        </w:rPr>
        <w:t xml:space="preserve">. De MCU stelt het brein van </w:t>
      </w:r>
      <w:r w:rsidR="00331C0E">
        <w:rPr>
          <w:lang w:val="nl-NL"/>
        </w:rPr>
        <w:t xml:space="preserve">de </w:t>
      </w:r>
      <w:r w:rsidR="00FD5A35">
        <w:rPr>
          <w:lang w:val="nl-NL"/>
        </w:rPr>
        <w:t>pcb</w:t>
      </w:r>
      <w:r w:rsidR="00CF5F94">
        <w:rPr>
          <w:lang w:val="nl-NL"/>
        </w:rPr>
        <w:t xml:space="preserve"> voor</w:t>
      </w:r>
      <w:r w:rsidR="00F60456">
        <w:rPr>
          <w:lang w:val="nl-NL"/>
        </w:rPr>
        <w:t xml:space="preserve"> en is </w:t>
      </w:r>
      <w:r w:rsidR="00732C8B">
        <w:rPr>
          <w:lang w:val="nl-NL"/>
        </w:rPr>
        <w:t xml:space="preserve">extreem </w:t>
      </w:r>
      <w:r w:rsidR="00F60456">
        <w:rPr>
          <w:lang w:val="nl-NL"/>
        </w:rPr>
        <w:t>belang</w:t>
      </w:r>
      <w:r w:rsidR="00732C8B">
        <w:rPr>
          <w:lang w:val="nl-NL"/>
        </w:rPr>
        <w:t>rijk</w:t>
      </w:r>
      <w:r w:rsidR="00F60456">
        <w:rPr>
          <w:lang w:val="nl-NL"/>
        </w:rPr>
        <w:t>.</w:t>
      </w:r>
    </w:p>
    <w:p w14:paraId="3593EB0E" w14:textId="32632986" w:rsidR="008720A2" w:rsidRDefault="00B24CE7" w:rsidP="008720A2">
      <w:pPr>
        <w:rPr>
          <w:lang w:val="nl-NL"/>
        </w:rPr>
      </w:pPr>
      <w:r>
        <w:rPr>
          <w:lang w:val="nl-NL"/>
        </w:rPr>
        <w:t xml:space="preserve">Er bestaan verschillende modellen </w:t>
      </w:r>
      <w:r w:rsidR="00EA78A7">
        <w:rPr>
          <w:lang w:val="nl-NL"/>
        </w:rPr>
        <w:t xml:space="preserve">microcontrollers. Aangezien een wificonnectie </w:t>
      </w:r>
      <w:r w:rsidR="00912501">
        <w:rPr>
          <w:lang w:val="nl-NL"/>
        </w:rPr>
        <w:t>belangrijk</w:t>
      </w:r>
      <w:r w:rsidR="008E5272">
        <w:rPr>
          <w:lang w:val="nl-NL"/>
        </w:rPr>
        <w:t xml:space="preserve"> is om </w:t>
      </w:r>
      <w:r w:rsidR="00663E9D">
        <w:rPr>
          <w:lang w:val="nl-NL"/>
        </w:rPr>
        <w:t xml:space="preserve">bijvoorbeeld </w:t>
      </w:r>
      <w:r w:rsidR="008E5272">
        <w:rPr>
          <w:lang w:val="nl-NL"/>
        </w:rPr>
        <w:t xml:space="preserve">data te sturen naar een website, </w:t>
      </w:r>
      <w:r w:rsidR="00335D41">
        <w:rPr>
          <w:lang w:val="nl-NL"/>
        </w:rPr>
        <w:t>zijn er</w:t>
      </w:r>
      <w:r w:rsidR="00EA78A7">
        <w:rPr>
          <w:lang w:val="nl-NL"/>
        </w:rPr>
        <w:t xml:space="preserve"> enkele </w:t>
      </w:r>
      <w:r w:rsidR="00194C93">
        <w:rPr>
          <w:lang w:val="nl-NL"/>
        </w:rPr>
        <w:t>microcontrollers</w:t>
      </w:r>
      <w:r w:rsidR="00EA78A7">
        <w:rPr>
          <w:lang w:val="nl-NL"/>
        </w:rPr>
        <w:t xml:space="preserve"> </w:t>
      </w:r>
      <w:r w:rsidR="008E5272">
        <w:rPr>
          <w:lang w:val="nl-NL"/>
        </w:rPr>
        <w:t xml:space="preserve">die </w:t>
      </w:r>
      <w:r w:rsidR="00187877">
        <w:rPr>
          <w:lang w:val="nl-NL"/>
        </w:rPr>
        <w:t xml:space="preserve">gebruik maken van </w:t>
      </w:r>
      <w:r w:rsidR="008E5272">
        <w:rPr>
          <w:lang w:val="nl-NL"/>
        </w:rPr>
        <w:t>ingebouwde</w:t>
      </w:r>
      <w:r w:rsidR="00F84C39">
        <w:rPr>
          <w:lang w:val="nl-NL"/>
        </w:rPr>
        <w:t xml:space="preserve"> antennes.</w:t>
      </w:r>
      <w:r w:rsidR="008720A2" w:rsidRPr="008720A2">
        <w:t xml:space="preserve"> </w:t>
      </w:r>
      <w:r w:rsidR="00352DD3">
        <w:t>Z</w:t>
      </w:r>
      <w:r w:rsidR="00CA6606">
        <w:t xml:space="preserve">e </w:t>
      </w:r>
      <w:r w:rsidR="00D7012A">
        <w:t>worden</w:t>
      </w:r>
      <w:r w:rsidR="008720A2" w:rsidRPr="00912501">
        <w:t xml:space="preserve"> gebruikt</w:t>
      </w:r>
      <w:r w:rsidR="008720A2">
        <w:t xml:space="preserve"> </w:t>
      </w:r>
      <w:r w:rsidR="008720A2" w:rsidRPr="00912501">
        <w:t>bij  IoT</w:t>
      </w:r>
      <w:r w:rsidR="005E75D4">
        <w:t>-</w:t>
      </w:r>
      <w:r w:rsidR="001B13A9">
        <w:t>toepassingen</w:t>
      </w:r>
      <w:r w:rsidR="007E3019">
        <w:t xml:space="preserve"> (Internet of Things)</w:t>
      </w:r>
      <w:r w:rsidR="00641843">
        <w:t>.</w:t>
      </w:r>
    </w:p>
    <w:p w14:paraId="7DDA7B15" w14:textId="4B87BF4E" w:rsidR="00467939" w:rsidRDefault="00982FE4" w:rsidP="00BC418B">
      <w:pPr>
        <w:rPr>
          <w:lang w:val="nl-NL"/>
        </w:rPr>
      </w:pPr>
      <w:r>
        <w:rPr>
          <w:lang w:val="nl-NL"/>
        </w:rPr>
        <w:t xml:space="preserve">Er </w:t>
      </w:r>
      <w:r w:rsidR="00BA63A8">
        <w:rPr>
          <w:lang w:val="nl-NL"/>
        </w:rPr>
        <w:t>wordt e</w:t>
      </w:r>
      <w:r>
        <w:rPr>
          <w:lang w:val="nl-NL"/>
        </w:rPr>
        <w:t>en vergelijking gemaakt</w:t>
      </w:r>
      <w:r w:rsidR="00952739">
        <w:rPr>
          <w:lang w:val="nl-NL"/>
        </w:rPr>
        <w:t xml:space="preserve"> tussen</w:t>
      </w:r>
      <w:r w:rsidR="00377BBA">
        <w:rPr>
          <w:lang w:val="nl-NL"/>
        </w:rPr>
        <w:t xml:space="preserve"> de twee </w:t>
      </w:r>
      <w:r w:rsidR="00F26289">
        <w:rPr>
          <w:lang w:val="nl-NL"/>
        </w:rPr>
        <w:t xml:space="preserve">populairste MCU’s van de </w:t>
      </w:r>
      <w:r w:rsidR="00377BBA">
        <w:rPr>
          <w:lang w:val="nl-NL"/>
        </w:rPr>
        <w:t>grootspelers op de markt</w:t>
      </w:r>
      <w:r w:rsidR="00952739">
        <w:rPr>
          <w:lang w:val="nl-NL"/>
        </w:rPr>
        <w:t>, namelijk</w:t>
      </w:r>
      <w:r w:rsidR="00837DA8">
        <w:rPr>
          <w:lang w:val="nl-NL"/>
        </w:rPr>
        <w:t xml:space="preserve"> Arduino met </w:t>
      </w:r>
      <w:r w:rsidR="00194710">
        <w:rPr>
          <w:lang w:val="nl-NL"/>
        </w:rPr>
        <w:t>“</w:t>
      </w:r>
      <w:r w:rsidR="00E54B00">
        <w:rPr>
          <w:lang w:val="nl-NL"/>
        </w:rPr>
        <w:t>A</w:t>
      </w:r>
      <w:r w:rsidR="008F0ED6">
        <w:rPr>
          <w:lang w:val="nl-NL"/>
        </w:rPr>
        <w:t>rduino</w:t>
      </w:r>
      <w:r w:rsidR="0036028E">
        <w:rPr>
          <w:lang w:val="nl-NL"/>
        </w:rPr>
        <w:t xml:space="preserve"> mkr wifi </w:t>
      </w:r>
      <w:r w:rsidR="0036028E" w:rsidRPr="00DB7DF8">
        <w:rPr>
          <w:lang w:val="nl-NL"/>
        </w:rPr>
        <w:t>1010</w:t>
      </w:r>
      <w:r w:rsidR="00194710" w:rsidRPr="00DB7DF8">
        <w:rPr>
          <w:lang w:val="nl-NL"/>
        </w:rPr>
        <w:t>”</w:t>
      </w:r>
      <w:r w:rsidR="00A95493" w:rsidRPr="00DB7DF8">
        <w:rPr>
          <w:lang w:val="nl-NL"/>
        </w:rPr>
        <w:t xml:space="preserve"> </w:t>
      </w:r>
      <w:r w:rsidR="00A95493" w:rsidRPr="00DB7DF8">
        <w:rPr>
          <w:lang w:val="nl-NL"/>
        </w:rPr>
        <w:fldChar w:fldCharType="begin"/>
      </w:r>
      <w:r w:rsidR="00A95493" w:rsidRPr="00DB7DF8">
        <w:rPr>
          <w:lang w:val="nl-NL"/>
        </w:rPr>
        <w:instrText xml:space="preserve"> REF _Ref131060329 \h </w:instrText>
      </w:r>
      <w:r w:rsidR="008A0879" w:rsidRPr="00DB7DF8">
        <w:rPr>
          <w:lang w:val="nl-NL"/>
        </w:rPr>
        <w:instrText xml:space="preserve"> \* MERGEFORMAT </w:instrText>
      </w:r>
      <w:r w:rsidR="00A95493" w:rsidRPr="00DB7DF8">
        <w:rPr>
          <w:lang w:val="nl-NL"/>
        </w:rPr>
      </w:r>
      <w:r w:rsidR="00A95493" w:rsidRPr="00DB7DF8">
        <w:rPr>
          <w:lang w:val="nl-NL"/>
        </w:rPr>
        <w:fldChar w:fldCharType="separate"/>
      </w:r>
      <w:r w:rsidR="00732DD9">
        <w:t>Figuur 1</w:t>
      </w:r>
      <w:r w:rsidR="00A95493" w:rsidRPr="00DB7DF8">
        <w:rPr>
          <w:lang w:val="nl-NL"/>
        </w:rPr>
        <w:fldChar w:fldCharType="end"/>
      </w:r>
      <w:sdt>
        <w:sdtPr>
          <w:rPr>
            <w:lang w:val="nl-NL"/>
          </w:rPr>
          <w:id w:val="-1302062535"/>
          <w:citation/>
        </w:sdtPr>
        <w:sdtContent>
          <w:r w:rsidR="00C224B6" w:rsidRPr="00DB7DF8">
            <w:rPr>
              <w:lang w:val="nl-NL"/>
            </w:rPr>
            <w:fldChar w:fldCharType="begin"/>
          </w:r>
          <w:r w:rsidR="00C224B6" w:rsidRPr="00DB7DF8">
            <w:rPr>
              <w:lang w:val="nl-NL"/>
            </w:rPr>
            <w:instrText xml:space="preserve">CITATION Arduinomkrwifi1010 \l 1043 </w:instrText>
          </w:r>
          <w:r w:rsidR="00C224B6" w:rsidRPr="00DB7DF8">
            <w:rPr>
              <w:lang w:val="nl-NL"/>
            </w:rPr>
            <w:fldChar w:fldCharType="separate"/>
          </w:r>
          <w:r w:rsidR="00421828">
            <w:rPr>
              <w:noProof/>
              <w:lang w:val="nl-NL"/>
            </w:rPr>
            <w:t xml:space="preserve"> </w:t>
          </w:r>
          <w:r w:rsidR="00421828" w:rsidRPr="00421828">
            <w:rPr>
              <w:noProof/>
              <w:lang w:val="nl-NL"/>
            </w:rPr>
            <w:t>[6]</w:t>
          </w:r>
          <w:r w:rsidR="00C224B6" w:rsidRPr="00DB7DF8">
            <w:rPr>
              <w:lang w:val="nl-NL"/>
            </w:rPr>
            <w:fldChar w:fldCharType="end"/>
          </w:r>
        </w:sdtContent>
      </w:sdt>
      <w:r w:rsidR="00F22327" w:rsidRPr="00DB7DF8">
        <w:rPr>
          <w:lang w:val="nl-NL"/>
        </w:rPr>
        <w:t xml:space="preserve"> e</w:t>
      </w:r>
      <w:r w:rsidR="008B5212" w:rsidRPr="00DB7DF8">
        <w:rPr>
          <w:lang w:val="nl-NL"/>
        </w:rPr>
        <w:t xml:space="preserve">n Espressif met </w:t>
      </w:r>
      <w:r w:rsidR="00194710" w:rsidRPr="00DB7DF8">
        <w:rPr>
          <w:lang w:val="nl-NL"/>
        </w:rPr>
        <w:t>”</w:t>
      </w:r>
      <w:r w:rsidR="00E51A80" w:rsidRPr="00DB7DF8">
        <w:rPr>
          <w:lang w:val="nl-NL"/>
        </w:rPr>
        <w:t>ESP32</w:t>
      </w:r>
      <w:r w:rsidR="00194710" w:rsidRPr="00DB7DF8">
        <w:rPr>
          <w:lang w:val="nl-NL"/>
        </w:rPr>
        <w:t>”</w:t>
      </w:r>
      <w:r w:rsidR="00A95493" w:rsidRPr="00DB7DF8">
        <w:rPr>
          <w:lang w:val="nl-NL"/>
        </w:rPr>
        <w:t xml:space="preserve"> </w:t>
      </w:r>
      <w:r w:rsidR="00A95493" w:rsidRPr="00DB7DF8">
        <w:rPr>
          <w:lang w:val="nl-NL"/>
        </w:rPr>
        <w:fldChar w:fldCharType="begin"/>
      </w:r>
      <w:r w:rsidR="00A95493" w:rsidRPr="00DB7DF8">
        <w:rPr>
          <w:lang w:val="nl-NL"/>
        </w:rPr>
        <w:instrText xml:space="preserve"> REF _Ref130402421 \h </w:instrText>
      </w:r>
      <w:r w:rsidR="008A0879" w:rsidRPr="00DB7DF8">
        <w:rPr>
          <w:lang w:val="nl-NL"/>
        </w:rPr>
        <w:instrText xml:space="preserve"> \* MERGEFORMAT </w:instrText>
      </w:r>
      <w:r w:rsidR="00A95493" w:rsidRPr="00DB7DF8">
        <w:rPr>
          <w:lang w:val="nl-NL"/>
        </w:rPr>
      </w:r>
      <w:r w:rsidR="00A95493" w:rsidRPr="00DB7DF8">
        <w:rPr>
          <w:lang w:val="nl-NL"/>
        </w:rPr>
        <w:fldChar w:fldCharType="separate"/>
      </w:r>
      <w:r w:rsidR="00732DD9">
        <w:t>Figuur 2</w:t>
      </w:r>
      <w:r w:rsidR="00A95493" w:rsidRPr="00DB7DF8">
        <w:rPr>
          <w:lang w:val="nl-NL"/>
        </w:rPr>
        <w:fldChar w:fldCharType="end"/>
      </w:r>
      <w:r w:rsidR="00C224B6" w:rsidRPr="00DB7DF8">
        <w:rPr>
          <w:lang w:val="nl-NL"/>
        </w:rPr>
        <w:t xml:space="preserve"> </w:t>
      </w:r>
      <w:sdt>
        <w:sdtPr>
          <w:rPr>
            <w:lang w:val="nl-NL"/>
          </w:rPr>
          <w:id w:val="1758331593"/>
          <w:citation/>
        </w:sdtPr>
        <w:sdtContent>
          <w:r w:rsidR="00C224B6" w:rsidRPr="00DB7DF8">
            <w:rPr>
              <w:lang w:val="nl-NL"/>
            </w:rPr>
            <w:fldChar w:fldCharType="begin"/>
          </w:r>
          <w:r w:rsidR="00C224B6" w:rsidRPr="00DB7DF8">
            <w:rPr>
              <w:lang w:val="nl-NL"/>
            </w:rPr>
            <w:instrText xml:space="preserve"> CITATION ESP32 \l 1043 </w:instrText>
          </w:r>
          <w:r w:rsidR="00C224B6" w:rsidRPr="00DB7DF8">
            <w:rPr>
              <w:lang w:val="nl-NL"/>
            </w:rPr>
            <w:fldChar w:fldCharType="separate"/>
          </w:r>
          <w:r w:rsidR="00421828" w:rsidRPr="00421828">
            <w:rPr>
              <w:noProof/>
              <w:lang w:val="nl-NL"/>
            </w:rPr>
            <w:t>[7]</w:t>
          </w:r>
          <w:r w:rsidR="00C224B6" w:rsidRPr="00DB7DF8">
            <w:rPr>
              <w:lang w:val="nl-NL"/>
            </w:rPr>
            <w:fldChar w:fldCharType="end"/>
          </w:r>
        </w:sdtContent>
      </w:sdt>
      <w:r w:rsidR="005D626F" w:rsidRPr="00DB7DF8">
        <w:rPr>
          <w:lang w:val="nl-NL"/>
        </w:rPr>
        <w:t>.</w:t>
      </w:r>
      <w:r w:rsidR="00AD5854" w:rsidRPr="00DB7DF8">
        <w:rPr>
          <w:lang w:val="nl-NL"/>
        </w:rPr>
        <w:t xml:space="preserve"> </w:t>
      </w:r>
      <w:r w:rsidR="00AD5854" w:rsidRPr="00DB7DF8">
        <w:rPr>
          <w:lang w:val="nl-NL"/>
        </w:rPr>
        <w:fldChar w:fldCharType="begin"/>
      </w:r>
      <w:r w:rsidR="00AD5854" w:rsidRPr="00DB7DF8">
        <w:rPr>
          <w:lang w:val="nl-NL"/>
        </w:rPr>
        <w:instrText xml:space="preserve"> REF _Ref131060826 \h  \* MERGEFORMAT </w:instrText>
      </w:r>
      <w:r w:rsidR="00AD5854" w:rsidRPr="00DB7DF8">
        <w:rPr>
          <w:lang w:val="nl-NL"/>
        </w:rPr>
      </w:r>
      <w:r w:rsidR="00AD5854" w:rsidRPr="00DB7DF8">
        <w:rPr>
          <w:lang w:val="nl-NL"/>
        </w:rPr>
        <w:fldChar w:fldCharType="separate"/>
      </w:r>
      <w:r w:rsidR="00732DD9">
        <w:t>Tabel 4</w:t>
      </w:r>
      <w:r w:rsidR="00AD5854" w:rsidRPr="00DB7DF8">
        <w:rPr>
          <w:lang w:val="nl-NL"/>
        </w:rPr>
        <w:fldChar w:fldCharType="end"/>
      </w:r>
    </w:p>
    <w:p w14:paraId="603E7839" w14:textId="205C97FF" w:rsidR="005D626F" w:rsidRDefault="005D626F" w:rsidP="00BC418B">
      <w:r>
        <w:t>Aangezien de ESP-boards open source zijn, zijn er ook andere fabrikanten die gelijkaardige system on a chip (SoC) microcontrollers verkopen.</w:t>
      </w:r>
      <w:r w:rsidR="00D54B53">
        <w:t xml:space="preserve"> </w:t>
      </w:r>
    </w:p>
    <w:p w14:paraId="40825608" w14:textId="1582A0D2" w:rsidR="00EE22EB" w:rsidRDefault="0006359B" w:rsidP="00BC418B">
      <w:pPr>
        <w:rPr>
          <w:lang w:val="nl-NL"/>
        </w:rPr>
      </w:pPr>
      <w:r>
        <w:t>De</w:t>
      </w:r>
      <w:r w:rsidR="001733F0">
        <w:t xml:space="preserve"> </w:t>
      </w:r>
      <w:r>
        <w:t>ESP-boards kunnen zowel voor professione</w:t>
      </w:r>
      <w:r w:rsidR="001F7B9F">
        <w:t>le</w:t>
      </w:r>
      <w:r>
        <w:t xml:space="preserve"> als amateur</w:t>
      </w:r>
      <w:r w:rsidR="00024BFF">
        <w:t>toepassingen</w:t>
      </w:r>
      <w:r>
        <w:t xml:space="preserve"> </w:t>
      </w:r>
      <w:r w:rsidR="00395875">
        <w:t xml:space="preserve">worden </w:t>
      </w:r>
      <w:r>
        <w:t>gebruik</w:t>
      </w:r>
      <w:r w:rsidR="001F7B9F">
        <w:t xml:space="preserve">t. </w:t>
      </w:r>
      <w:r w:rsidR="00024BFF">
        <w:t>D</w:t>
      </w:r>
      <w:r w:rsidR="0085440F">
        <w:t xml:space="preserve">e boards </w:t>
      </w:r>
      <w:r w:rsidR="00024BFF">
        <w:t xml:space="preserve">zijn </w:t>
      </w:r>
      <w:r w:rsidR="0085440F">
        <w:t xml:space="preserve">open source </w:t>
      </w:r>
      <w:r w:rsidR="00FC6FCB">
        <w:t>en op die manier gemakkelijk</w:t>
      </w:r>
      <w:r w:rsidR="0085440F">
        <w:t xml:space="preserve"> te achterhalen hoe ze </w:t>
      </w:r>
      <w:r w:rsidR="007E16E5">
        <w:t xml:space="preserve">kunnen worden </w:t>
      </w:r>
      <w:r w:rsidR="0085440F">
        <w:t>geprogrammeerd</w:t>
      </w:r>
      <w:r w:rsidR="007E16E5">
        <w:t>.</w:t>
      </w:r>
    </w:p>
    <w:p w14:paraId="04FE5043" w14:textId="40CFE217" w:rsidR="007D3A81" w:rsidRPr="00A73663" w:rsidRDefault="00397854" w:rsidP="0085440F">
      <w:pPr>
        <w:rPr>
          <w:i/>
          <w:iCs/>
          <w:lang w:val="nl-NL"/>
        </w:rPr>
        <w:sectPr w:rsidR="007D3A81" w:rsidRPr="00A73663" w:rsidSect="00995550">
          <w:footerReference w:type="first" r:id="rId27"/>
          <w:pgSz w:w="11906" w:h="16838"/>
          <w:pgMar w:top="1417" w:right="1417" w:bottom="1417" w:left="1417" w:header="708" w:footer="708" w:gutter="0"/>
          <w:cols w:space="708"/>
          <w:titlePg/>
          <w:docGrid w:linePitch="360"/>
        </w:sectPr>
      </w:pPr>
      <w:r>
        <w:rPr>
          <w:noProof/>
        </w:rPr>
        <w:drawing>
          <wp:anchor distT="0" distB="0" distL="114300" distR="114300" simplePos="0" relativeHeight="251567616" behindDoc="0" locked="0" layoutInCell="1" allowOverlap="1" wp14:anchorId="1691B79B" wp14:editId="72892BEB">
            <wp:simplePos x="0" y="0"/>
            <wp:positionH relativeFrom="column">
              <wp:posOffset>3113405</wp:posOffset>
            </wp:positionH>
            <wp:positionV relativeFrom="paragraph">
              <wp:posOffset>157480</wp:posOffset>
            </wp:positionV>
            <wp:extent cx="3429000" cy="3429000"/>
            <wp:effectExtent l="0" t="0" r="0" b="0"/>
            <wp:wrapTight wrapText="bothSides">
              <wp:wrapPolygon edited="0">
                <wp:start x="0" y="0"/>
                <wp:lineTo x="0" y="21480"/>
                <wp:lineTo x="21480" y="21480"/>
                <wp:lineTo x="21480" y="0"/>
                <wp:lineTo x="0" y="0"/>
              </wp:wrapPolygon>
            </wp:wrapTight>
            <wp:docPr id="14" name="Afbeelding 14" descr="ESP32 WiFi and Bluetooth Board -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ESP32 WiFi and Bluetooth Board - CP210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anchor>
        </w:drawing>
      </w:r>
      <w:r w:rsidR="00C93F22">
        <w:rPr>
          <w:noProof/>
        </w:rPr>
        <mc:AlternateContent>
          <mc:Choice Requires="wps">
            <w:drawing>
              <wp:anchor distT="0" distB="0" distL="114300" distR="114300" simplePos="0" relativeHeight="251574784" behindDoc="1" locked="0" layoutInCell="1" allowOverlap="1" wp14:anchorId="17B65BCE" wp14:editId="109D00A8">
                <wp:simplePos x="0" y="0"/>
                <wp:positionH relativeFrom="column">
                  <wp:posOffset>-236855</wp:posOffset>
                </wp:positionH>
                <wp:positionV relativeFrom="paragraph">
                  <wp:posOffset>3319780</wp:posOffset>
                </wp:positionV>
                <wp:extent cx="3496945" cy="635"/>
                <wp:effectExtent l="0" t="0" r="0" b="0"/>
                <wp:wrapTight wrapText="bothSides">
                  <wp:wrapPolygon edited="0">
                    <wp:start x="0" y="0"/>
                    <wp:lineTo x="0" y="21600"/>
                    <wp:lineTo x="21600" y="21600"/>
                    <wp:lineTo x="21600" y="0"/>
                  </wp:wrapPolygon>
                </wp:wrapTight>
                <wp:docPr id="7" name="Tekstvak 7"/>
                <wp:cNvGraphicFramePr/>
                <a:graphic xmlns:a="http://schemas.openxmlformats.org/drawingml/2006/main">
                  <a:graphicData uri="http://schemas.microsoft.com/office/word/2010/wordprocessingShape">
                    <wps:wsp>
                      <wps:cNvSpPr txBox="1"/>
                      <wps:spPr>
                        <a:xfrm>
                          <a:off x="0" y="0"/>
                          <a:ext cx="3496945" cy="635"/>
                        </a:xfrm>
                        <a:prstGeom prst="rect">
                          <a:avLst/>
                        </a:prstGeom>
                        <a:solidFill>
                          <a:prstClr val="white"/>
                        </a:solidFill>
                        <a:ln>
                          <a:noFill/>
                        </a:ln>
                      </wps:spPr>
                      <wps:txbx>
                        <w:txbxContent>
                          <w:p w14:paraId="10B0DFFF" w14:textId="4EF4AD60" w:rsidR="00C93F22" w:rsidRPr="00725254" w:rsidRDefault="00C93F22" w:rsidP="00C93F22">
                            <w:pPr>
                              <w:pStyle w:val="Bijschrift"/>
                              <w:jc w:val="center"/>
                              <w:rPr>
                                <w:sz w:val="24"/>
                              </w:rPr>
                            </w:pPr>
                            <w:bookmarkStart w:id="19" w:name="_Ref131060329"/>
                            <w:bookmarkStart w:id="20" w:name="_Toc130397342"/>
                            <w:bookmarkStart w:id="21" w:name="_Toc136546207"/>
                            <w:r>
                              <w:t xml:space="preserve">Figuur </w:t>
                            </w:r>
                            <w:r>
                              <w:fldChar w:fldCharType="begin"/>
                            </w:r>
                            <w:r>
                              <w:instrText xml:space="preserve"> SEQ Figuur \* ARABIC </w:instrText>
                            </w:r>
                            <w:r>
                              <w:fldChar w:fldCharType="separate"/>
                            </w:r>
                            <w:r w:rsidR="00732DD9">
                              <w:rPr>
                                <w:noProof/>
                              </w:rPr>
                              <w:t>1</w:t>
                            </w:r>
                            <w:r>
                              <w:fldChar w:fldCharType="end"/>
                            </w:r>
                            <w:bookmarkEnd w:id="19"/>
                            <w:r>
                              <w:t>: Arduino mkr wifi 1010</w:t>
                            </w:r>
                            <w:bookmarkEnd w:id="20"/>
                            <w:sdt>
                              <w:sdtPr>
                                <w:id w:val="-1492633091"/>
                                <w:citation/>
                              </w:sdtPr>
                              <w:sdtContent>
                                <w:r w:rsidR="00F834C0">
                                  <w:fldChar w:fldCharType="begin"/>
                                </w:r>
                                <w:r w:rsidR="00F834C0">
                                  <w:rPr>
                                    <w:lang w:val="nl-NL"/>
                                  </w:rPr>
                                  <w:instrText xml:space="preserve"> CITATION Arduinomkrwifi1010 \l 1043 </w:instrText>
                                </w:r>
                                <w:r w:rsidR="00F834C0">
                                  <w:fldChar w:fldCharType="separate"/>
                                </w:r>
                                <w:r w:rsidR="00000000">
                                  <w:rPr>
                                    <w:noProof/>
                                    <w:lang w:val="nl-NL"/>
                                  </w:rPr>
                                  <w:t xml:space="preserve"> [6]</w:t>
                                </w:r>
                                <w:r w:rsidR="00F834C0">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65BCE" id="Tekstvak 7" o:spid="_x0000_s1030" type="#_x0000_t202" style="position:absolute;margin-left:-18.65pt;margin-top:261.4pt;width:275.3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26GwIAAD8EAAAOAAAAZHJzL2Uyb0RvYy54bWysU8Fu2zAMvQ/YPwi6L07aNF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" stroked="f">
                <v:textbox style="mso-fit-shape-to-text:t" inset="0,0,0,0">
                  <w:txbxContent>
                    <w:p w14:paraId="10B0DFFF" w14:textId="4EF4AD60" w:rsidR="00C93F22" w:rsidRPr="00725254" w:rsidRDefault="00C93F22" w:rsidP="00C93F22">
                      <w:pPr>
                        <w:pStyle w:val="Bijschrift"/>
                        <w:jc w:val="center"/>
                        <w:rPr>
                          <w:sz w:val="24"/>
                        </w:rPr>
                      </w:pPr>
                      <w:bookmarkStart w:id="22" w:name="_Ref131060329"/>
                      <w:bookmarkStart w:id="23" w:name="_Toc130397342"/>
                      <w:bookmarkStart w:id="24" w:name="_Toc136546207"/>
                      <w:r>
                        <w:t xml:space="preserve">Figuur </w:t>
                      </w:r>
                      <w:r>
                        <w:fldChar w:fldCharType="begin"/>
                      </w:r>
                      <w:r>
                        <w:instrText xml:space="preserve"> SEQ Figuur \* ARABIC </w:instrText>
                      </w:r>
                      <w:r>
                        <w:fldChar w:fldCharType="separate"/>
                      </w:r>
                      <w:r w:rsidR="00732DD9">
                        <w:rPr>
                          <w:noProof/>
                        </w:rPr>
                        <w:t>1</w:t>
                      </w:r>
                      <w:r>
                        <w:fldChar w:fldCharType="end"/>
                      </w:r>
                      <w:bookmarkEnd w:id="22"/>
                      <w:r>
                        <w:t>: Arduino mkr wifi 1010</w:t>
                      </w:r>
                      <w:bookmarkEnd w:id="23"/>
                      <w:sdt>
                        <w:sdtPr>
                          <w:id w:val="-1492633091"/>
                          <w:citation/>
                        </w:sdtPr>
                        <w:sdtContent>
                          <w:r w:rsidR="00F834C0">
                            <w:fldChar w:fldCharType="begin"/>
                          </w:r>
                          <w:r w:rsidR="00F834C0">
                            <w:rPr>
                              <w:lang w:val="nl-NL"/>
                            </w:rPr>
                            <w:instrText xml:space="preserve"> CITATION Arduinomkrwifi1010 \l 1043 </w:instrText>
                          </w:r>
                          <w:r w:rsidR="00F834C0">
                            <w:fldChar w:fldCharType="separate"/>
                          </w:r>
                          <w:r w:rsidR="00000000">
                            <w:rPr>
                              <w:noProof/>
                              <w:lang w:val="nl-NL"/>
                            </w:rPr>
                            <w:t xml:space="preserve"> [6]</w:t>
                          </w:r>
                          <w:r w:rsidR="00F834C0">
                            <w:fldChar w:fldCharType="end"/>
                          </w:r>
                        </w:sdtContent>
                      </w:sdt>
                      <w:bookmarkEnd w:id="24"/>
                    </w:p>
                  </w:txbxContent>
                </v:textbox>
                <w10:wrap type="tight"/>
              </v:shape>
            </w:pict>
          </mc:Fallback>
        </mc:AlternateContent>
      </w:r>
      <w:r w:rsidR="00C93F22">
        <w:rPr>
          <w:noProof/>
        </w:rPr>
        <mc:AlternateContent>
          <mc:Choice Requires="wpg">
            <w:drawing>
              <wp:anchor distT="0" distB="0" distL="114300" distR="114300" simplePos="0" relativeHeight="251603456" behindDoc="0" locked="0" layoutInCell="1" allowOverlap="1" wp14:anchorId="4C07BAF1" wp14:editId="263AC0F3">
                <wp:simplePos x="0" y="0"/>
                <wp:positionH relativeFrom="column">
                  <wp:posOffset>-510540</wp:posOffset>
                </wp:positionH>
                <wp:positionV relativeFrom="paragraph">
                  <wp:posOffset>702310</wp:posOffset>
                </wp:positionV>
                <wp:extent cx="3625850" cy="2621280"/>
                <wp:effectExtent l="0" t="0" r="0" b="7620"/>
                <wp:wrapTight wrapText="bothSides">
                  <wp:wrapPolygon edited="0">
                    <wp:start x="567" y="0"/>
                    <wp:lineTo x="567" y="17581"/>
                    <wp:lineTo x="0" y="19465"/>
                    <wp:lineTo x="0" y="21506"/>
                    <wp:lineTo x="21449" y="21506"/>
                    <wp:lineTo x="21449" y="0"/>
                    <wp:lineTo x="567" y="0"/>
                  </wp:wrapPolygon>
                </wp:wrapTight>
                <wp:docPr id="20" name="Groep 20"/>
                <wp:cNvGraphicFramePr/>
                <a:graphic xmlns:a="http://schemas.openxmlformats.org/drawingml/2006/main">
                  <a:graphicData uri="http://schemas.microsoft.com/office/word/2010/wordprocessingGroup">
                    <wpg:wgp>
                      <wpg:cNvGrpSpPr/>
                      <wpg:grpSpPr>
                        <a:xfrm>
                          <a:off x="0" y="0"/>
                          <a:ext cx="3625850" cy="2621280"/>
                          <a:chOff x="-128905" y="0"/>
                          <a:chExt cx="3625850" cy="2621280"/>
                        </a:xfrm>
                      </wpg:grpSpPr>
                      <pic:pic xmlns:pic="http://schemas.openxmlformats.org/drawingml/2006/picture">
                        <pic:nvPicPr>
                          <pic:cNvPr id="13" name="Afbeelding 13" descr="Afbeelding met tekst, elektronica, stroomkring&#10;&#10;Automatisch gegenereerde beschrijvi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6945" cy="2621280"/>
                          </a:xfrm>
                          <a:prstGeom prst="rect">
                            <a:avLst/>
                          </a:prstGeom>
                          <a:noFill/>
                          <a:ln>
                            <a:noFill/>
                          </a:ln>
                        </pic:spPr>
                      </pic:pic>
                      <wps:wsp>
                        <wps:cNvPr id="19" name="Tekstvak 19"/>
                        <wps:cNvSpPr txBox="1"/>
                        <wps:spPr>
                          <a:xfrm>
                            <a:off x="-128905" y="2354580"/>
                            <a:ext cx="3496945" cy="266700"/>
                          </a:xfrm>
                          <a:prstGeom prst="rect">
                            <a:avLst/>
                          </a:prstGeom>
                          <a:solidFill>
                            <a:prstClr val="white"/>
                          </a:solidFill>
                          <a:ln>
                            <a:noFill/>
                          </a:ln>
                        </wps:spPr>
                        <wps:txbx>
                          <w:txbxContent>
                            <w:p w14:paraId="6E4B9807" w14:textId="76101E3E" w:rsidR="00D17866" w:rsidRPr="008B75B0" w:rsidRDefault="00D17866" w:rsidP="00C93F22">
                              <w:pPr>
                                <w:pStyle w:val="Bijschrift"/>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07BAF1" id="Groep 20" o:spid="_x0000_s1031" style="position:absolute;margin-left:-40.2pt;margin-top:55.3pt;width:285.5pt;height:206.4pt;z-index:251603456;mso-width-relative:margin;mso-height-relative:margin" coordorigin="-1289" coordsize="36258,2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3" o:spid="_x0000_s1032" type="#_x0000_t75" alt="Afbeelding met tekst, elektronica, stroomkring&#10;&#10;Automatisch gegenereerde beschrijving" style="position:absolute;width:34969;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">
                  <v:imagedata r:id="rId30" o:title="Afbeelding met tekst, elektronica, stroomkring&#10;&#10;Automatisch gegenereerde beschrijving"/>
                </v:shape>
                <v:shape id="Tekstvak 19" o:spid="_x0000_s1033" type="#_x0000_t202" style="position:absolute;left:-1289;top:23545;width:34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E4B9807" w14:textId="76101E3E" w:rsidR="00D17866" w:rsidRPr="008B75B0" w:rsidRDefault="00D17866" w:rsidP="00C93F22">
                        <w:pPr>
                          <w:pStyle w:val="Bijschrift"/>
                          <w:jc w:val="center"/>
                          <w:rPr>
                            <w:noProof/>
                          </w:rPr>
                        </w:pPr>
                      </w:p>
                    </w:txbxContent>
                  </v:textbox>
                </v:shape>
                <w10:wrap type="tight"/>
              </v:group>
            </w:pict>
          </mc:Fallback>
        </mc:AlternateContent>
      </w:r>
      <w:r w:rsidR="00C93F22">
        <w:rPr>
          <w:noProof/>
        </w:rPr>
        <mc:AlternateContent>
          <mc:Choice Requires="wps">
            <w:drawing>
              <wp:anchor distT="0" distB="0" distL="114300" distR="114300" simplePos="0" relativeHeight="251581952" behindDoc="1" locked="0" layoutInCell="1" allowOverlap="1" wp14:anchorId="168D3893" wp14:editId="4012E8B0">
                <wp:simplePos x="0" y="0"/>
                <wp:positionH relativeFrom="column">
                  <wp:posOffset>3115310</wp:posOffset>
                </wp:positionH>
                <wp:positionV relativeFrom="paragraph">
                  <wp:posOffset>3319780</wp:posOffset>
                </wp:positionV>
                <wp:extent cx="3429000" cy="635"/>
                <wp:effectExtent l="0" t="0" r="0" b="0"/>
                <wp:wrapTight wrapText="bothSides">
                  <wp:wrapPolygon edited="0">
                    <wp:start x="0" y="0"/>
                    <wp:lineTo x="0" y="21600"/>
                    <wp:lineTo x="21600" y="21600"/>
                    <wp:lineTo x="21600" y="0"/>
                  </wp:wrapPolygon>
                </wp:wrapTight>
                <wp:docPr id="8" name="Tekstvak 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51E67F0C" w14:textId="77012361" w:rsidR="00C93F22" w:rsidRPr="005D4928" w:rsidRDefault="00C93F22" w:rsidP="00C93F22">
                            <w:pPr>
                              <w:pStyle w:val="Bijschrift"/>
                              <w:jc w:val="center"/>
                              <w:rPr>
                                <w:noProof/>
                                <w:sz w:val="24"/>
                              </w:rPr>
                            </w:pPr>
                            <w:bookmarkStart w:id="25" w:name="_Ref130402421"/>
                            <w:bookmarkStart w:id="26" w:name="_Toc130397343"/>
                            <w:bookmarkStart w:id="27" w:name="_Ref130402432"/>
                            <w:bookmarkStart w:id="28" w:name="_Toc136546208"/>
                            <w:r>
                              <w:t xml:space="preserve">Figuur </w:t>
                            </w:r>
                            <w:r>
                              <w:fldChar w:fldCharType="begin"/>
                            </w:r>
                            <w:r>
                              <w:instrText xml:space="preserve"> SEQ Figuur \* ARABIC </w:instrText>
                            </w:r>
                            <w:r>
                              <w:fldChar w:fldCharType="separate"/>
                            </w:r>
                            <w:r w:rsidR="00732DD9">
                              <w:rPr>
                                <w:noProof/>
                              </w:rPr>
                              <w:t>2</w:t>
                            </w:r>
                            <w:r>
                              <w:fldChar w:fldCharType="end"/>
                            </w:r>
                            <w:bookmarkEnd w:id="25"/>
                            <w:r>
                              <w:t>: ESP32</w:t>
                            </w:r>
                            <w:bookmarkEnd w:id="26"/>
                            <w:bookmarkEnd w:id="27"/>
                            <w:sdt>
                              <w:sdtPr>
                                <w:id w:val="-8916435"/>
                                <w:citation/>
                              </w:sdtPr>
                              <w:sdtContent>
                                <w:r w:rsidR="00397854">
                                  <w:fldChar w:fldCharType="begin"/>
                                </w:r>
                                <w:r w:rsidR="00397854">
                                  <w:rPr>
                                    <w:lang w:val="nl-NL"/>
                                  </w:rPr>
                                  <w:instrText xml:space="preserve"> CITATION ESP32 \l 1043 </w:instrText>
                                </w:r>
                                <w:r w:rsidR="00397854">
                                  <w:fldChar w:fldCharType="separate"/>
                                </w:r>
                                <w:r w:rsidR="00000000">
                                  <w:rPr>
                                    <w:noProof/>
                                    <w:lang w:val="nl-NL"/>
                                  </w:rPr>
                                  <w:t xml:space="preserve"> [7]</w:t>
                                </w:r>
                                <w:r w:rsidR="00397854">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D3893" id="Tekstvak 8" o:spid="_x0000_s1034" type="#_x0000_t202" style="position:absolute;margin-left:245.3pt;margin-top:261.4pt;width:270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oGQIAAD8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68n33Kc3JJ8t3efI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" stroked="f">
                <v:textbox style="mso-fit-shape-to-text:t" inset="0,0,0,0">
                  <w:txbxContent>
                    <w:p w14:paraId="51E67F0C" w14:textId="77012361" w:rsidR="00C93F22" w:rsidRPr="005D4928" w:rsidRDefault="00C93F22" w:rsidP="00C93F22">
                      <w:pPr>
                        <w:pStyle w:val="Bijschrift"/>
                        <w:jc w:val="center"/>
                        <w:rPr>
                          <w:noProof/>
                          <w:sz w:val="24"/>
                        </w:rPr>
                      </w:pPr>
                      <w:bookmarkStart w:id="29" w:name="_Ref130402421"/>
                      <w:bookmarkStart w:id="30" w:name="_Toc130397343"/>
                      <w:bookmarkStart w:id="31" w:name="_Ref130402432"/>
                      <w:bookmarkStart w:id="32" w:name="_Toc136546208"/>
                      <w:r>
                        <w:t xml:space="preserve">Figuur </w:t>
                      </w:r>
                      <w:r>
                        <w:fldChar w:fldCharType="begin"/>
                      </w:r>
                      <w:r>
                        <w:instrText xml:space="preserve"> SEQ Figuur \* ARABIC </w:instrText>
                      </w:r>
                      <w:r>
                        <w:fldChar w:fldCharType="separate"/>
                      </w:r>
                      <w:r w:rsidR="00732DD9">
                        <w:rPr>
                          <w:noProof/>
                        </w:rPr>
                        <w:t>2</w:t>
                      </w:r>
                      <w:r>
                        <w:fldChar w:fldCharType="end"/>
                      </w:r>
                      <w:bookmarkEnd w:id="29"/>
                      <w:r>
                        <w:t>: ESP32</w:t>
                      </w:r>
                      <w:bookmarkEnd w:id="30"/>
                      <w:bookmarkEnd w:id="31"/>
                      <w:sdt>
                        <w:sdtPr>
                          <w:id w:val="-8916435"/>
                          <w:citation/>
                        </w:sdtPr>
                        <w:sdtContent>
                          <w:r w:rsidR="00397854">
                            <w:fldChar w:fldCharType="begin"/>
                          </w:r>
                          <w:r w:rsidR="00397854">
                            <w:rPr>
                              <w:lang w:val="nl-NL"/>
                            </w:rPr>
                            <w:instrText xml:space="preserve"> CITATION ESP32 \l 1043 </w:instrText>
                          </w:r>
                          <w:r w:rsidR="00397854">
                            <w:fldChar w:fldCharType="separate"/>
                          </w:r>
                          <w:r w:rsidR="00000000">
                            <w:rPr>
                              <w:noProof/>
                              <w:lang w:val="nl-NL"/>
                            </w:rPr>
                            <w:t xml:space="preserve"> [7]</w:t>
                          </w:r>
                          <w:r w:rsidR="00397854">
                            <w:fldChar w:fldCharType="end"/>
                          </w:r>
                        </w:sdtContent>
                      </w:sdt>
                      <w:bookmarkEnd w:id="32"/>
                    </w:p>
                  </w:txbxContent>
                </v:textbox>
                <w10:wrap type="tight"/>
              </v:shape>
            </w:pict>
          </mc:Fallback>
        </mc:AlternateContent>
      </w:r>
    </w:p>
    <w:p w14:paraId="758859F4" w14:textId="0DBBBCBE" w:rsidR="00006536" w:rsidRDefault="00006536" w:rsidP="00006536">
      <w:pPr>
        <w:pStyle w:val="Bijschrift"/>
        <w:keepNext/>
      </w:pPr>
      <w:bookmarkStart w:id="33" w:name="_Ref131060826"/>
      <w:bookmarkStart w:id="34" w:name="_Toc136546253"/>
      <w:r>
        <w:lastRenderedPageBreak/>
        <w:t xml:space="preserve">Tabel </w:t>
      </w:r>
      <w:r>
        <w:fldChar w:fldCharType="begin"/>
      </w:r>
      <w:r>
        <w:instrText xml:space="preserve"> SEQ Tabel \* ARABIC </w:instrText>
      </w:r>
      <w:r>
        <w:fldChar w:fldCharType="separate"/>
      </w:r>
      <w:r w:rsidR="00732DD9">
        <w:rPr>
          <w:noProof/>
        </w:rPr>
        <w:t>4</w:t>
      </w:r>
      <w:r>
        <w:fldChar w:fldCharType="end"/>
      </w:r>
      <w:bookmarkEnd w:id="33"/>
      <w:r>
        <w:t>: Microcontrollers vergelijken</w:t>
      </w:r>
      <w:r w:rsidR="00333EAD" w:rsidRPr="00333EAD">
        <w:t xml:space="preserve"> </w:t>
      </w:r>
      <w:sdt>
        <w:sdtPr>
          <w:id w:val="1142074679"/>
          <w:citation/>
        </w:sdtPr>
        <w:sdtContent>
          <w:r w:rsidR="00333EAD">
            <w:fldChar w:fldCharType="begin"/>
          </w:r>
          <w:r w:rsidR="00333EAD">
            <w:rPr>
              <w:lang w:val="nl-NL"/>
            </w:rPr>
            <w:instrText xml:space="preserve"> CITATION Arduinomkrwifi1010 \l 1043 </w:instrText>
          </w:r>
          <w:r w:rsidR="00333EAD">
            <w:fldChar w:fldCharType="separate"/>
          </w:r>
          <w:r w:rsidR="00421828" w:rsidRPr="00421828">
            <w:rPr>
              <w:noProof/>
              <w:lang w:val="nl-NL"/>
            </w:rPr>
            <w:t>[6]</w:t>
          </w:r>
          <w:r w:rsidR="00333EAD">
            <w:fldChar w:fldCharType="end"/>
          </w:r>
        </w:sdtContent>
      </w:sdt>
      <w:r w:rsidR="00333EAD" w:rsidRPr="00333EAD">
        <w:t xml:space="preserve"> </w:t>
      </w:r>
      <w:sdt>
        <w:sdtPr>
          <w:id w:val="1942480088"/>
          <w:citation/>
        </w:sdtPr>
        <w:sdtContent>
          <w:r w:rsidR="00333EAD">
            <w:fldChar w:fldCharType="begin"/>
          </w:r>
          <w:r w:rsidR="00333EAD">
            <w:rPr>
              <w:lang w:val="nl-NL"/>
            </w:rPr>
            <w:instrText xml:space="preserve"> CITATION ESP32 \l 1043 </w:instrText>
          </w:r>
          <w:r w:rsidR="00333EAD">
            <w:fldChar w:fldCharType="separate"/>
          </w:r>
          <w:r w:rsidR="00421828" w:rsidRPr="00421828">
            <w:rPr>
              <w:noProof/>
              <w:lang w:val="nl-NL"/>
            </w:rPr>
            <w:t>[7]</w:t>
          </w:r>
          <w:r w:rsidR="00333EAD">
            <w:fldChar w:fldCharType="end"/>
          </w:r>
        </w:sdtContent>
      </w:sdt>
      <w:bookmarkEnd w:id="34"/>
    </w:p>
    <w:tbl>
      <w:tblPr>
        <w:tblStyle w:val="Tabelraster"/>
        <w:tblW w:w="9357" w:type="dxa"/>
        <w:tblLayout w:type="fixed"/>
        <w:tblLook w:val="04A0" w:firstRow="1" w:lastRow="0" w:firstColumn="1" w:lastColumn="0" w:noHBand="0" w:noVBand="1"/>
      </w:tblPr>
      <w:tblGrid>
        <w:gridCol w:w="2923"/>
        <w:gridCol w:w="1608"/>
        <w:gridCol w:w="1609"/>
        <w:gridCol w:w="1608"/>
        <w:gridCol w:w="1609"/>
      </w:tblGrid>
      <w:tr w:rsidR="00B7634F" w14:paraId="4283073B" w14:textId="77777777" w:rsidTr="00403B25">
        <w:tc>
          <w:tcPr>
            <w:tcW w:w="2835" w:type="dxa"/>
          </w:tcPr>
          <w:p w14:paraId="7E7054D7" w14:textId="3641CD01" w:rsidR="00B7634F" w:rsidRDefault="00B7634F" w:rsidP="00B7634F">
            <w:pPr>
              <w:rPr>
                <w:lang w:val="nl-NL"/>
              </w:rPr>
            </w:pPr>
            <w:r w:rsidRPr="00101EA7">
              <w:rPr>
                <w:b/>
                <w:bCs/>
                <w:lang w:val="nl-NL"/>
              </w:rPr>
              <w:t>Fabrikant</w:t>
            </w:r>
          </w:p>
        </w:tc>
        <w:tc>
          <w:tcPr>
            <w:tcW w:w="3119" w:type="dxa"/>
            <w:gridSpan w:val="2"/>
          </w:tcPr>
          <w:p w14:paraId="3673A561" w14:textId="77CBBC31" w:rsidR="00B7634F" w:rsidRDefault="00B7634F" w:rsidP="00B7634F">
            <w:pPr>
              <w:rPr>
                <w:lang w:val="nl-NL"/>
              </w:rPr>
            </w:pPr>
            <w:r w:rsidRPr="00101EA7">
              <w:rPr>
                <w:b/>
                <w:bCs/>
                <w:lang w:val="nl-NL"/>
              </w:rPr>
              <w:t xml:space="preserve">Arduino </w:t>
            </w:r>
            <w:sdt>
              <w:sdtPr>
                <w:id w:val="-1103027719"/>
                <w:citation/>
              </w:sdtPr>
              <w:sdtContent>
                <w:r w:rsidR="00333EAD">
                  <w:fldChar w:fldCharType="begin"/>
                </w:r>
                <w:r w:rsidR="00333EAD">
                  <w:rPr>
                    <w:lang w:val="nl-NL"/>
                  </w:rPr>
                  <w:instrText xml:space="preserve"> CITATION Arduinomkrwifi1010 \l 1043 </w:instrText>
                </w:r>
                <w:r w:rsidR="00333EAD">
                  <w:fldChar w:fldCharType="separate"/>
                </w:r>
                <w:r w:rsidR="00421828" w:rsidRPr="00421828">
                  <w:rPr>
                    <w:noProof/>
                    <w:lang w:val="nl-NL"/>
                  </w:rPr>
                  <w:t>[6]</w:t>
                </w:r>
                <w:r w:rsidR="00333EAD">
                  <w:fldChar w:fldCharType="end"/>
                </w:r>
              </w:sdtContent>
            </w:sdt>
          </w:p>
        </w:tc>
        <w:tc>
          <w:tcPr>
            <w:tcW w:w="3119" w:type="dxa"/>
            <w:gridSpan w:val="2"/>
          </w:tcPr>
          <w:p w14:paraId="0D9C5C06" w14:textId="209B2B35" w:rsidR="00B7634F" w:rsidRDefault="00B7634F" w:rsidP="00B7634F">
            <w:pPr>
              <w:rPr>
                <w:lang w:val="nl-NL"/>
              </w:rPr>
            </w:pPr>
            <w:r w:rsidRPr="00101EA7">
              <w:rPr>
                <w:b/>
                <w:bCs/>
                <w:lang w:val="nl-NL"/>
              </w:rPr>
              <w:t>Espressif</w:t>
            </w:r>
            <w:r w:rsidR="00333EAD">
              <w:t xml:space="preserve"> </w:t>
            </w:r>
            <w:sdt>
              <w:sdtPr>
                <w:id w:val="-1962403555"/>
                <w:citation/>
              </w:sdtPr>
              <w:sdtContent>
                <w:r w:rsidR="00333EAD">
                  <w:fldChar w:fldCharType="begin"/>
                </w:r>
                <w:r w:rsidR="00333EAD">
                  <w:rPr>
                    <w:lang w:val="nl-NL"/>
                  </w:rPr>
                  <w:instrText xml:space="preserve"> CITATION ESP32 \l 1043 </w:instrText>
                </w:r>
                <w:r w:rsidR="00333EAD">
                  <w:fldChar w:fldCharType="separate"/>
                </w:r>
                <w:r w:rsidR="00421828" w:rsidRPr="00421828">
                  <w:rPr>
                    <w:noProof/>
                    <w:lang w:val="nl-NL"/>
                  </w:rPr>
                  <w:t>[7]</w:t>
                </w:r>
                <w:r w:rsidR="00333EAD">
                  <w:fldChar w:fldCharType="end"/>
                </w:r>
              </w:sdtContent>
            </w:sdt>
          </w:p>
        </w:tc>
      </w:tr>
      <w:tr w:rsidR="0022239E" w14:paraId="78C42F9A" w14:textId="77777777" w:rsidTr="00403B25">
        <w:tc>
          <w:tcPr>
            <w:tcW w:w="2835" w:type="dxa"/>
          </w:tcPr>
          <w:p w14:paraId="37B92CFD" w14:textId="03C84053" w:rsidR="0022239E" w:rsidRDefault="0022239E" w:rsidP="0022239E">
            <w:pPr>
              <w:rPr>
                <w:lang w:val="nl-NL"/>
              </w:rPr>
            </w:pPr>
            <w:r w:rsidRPr="00101EA7">
              <w:rPr>
                <w:b/>
                <w:bCs/>
                <w:lang w:val="nl-NL"/>
              </w:rPr>
              <w:t>Product</w:t>
            </w:r>
          </w:p>
        </w:tc>
        <w:tc>
          <w:tcPr>
            <w:tcW w:w="3119" w:type="dxa"/>
            <w:gridSpan w:val="2"/>
          </w:tcPr>
          <w:p w14:paraId="55FFB57C" w14:textId="3164DA8B" w:rsidR="0022239E" w:rsidRDefault="0022239E" w:rsidP="0022239E">
            <w:pPr>
              <w:rPr>
                <w:lang w:val="nl-NL"/>
              </w:rPr>
            </w:pPr>
            <w:r>
              <w:rPr>
                <w:lang w:val="nl-NL"/>
              </w:rPr>
              <w:t>Mkr wifi 1010</w:t>
            </w:r>
          </w:p>
        </w:tc>
        <w:tc>
          <w:tcPr>
            <w:tcW w:w="3119" w:type="dxa"/>
            <w:gridSpan w:val="2"/>
          </w:tcPr>
          <w:p w14:paraId="4DE22C24" w14:textId="0520D22D" w:rsidR="0022239E" w:rsidRDefault="0022239E" w:rsidP="0022239E">
            <w:pPr>
              <w:rPr>
                <w:lang w:val="nl-NL"/>
              </w:rPr>
            </w:pPr>
            <w:r>
              <w:rPr>
                <w:lang w:val="nl-NL"/>
              </w:rPr>
              <w:t>ESP32</w:t>
            </w:r>
          </w:p>
        </w:tc>
      </w:tr>
      <w:tr w:rsidR="0022239E" w14:paraId="0C8456BB" w14:textId="77777777" w:rsidTr="00403B25">
        <w:tc>
          <w:tcPr>
            <w:tcW w:w="2835" w:type="dxa"/>
          </w:tcPr>
          <w:p w14:paraId="19630E93" w14:textId="3458656D" w:rsidR="0022239E" w:rsidRDefault="0022239E" w:rsidP="0022239E">
            <w:pPr>
              <w:rPr>
                <w:lang w:val="nl-NL"/>
              </w:rPr>
            </w:pPr>
            <w:r w:rsidRPr="00101EA7">
              <w:rPr>
                <w:b/>
                <w:bCs/>
                <w:lang w:val="nl-NL"/>
              </w:rPr>
              <w:t xml:space="preserve">Chip </w:t>
            </w:r>
          </w:p>
        </w:tc>
        <w:tc>
          <w:tcPr>
            <w:tcW w:w="3119" w:type="dxa"/>
            <w:gridSpan w:val="2"/>
          </w:tcPr>
          <w:p w14:paraId="0832D8F9" w14:textId="572BCD5B" w:rsidR="0022239E" w:rsidRDefault="0022239E" w:rsidP="0022239E">
            <w:pPr>
              <w:rPr>
                <w:lang w:val="nl-NL"/>
              </w:rPr>
            </w:pPr>
            <w:r>
              <w:rPr>
                <w:lang w:val="nl-NL"/>
              </w:rPr>
              <w:t>ATSAMD21</w:t>
            </w:r>
          </w:p>
        </w:tc>
        <w:tc>
          <w:tcPr>
            <w:tcW w:w="3119" w:type="dxa"/>
            <w:gridSpan w:val="2"/>
          </w:tcPr>
          <w:p w14:paraId="21BA8B72" w14:textId="46720110" w:rsidR="0022239E" w:rsidRDefault="0022239E" w:rsidP="0022239E">
            <w:pPr>
              <w:rPr>
                <w:lang w:val="nl-NL"/>
              </w:rPr>
            </w:pPr>
            <w:r>
              <w:rPr>
                <w:lang w:val="nl-NL"/>
              </w:rPr>
              <w:t>ESP32-WROOM-32D</w:t>
            </w:r>
          </w:p>
        </w:tc>
      </w:tr>
      <w:tr w:rsidR="00E73799" w14:paraId="00264EE7" w14:textId="77777777" w:rsidTr="00403B25">
        <w:tc>
          <w:tcPr>
            <w:tcW w:w="2835" w:type="dxa"/>
          </w:tcPr>
          <w:p w14:paraId="4BFFEDE5" w14:textId="3E37E60F" w:rsidR="00E73799" w:rsidRDefault="00E73799" w:rsidP="00E73799">
            <w:pPr>
              <w:rPr>
                <w:lang w:val="nl-NL"/>
              </w:rPr>
            </w:pPr>
            <w:r w:rsidRPr="00101EA7">
              <w:rPr>
                <w:b/>
                <w:bCs/>
                <w:lang w:val="nl-NL"/>
              </w:rPr>
              <w:t xml:space="preserve">Geheugen </w:t>
            </w:r>
          </w:p>
        </w:tc>
        <w:tc>
          <w:tcPr>
            <w:tcW w:w="1559" w:type="dxa"/>
          </w:tcPr>
          <w:p w14:paraId="7B76AE86" w14:textId="383B85FC" w:rsidR="00E73799" w:rsidRDefault="00E73799" w:rsidP="00E73799">
            <w:pPr>
              <w:rPr>
                <w:lang w:val="nl-NL"/>
              </w:rPr>
            </w:pPr>
            <w:r>
              <w:rPr>
                <w:lang w:val="nl-NL"/>
              </w:rPr>
              <w:t>FLASH: 256 kB</w:t>
            </w:r>
          </w:p>
        </w:tc>
        <w:tc>
          <w:tcPr>
            <w:tcW w:w="1560" w:type="dxa"/>
          </w:tcPr>
          <w:p w14:paraId="3456393E" w14:textId="5E8FE398" w:rsidR="00E73799" w:rsidRDefault="00E73799" w:rsidP="00E73799">
            <w:pPr>
              <w:rPr>
                <w:lang w:val="nl-NL"/>
              </w:rPr>
            </w:pPr>
            <w:r>
              <w:rPr>
                <w:lang w:val="nl-NL"/>
              </w:rPr>
              <w:t>SRAM: 32 kB</w:t>
            </w:r>
          </w:p>
        </w:tc>
        <w:tc>
          <w:tcPr>
            <w:tcW w:w="1559" w:type="dxa"/>
          </w:tcPr>
          <w:p w14:paraId="26C0157B" w14:textId="511B3042" w:rsidR="00E73799" w:rsidRDefault="00E73799" w:rsidP="00E73799">
            <w:pPr>
              <w:rPr>
                <w:lang w:val="nl-NL"/>
              </w:rPr>
            </w:pPr>
            <w:r>
              <w:rPr>
                <w:lang w:val="nl-NL"/>
              </w:rPr>
              <w:t>FLASH: 4 MB</w:t>
            </w:r>
          </w:p>
        </w:tc>
        <w:tc>
          <w:tcPr>
            <w:tcW w:w="1560" w:type="dxa"/>
          </w:tcPr>
          <w:p w14:paraId="6ADECB33" w14:textId="1B173F5A" w:rsidR="00E73799" w:rsidRDefault="00E73799" w:rsidP="00E73799">
            <w:pPr>
              <w:rPr>
                <w:lang w:val="nl-NL"/>
              </w:rPr>
            </w:pPr>
            <w:r>
              <w:rPr>
                <w:lang w:val="nl-NL"/>
              </w:rPr>
              <w:t>SRAM:</w:t>
            </w:r>
            <w:r>
              <w:t xml:space="preserve"> 520 kB</w:t>
            </w:r>
          </w:p>
        </w:tc>
      </w:tr>
      <w:tr w:rsidR="00D1641A" w14:paraId="61764E28" w14:textId="77777777" w:rsidTr="00403B25">
        <w:tc>
          <w:tcPr>
            <w:tcW w:w="2835" w:type="dxa"/>
          </w:tcPr>
          <w:p w14:paraId="58ADB2A2" w14:textId="018190AA" w:rsidR="00D1641A" w:rsidRDefault="00D1641A" w:rsidP="00D1641A">
            <w:pPr>
              <w:rPr>
                <w:lang w:val="nl-NL"/>
              </w:rPr>
            </w:pPr>
            <w:r w:rsidRPr="00101EA7">
              <w:rPr>
                <w:b/>
                <w:bCs/>
                <w:lang w:val="nl-NL"/>
              </w:rPr>
              <w:t xml:space="preserve">Interface </w:t>
            </w:r>
          </w:p>
        </w:tc>
        <w:tc>
          <w:tcPr>
            <w:tcW w:w="3119" w:type="dxa"/>
            <w:gridSpan w:val="2"/>
          </w:tcPr>
          <w:p w14:paraId="1AAACBF8" w14:textId="10C1D631" w:rsidR="00D1641A" w:rsidRDefault="00D1641A" w:rsidP="00D1641A">
            <w:pPr>
              <w:rPr>
                <w:lang w:val="nl-NL"/>
              </w:rPr>
            </w:pPr>
            <w:r w:rsidRPr="00B67B15">
              <w:rPr>
                <w:lang w:val="en-US"/>
              </w:rPr>
              <w:t>SPI/ I2C/ UART</w:t>
            </w:r>
          </w:p>
        </w:tc>
        <w:tc>
          <w:tcPr>
            <w:tcW w:w="3119" w:type="dxa"/>
            <w:gridSpan w:val="2"/>
          </w:tcPr>
          <w:p w14:paraId="255FA62A" w14:textId="7742CE12" w:rsidR="00D1641A" w:rsidRDefault="00D1641A" w:rsidP="00D1641A">
            <w:pPr>
              <w:rPr>
                <w:lang w:val="nl-NL"/>
              </w:rPr>
            </w:pPr>
            <w:r>
              <w:rPr>
                <w:lang w:val="en-US"/>
              </w:rPr>
              <w:t>SPI/ I2C/ UART</w:t>
            </w:r>
          </w:p>
        </w:tc>
      </w:tr>
      <w:tr w:rsidR="00D1641A" w14:paraId="5E389431" w14:textId="77777777" w:rsidTr="00403B25">
        <w:tc>
          <w:tcPr>
            <w:tcW w:w="2835" w:type="dxa"/>
          </w:tcPr>
          <w:p w14:paraId="12A13784" w14:textId="62977A9C" w:rsidR="00D1641A" w:rsidRDefault="00D1641A" w:rsidP="00D1641A">
            <w:pPr>
              <w:rPr>
                <w:lang w:val="nl-NL"/>
              </w:rPr>
            </w:pPr>
            <w:r w:rsidRPr="00101EA7">
              <w:rPr>
                <w:b/>
                <w:bCs/>
                <w:lang w:val="nl-NL"/>
              </w:rPr>
              <w:t>Wifi</w:t>
            </w:r>
          </w:p>
        </w:tc>
        <w:tc>
          <w:tcPr>
            <w:tcW w:w="3119" w:type="dxa"/>
            <w:gridSpan w:val="2"/>
          </w:tcPr>
          <w:p w14:paraId="4DDB7468" w14:textId="58E87230" w:rsidR="00D1641A" w:rsidRDefault="00D1641A" w:rsidP="00D1641A">
            <w:pPr>
              <w:rPr>
                <w:lang w:val="nl-NL"/>
              </w:rPr>
            </w:pPr>
            <w:r>
              <w:rPr>
                <w:lang w:val="en-US"/>
              </w:rPr>
              <w:t>Ja</w:t>
            </w:r>
          </w:p>
        </w:tc>
        <w:tc>
          <w:tcPr>
            <w:tcW w:w="3119" w:type="dxa"/>
            <w:gridSpan w:val="2"/>
          </w:tcPr>
          <w:p w14:paraId="770D8F1F" w14:textId="687179C5" w:rsidR="00D1641A" w:rsidRDefault="00D1641A" w:rsidP="00D1641A">
            <w:pPr>
              <w:rPr>
                <w:lang w:val="nl-NL"/>
              </w:rPr>
            </w:pPr>
            <w:r>
              <w:rPr>
                <w:lang w:val="en-US"/>
              </w:rPr>
              <w:t>Ja</w:t>
            </w:r>
          </w:p>
        </w:tc>
      </w:tr>
      <w:tr w:rsidR="00D1641A" w14:paraId="51095539" w14:textId="77777777" w:rsidTr="00403B25">
        <w:tc>
          <w:tcPr>
            <w:tcW w:w="2835" w:type="dxa"/>
          </w:tcPr>
          <w:p w14:paraId="3B9A066D" w14:textId="68479CFF" w:rsidR="00D1641A" w:rsidRDefault="00D1641A" w:rsidP="00D1641A">
            <w:pPr>
              <w:rPr>
                <w:lang w:val="nl-NL"/>
              </w:rPr>
            </w:pPr>
            <w:r w:rsidRPr="00101EA7">
              <w:rPr>
                <w:b/>
                <w:bCs/>
                <w:lang w:val="nl-NL"/>
              </w:rPr>
              <w:t>BLE</w:t>
            </w:r>
          </w:p>
        </w:tc>
        <w:tc>
          <w:tcPr>
            <w:tcW w:w="3119" w:type="dxa"/>
            <w:gridSpan w:val="2"/>
          </w:tcPr>
          <w:p w14:paraId="1EF54949" w14:textId="64596EB4" w:rsidR="00D1641A" w:rsidRDefault="00D1641A" w:rsidP="00D1641A">
            <w:pPr>
              <w:rPr>
                <w:lang w:val="nl-NL"/>
              </w:rPr>
            </w:pPr>
            <w:r>
              <w:rPr>
                <w:lang w:val="en-US"/>
              </w:rPr>
              <w:t>Neen</w:t>
            </w:r>
          </w:p>
        </w:tc>
        <w:tc>
          <w:tcPr>
            <w:tcW w:w="3119" w:type="dxa"/>
            <w:gridSpan w:val="2"/>
          </w:tcPr>
          <w:p w14:paraId="43092626" w14:textId="55F8DE0F" w:rsidR="00D1641A" w:rsidRDefault="00D1641A" w:rsidP="00D1641A">
            <w:pPr>
              <w:rPr>
                <w:lang w:val="nl-NL"/>
              </w:rPr>
            </w:pPr>
            <w:r>
              <w:rPr>
                <w:lang w:val="en-US"/>
              </w:rPr>
              <w:t>Ja</w:t>
            </w:r>
          </w:p>
        </w:tc>
      </w:tr>
      <w:tr w:rsidR="00200762" w14:paraId="041BFE61" w14:textId="77777777" w:rsidTr="00403B25">
        <w:tc>
          <w:tcPr>
            <w:tcW w:w="2835" w:type="dxa"/>
          </w:tcPr>
          <w:p w14:paraId="6E17483E" w14:textId="1E5EBE47" w:rsidR="00200762" w:rsidRDefault="00200762" w:rsidP="00200762">
            <w:pPr>
              <w:rPr>
                <w:lang w:val="nl-NL"/>
              </w:rPr>
            </w:pPr>
            <w:r w:rsidRPr="00101EA7">
              <w:rPr>
                <w:b/>
                <w:bCs/>
                <w:lang w:val="nl-NL"/>
              </w:rPr>
              <w:t xml:space="preserve">Voltage </w:t>
            </w:r>
          </w:p>
        </w:tc>
        <w:tc>
          <w:tcPr>
            <w:tcW w:w="1559" w:type="dxa"/>
          </w:tcPr>
          <w:p w14:paraId="0BD12697" w14:textId="6C1EDD09" w:rsidR="00200762" w:rsidRDefault="00200762" w:rsidP="00200762">
            <w:pPr>
              <w:rPr>
                <w:lang w:val="nl-NL"/>
              </w:rPr>
            </w:pPr>
            <w:r>
              <w:rPr>
                <w:lang w:val="nl-NL"/>
              </w:rPr>
              <w:t>5 V</w:t>
            </w:r>
            <w:r w:rsidR="00B034BC">
              <w:rPr>
                <w:lang w:val="nl-NL"/>
              </w:rPr>
              <w:t>-</w:t>
            </w:r>
            <w:r>
              <w:rPr>
                <w:lang w:val="nl-NL"/>
              </w:rPr>
              <w:t>input</w:t>
            </w:r>
          </w:p>
        </w:tc>
        <w:tc>
          <w:tcPr>
            <w:tcW w:w="1560" w:type="dxa"/>
          </w:tcPr>
          <w:p w14:paraId="0E3B58E1" w14:textId="1BFC26D0" w:rsidR="00200762" w:rsidRDefault="00200762" w:rsidP="00200762">
            <w:pPr>
              <w:rPr>
                <w:lang w:val="nl-NL"/>
              </w:rPr>
            </w:pPr>
            <w:r>
              <w:rPr>
                <w:lang w:val="nl-NL"/>
              </w:rPr>
              <w:t>3,3 V</w:t>
            </w:r>
            <w:r w:rsidR="00B034BC">
              <w:rPr>
                <w:lang w:val="nl-NL"/>
              </w:rPr>
              <w:t>-</w:t>
            </w:r>
            <w:r>
              <w:rPr>
                <w:lang w:val="nl-NL"/>
              </w:rPr>
              <w:t>output</w:t>
            </w:r>
          </w:p>
        </w:tc>
        <w:tc>
          <w:tcPr>
            <w:tcW w:w="1559" w:type="dxa"/>
          </w:tcPr>
          <w:p w14:paraId="1342B43F" w14:textId="7C4D7A31" w:rsidR="00200762" w:rsidRDefault="00200762" w:rsidP="00200762">
            <w:pPr>
              <w:rPr>
                <w:lang w:val="nl-NL"/>
              </w:rPr>
            </w:pPr>
            <w:r>
              <w:rPr>
                <w:lang w:val="nl-NL"/>
              </w:rPr>
              <w:t>5 V</w:t>
            </w:r>
            <w:r w:rsidR="00B034BC">
              <w:rPr>
                <w:lang w:val="nl-NL"/>
              </w:rPr>
              <w:t>-</w:t>
            </w:r>
            <w:r>
              <w:rPr>
                <w:lang w:val="nl-NL"/>
              </w:rPr>
              <w:t>input</w:t>
            </w:r>
          </w:p>
        </w:tc>
        <w:tc>
          <w:tcPr>
            <w:tcW w:w="1560" w:type="dxa"/>
          </w:tcPr>
          <w:p w14:paraId="15CD6803" w14:textId="488FF84D" w:rsidR="00200762" w:rsidRDefault="00200762" w:rsidP="00200762">
            <w:pPr>
              <w:rPr>
                <w:lang w:val="nl-NL"/>
              </w:rPr>
            </w:pPr>
            <w:r>
              <w:rPr>
                <w:lang w:val="nl-NL"/>
              </w:rPr>
              <w:t>3,3 V</w:t>
            </w:r>
            <w:r w:rsidR="00B034BC">
              <w:rPr>
                <w:lang w:val="nl-NL"/>
              </w:rPr>
              <w:t>-</w:t>
            </w:r>
            <w:r>
              <w:rPr>
                <w:lang w:val="nl-NL"/>
              </w:rPr>
              <w:t>output</w:t>
            </w:r>
          </w:p>
        </w:tc>
      </w:tr>
      <w:tr w:rsidR="00200762" w14:paraId="614FECEF" w14:textId="77777777" w:rsidTr="00403B25">
        <w:tc>
          <w:tcPr>
            <w:tcW w:w="2835" w:type="dxa"/>
          </w:tcPr>
          <w:p w14:paraId="40FA870F" w14:textId="33B662E4" w:rsidR="00200762" w:rsidRDefault="00200762" w:rsidP="00200762">
            <w:pPr>
              <w:rPr>
                <w:lang w:val="nl-NL"/>
              </w:rPr>
            </w:pPr>
            <w:r w:rsidRPr="00101EA7">
              <w:rPr>
                <w:b/>
                <w:bCs/>
                <w:lang w:val="nl-NL"/>
              </w:rPr>
              <w:t>Pinout</w:t>
            </w:r>
          </w:p>
        </w:tc>
        <w:tc>
          <w:tcPr>
            <w:tcW w:w="3119" w:type="dxa"/>
            <w:gridSpan w:val="2"/>
          </w:tcPr>
          <w:p w14:paraId="661C30A6" w14:textId="6447128E" w:rsidR="00200762" w:rsidRDefault="00200762" w:rsidP="00200762">
            <w:pPr>
              <w:rPr>
                <w:lang w:val="nl-NL"/>
              </w:rPr>
            </w:pPr>
            <w:r>
              <w:rPr>
                <w:lang w:val="nl-NL"/>
              </w:rPr>
              <w:t>Digitaal/ analoog/ PWM</w:t>
            </w:r>
          </w:p>
        </w:tc>
        <w:tc>
          <w:tcPr>
            <w:tcW w:w="3119" w:type="dxa"/>
            <w:gridSpan w:val="2"/>
          </w:tcPr>
          <w:p w14:paraId="62834737" w14:textId="159FB505" w:rsidR="00200762" w:rsidRDefault="00200762" w:rsidP="00200762">
            <w:pPr>
              <w:rPr>
                <w:lang w:val="nl-NL"/>
              </w:rPr>
            </w:pPr>
            <w:r>
              <w:rPr>
                <w:lang w:val="nl-NL"/>
              </w:rPr>
              <w:t>Digitaal/ analoog/ PWM</w:t>
            </w:r>
          </w:p>
        </w:tc>
      </w:tr>
      <w:tr w:rsidR="00200762" w14:paraId="28E08CF6" w14:textId="77777777" w:rsidTr="00403B25">
        <w:tc>
          <w:tcPr>
            <w:tcW w:w="2835" w:type="dxa"/>
          </w:tcPr>
          <w:p w14:paraId="52417280" w14:textId="76FC8809" w:rsidR="00200762" w:rsidRDefault="00200762" w:rsidP="00200762">
            <w:pPr>
              <w:rPr>
                <w:lang w:val="nl-NL"/>
              </w:rPr>
            </w:pPr>
            <w:r w:rsidRPr="00101EA7">
              <w:rPr>
                <w:b/>
                <w:bCs/>
                <w:lang w:val="nl-NL"/>
              </w:rPr>
              <w:t xml:space="preserve">Afmetingen </w:t>
            </w:r>
          </w:p>
        </w:tc>
        <w:tc>
          <w:tcPr>
            <w:tcW w:w="3119" w:type="dxa"/>
            <w:gridSpan w:val="2"/>
          </w:tcPr>
          <w:p w14:paraId="33D284FF" w14:textId="2AF035B8" w:rsidR="00200762" w:rsidRDefault="00200762" w:rsidP="00200762">
            <w:pPr>
              <w:rPr>
                <w:lang w:val="nl-NL"/>
              </w:rPr>
            </w:pPr>
            <w:r>
              <w:rPr>
                <w:lang w:val="nl-NL"/>
              </w:rPr>
              <w:t>61,5 mm x 25 mm</w:t>
            </w:r>
          </w:p>
        </w:tc>
        <w:tc>
          <w:tcPr>
            <w:tcW w:w="3119" w:type="dxa"/>
            <w:gridSpan w:val="2"/>
          </w:tcPr>
          <w:p w14:paraId="2E450514" w14:textId="5C499076" w:rsidR="00200762" w:rsidRDefault="00200762" w:rsidP="00200762">
            <w:pPr>
              <w:rPr>
                <w:lang w:val="nl-NL"/>
              </w:rPr>
            </w:pPr>
            <w:r>
              <w:rPr>
                <w:lang w:val="nl-NL"/>
              </w:rPr>
              <w:t>52 mm x 28 mm</w:t>
            </w:r>
          </w:p>
        </w:tc>
      </w:tr>
      <w:tr w:rsidR="00200762" w14:paraId="2AA8C934" w14:textId="77777777" w:rsidTr="00403B25">
        <w:tc>
          <w:tcPr>
            <w:tcW w:w="2835" w:type="dxa"/>
          </w:tcPr>
          <w:p w14:paraId="498C71CA" w14:textId="50FBBED9" w:rsidR="00200762" w:rsidRDefault="00200762" w:rsidP="00200762">
            <w:pPr>
              <w:rPr>
                <w:lang w:val="nl-NL"/>
              </w:rPr>
            </w:pPr>
            <w:r w:rsidRPr="00101EA7">
              <w:rPr>
                <w:b/>
                <w:bCs/>
                <w:lang w:val="nl-NL"/>
              </w:rPr>
              <w:t xml:space="preserve">Prijs </w:t>
            </w:r>
          </w:p>
        </w:tc>
        <w:tc>
          <w:tcPr>
            <w:tcW w:w="3119" w:type="dxa"/>
            <w:gridSpan w:val="2"/>
          </w:tcPr>
          <w:p w14:paraId="2BF6239B" w14:textId="0D37D6B0" w:rsidR="00200762" w:rsidRDefault="00200762" w:rsidP="00200762">
            <w:pPr>
              <w:rPr>
                <w:lang w:val="nl-NL"/>
              </w:rPr>
            </w:pPr>
            <w:r>
              <w:rPr>
                <w:lang w:val="nl-NL"/>
              </w:rPr>
              <w:t xml:space="preserve">€ </w:t>
            </w:r>
            <w:r w:rsidRPr="00FB1A41">
              <w:rPr>
                <w:lang w:val="nl-NL"/>
              </w:rPr>
              <w:t>33,50</w:t>
            </w:r>
          </w:p>
        </w:tc>
        <w:tc>
          <w:tcPr>
            <w:tcW w:w="3119" w:type="dxa"/>
            <w:gridSpan w:val="2"/>
          </w:tcPr>
          <w:p w14:paraId="1CC0C741" w14:textId="3233CCEB" w:rsidR="00200762" w:rsidRDefault="00200762" w:rsidP="00200762">
            <w:pPr>
              <w:rPr>
                <w:lang w:val="nl-NL"/>
              </w:rPr>
            </w:pPr>
            <w:r>
              <w:rPr>
                <w:lang w:val="nl-NL"/>
              </w:rPr>
              <w:t>€ 9,50</w:t>
            </w:r>
          </w:p>
        </w:tc>
      </w:tr>
    </w:tbl>
    <w:p w14:paraId="43BB49C2" w14:textId="77777777" w:rsidR="00F21074" w:rsidRDefault="00F21074" w:rsidP="00BC418B">
      <w:pPr>
        <w:rPr>
          <w:lang w:val="nl-NL"/>
        </w:rPr>
      </w:pPr>
    </w:p>
    <w:p w14:paraId="3C5C3BA4" w14:textId="4E20ADFD" w:rsidR="00C514C8" w:rsidRDefault="00210221" w:rsidP="00BC418B">
      <w:pPr>
        <w:rPr>
          <w:lang w:val="nl-NL"/>
        </w:rPr>
      </w:pPr>
      <w:r>
        <w:rPr>
          <w:lang w:val="nl-NL"/>
        </w:rPr>
        <w:t>In</w:t>
      </w:r>
      <w:r w:rsidR="00646550">
        <w:rPr>
          <w:lang w:val="nl-NL"/>
        </w:rPr>
        <w:t xml:space="preserve"> de vergelijking </w:t>
      </w:r>
      <w:r>
        <w:rPr>
          <w:lang w:val="nl-NL"/>
        </w:rPr>
        <w:t>valt onmiddellijk</w:t>
      </w:r>
      <w:r w:rsidR="00E56700">
        <w:rPr>
          <w:lang w:val="nl-NL"/>
        </w:rPr>
        <w:t xml:space="preserve"> d</w:t>
      </w:r>
      <w:r w:rsidR="000B4084">
        <w:rPr>
          <w:lang w:val="nl-NL"/>
        </w:rPr>
        <w:t xml:space="preserve">e </w:t>
      </w:r>
      <w:r>
        <w:rPr>
          <w:lang w:val="nl-NL"/>
        </w:rPr>
        <w:t>kostprijs van de Arduino op</w:t>
      </w:r>
      <w:r w:rsidR="00610F9D">
        <w:rPr>
          <w:lang w:val="nl-NL"/>
        </w:rPr>
        <w:t>. De</w:t>
      </w:r>
      <w:r w:rsidR="00BD5925">
        <w:rPr>
          <w:lang w:val="nl-NL"/>
        </w:rPr>
        <w:t xml:space="preserve"> rest van de eigenschappen </w:t>
      </w:r>
      <w:r w:rsidR="00AD5AC0">
        <w:rPr>
          <w:lang w:val="nl-NL"/>
        </w:rPr>
        <w:t xml:space="preserve">is zo goed als </w:t>
      </w:r>
      <w:r w:rsidR="00BD5925">
        <w:rPr>
          <w:lang w:val="nl-NL"/>
        </w:rPr>
        <w:t>gelijk</w:t>
      </w:r>
      <w:r w:rsidR="00963C69">
        <w:rPr>
          <w:lang w:val="nl-NL"/>
        </w:rPr>
        <w:t>.</w:t>
      </w:r>
      <w:r w:rsidR="00BD5925">
        <w:rPr>
          <w:lang w:val="nl-NL"/>
        </w:rPr>
        <w:t xml:space="preserve"> </w:t>
      </w:r>
      <w:r w:rsidR="00963C69">
        <w:rPr>
          <w:lang w:val="nl-NL"/>
        </w:rPr>
        <w:t>B</w:t>
      </w:r>
      <w:r w:rsidR="00BD5925">
        <w:rPr>
          <w:lang w:val="nl-NL"/>
        </w:rPr>
        <w:t xml:space="preserve">ij de </w:t>
      </w:r>
      <w:r w:rsidR="006F2FBB">
        <w:rPr>
          <w:lang w:val="nl-NL"/>
        </w:rPr>
        <w:t>variant van Espressif</w:t>
      </w:r>
      <w:r w:rsidR="00742FA3">
        <w:rPr>
          <w:lang w:val="nl-NL"/>
        </w:rPr>
        <w:t xml:space="preserve"> </w:t>
      </w:r>
      <w:r w:rsidR="0037030F">
        <w:rPr>
          <w:lang w:val="nl-NL"/>
        </w:rPr>
        <w:t>is</w:t>
      </w:r>
      <w:r w:rsidR="001B47A9">
        <w:rPr>
          <w:lang w:val="nl-NL"/>
        </w:rPr>
        <w:t xml:space="preserve"> het geheugen </w:t>
      </w:r>
      <w:r w:rsidR="00742FA3">
        <w:rPr>
          <w:lang w:val="nl-NL"/>
        </w:rPr>
        <w:t>beter</w:t>
      </w:r>
      <w:r w:rsidR="001B47A9">
        <w:rPr>
          <w:lang w:val="nl-NL"/>
        </w:rPr>
        <w:t xml:space="preserve"> </w:t>
      </w:r>
      <w:r w:rsidR="00166D24">
        <w:rPr>
          <w:lang w:val="nl-NL"/>
        </w:rPr>
        <w:t>é</w:t>
      </w:r>
      <w:r w:rsidR="001B47A9">
        <w:rPr>
          <w:lang w:val="nl-NL"/>
        </w:rPr>
        <w:t>n</w:t>
      </w:r>
      <w:r w:rsidR="00166D24">
        <w:rPr>
          <w:lang w:val="nl-NL"/>
        </w:rPr>
        <w:t xml:space="preserve"> is er</w:t>
      </w:r>
      <w:r w:rsidR="001B47A9">
        <w:rPr>
          <w:lang w:val="nl-NL"/>
        </w:rPr>
        <w:t xml:space="preserve"> de mogelijkheid om voor die goedkopere prijs zelfs BLE te hebben.</w:t>
      </w:r>
    </w:p>
    <w:p w14:paraId="229EA6C1" w14:textId="500F6768" w:rsidR="001B47A9" w:rsidRDefault="00BB472B" w:rsidP="00BC418B">
      <w:pPr>
        <w:rPr>
          <w:lang w:val="nl-NL"/>
        </w:rPr>
      </w:pPr>
      <w:r w:rsidRPr="00287CAE">
        <w:rPr>
          <w:lang w:val="nl-NL"/>
        </w:rPr>
        <w:t xml:space="preserve">Op basis van de beschikbare informatie </w:t>
      </w:r>
      <w:r w:rsidR="00222B53" w:rsidRPr="00287CAE">
        <w:rPr>
          <w:lang w:val="nl-NL"/>
        </w:rPr>
        <w:t>is</w:t>
      </w:r>
      <w:r w:rsidRPr="00287CAE">
        <w:rPr>
          <w:lang w:val="nl-NL"/>
        </w:rPr>
        <w:t xml:space="preserve"> Espre</w:t>
      </w:r>
      <w:r w:rsidR="00287CAE">
        <w:rPr>
          <w:lang w:val="nl-NL"/>
        </w:rPr>
        <w:t>s</w:t>
      </w:r>
      <w:r w:rsidRPr="00287CAE">
        <w:rPr>
          <w:lang w:val="nl-NL"/>
        </w:rPr>
        <w:t xml:space="preserve">sif de beste </w:t>
      </w:r>
      <w:r w:rsidR="00C44D62" w:rsidRPr="00287CAE">
        <w:rPr>
          <w:lang w:val="nl-NL"/>
        </w:rPr>
        <w:t>optie voor MCU’s</w:t>
      </w:r>
      <w:r w:rsidR="00C23720" w:rsidRPr="00287CAE">
        <w:rPr>
          <w:lang w:val="nl-NL"/>
        </w:rPr>
        <w:t>.</w:t>
      </w:r>
      <w:r w:rsidR="00984476">
        <w:rPr>
          <w:lang w:val="nl-NL"/>
        </w:rPr>
        <w:t xml:space="preserve"> </w:t>
      </w:r>
      <w:r w:rsidR="00FC2932" w:rsidRPr="00287CAE">
        <w:rPr>
          <w:lang w:val="nl-NL"/>
        </w:rPr>
        <w:t>De ESP32 is</w:t>
      </w:r>
      <w:r w:rsidR="00FC2932">
        <w:rPr>
          <w:lang w:val="nl-NL"/>
        </w:rPr>
        <w:t xml:space="preserve"> een heel goed ondersteund</w:t>
      </w:r>
      <w:r w:rsidR="00402B20">
        <w:rPr>
          <w:lang w:val="nl-NL"/>
        </w:rPr>
        <w:t>e microcontroller</w:t>
      </w:r>
      <w:r w:rsidR="001E66EF">
        <w:rPr>
          <w:lang w:val="nl-NL"/>
        </w:rPr>
        <w:t xml:space="preserve"> om</w:t>
      </w:r>
      <w:r w:rsidR="003A4786">
        <w:rPr>
          <w:lang w:val="nl-NL"/>
        </w:rPr>
        <w:t xml:space="preserve"> de nodige doeleinden waar te maken. Dit hoeft niet precies de </w:t>
      </w:r>
      <w:r w:rsidR="00D07C23">
        <w:rPr>
          <w:lang w:val="nl-NL"/>
        </w:rPr>
        <w:t xml:space="preserve">ESP-WROOM-32 te zijn, maar kan ook een variant zijn binnen deze familie, aangezien de meeste eigenschappen </w:t>
      </w:r>
      <w:r w:rsidR="00591FC1">
        <w:rPr>
          <w:lang w:val="nl-NL"/>
        </w:rPr>
        <w:t xml:space="preserve">worden </w:t>
      </w:r>
      <w:r w:rsidR="00D07C23" w:rsidRPr="00DB7DF8">
        <w:rPr>
          <w:lang w:val="nl-NL"/>
        </w:rPr>
        <w:t>gedeeld.</w:t>
      </w:r>
      <w:r w:rsidR="00AD5854" w:rsidRPr="00DB7DF8">
        <w:rPr>
          <w:lang w:val="nl-NL"/>
        </w:rPr>
        <w:t xml:space="preserve"> </w:t>
      </w:r>
      <w:r w:rsidR="00AD5854" w:rsidRPr="00DB7DF8">
        <w:rPr>
          <w:lang w:val="nl-NL"/>
        </w:rPr>
        <w:fldChar w:fldCharType="begin"/>
      </w:r>
      <w:r w:rsidR="00AD5854" w:rsidRPr="00DB7DF8">
        <w:rPr>
          <w:lang w:val="nl-NL"/>
        </w:rPr>
        <w:instrText xml:space="preserve"> REF _Ref131060826 \h  \* MERGEFORMAT </w:instrText>
      </w:r>
      <w:r w:rsidR="00AD5854" w:rsidRPr="00DB7DF8">
        <w:rPr>
          <w:lang w:val="nl-NL"/>
        </w:rPr>
      </w:r>
      <w:r w:rsidR="00AD5854" w:rsidRPr="00DB7DF8">
        <w:rPr>
          <w:lang w:val="nl-NL"/>
        </w:rPr>
        <w:fldChar w:fldCharType="separate"/>
      </w:r>
      <w:r w:rsidR="00732DD9">
        <w:t>Tabel 4</w:t>
      </w:r>
      <w:r w:rsidR="00AD5854" w:rsidRPr="00DB7DF8">
        <w:rPr>
          <w:lang w:val="nl-NL"/>
        </w:rPr>
        <w:fldChar w:fldCharType="end"/>
      </w:r>
    </w:p>
    <w:p w14:paraId="4CE1CF8E" w14:textId="77777777" w:rsidR="0085440F" w:rsidRDefault="0085440F" w:rsidP="00BC418B">
      <w:pPr>
        <w:rPr>
          <w:lang w:val="nl-NL"/>
        </w:rPr>
      </w:pPr>
    </w:p>
    <w:p w14:paraId="45FB264C" w14:textId="77777777" w:rsidR="0085440F" w:rsidRDefault="0085440F" w:rsidP="00BC418B">
      <w:pPr>
        <w:rPr>
          <w:lang w:val="nl-NL"/>
        </w:rPr>
        <w:sectPr w:rsidR="0085440F" w:rsidSect="00995550">
          <w:pgSz w:w="11906" w:h="16838"/>
          <w:pgMar w:top="1417" w:right="1417" w:bottom="1417" w:left="1417" w:header="708" w:footer="708" w:gutter="0"/>
          <w:cols w:space="708"/>
          <w:titlePg/>
          <w:docGrid w:linePitch="360"/>
        </w:sectPr>
      </w:pPr>
    </w:p>
    <w:p w14:paraId="569B2DFE" w14:textId="19E26DBF" w:rsidR="00646550" w:rsidRDefault="00A73D99" w:rsidP="00BC418B">
      <w:pPr>
        <w:rPr>
          <w:lang w:val="nl-NL"/>
        </w:rPr>
      </w:pPr>
      <w:r>
        <w:rPr>
          <w:lang w:val="nl-NL"/>
        </w:rPr>
        <w:lastRenderedPageBreak/>
        <w:t>Met</w:t>
      </w:r>
      <w:r w:rsidR="00B12D6E">
        <w:rPr>
          <w:lang w:val="nl-NL"/>
        </w:rPr>
        <w:t xml:space="preserve"> de </w:t>
      </w:r>
      <w:r>
        <w:rPr>
          <w:lang w:val="nl-NL"/>
        </w:rPr>
        <w:t xml:space="preserve">meest gepaste </w:t>
      </w:r>
      <w:r w:rsidR="00B12D6E">
        <w:rPr>
          <w:lang w:val="nl-NL"/>
        </w:rPr>
        <w:t xml:space="preserve">chip </w:t>
      </w:r>
      <w:r>
        <w:rPr>
          <w:lang w:val="nl-NL"/>
        </w:rPr>
        <w:t>gekozen</w:t>
      </w:r>
      <w:r w:rsidR="00B12D6E">
        <w:rPr>
          <w:lang w:val="nl-NL"/>
        </w:rPr>
        <w:t>, is het belangrijk om te weten welke sensoren comp</w:t>
      </w:r>
      <w:r w:rsidR="0003534B">
        <w:rPr>
          <w:lang w:val="nl-NL"/>
        </w:rPr>
        <w:t>atibel zijn met deze MCU’s.</w:t>
      </w:r>
    </w:p>
    <w:p w14:paraId="79B512B2" w14:textId="6F9C5899" w:rsidR="001C0D1F" w:rsidRDefault="001C0D1F" w:rsidP="00BC418B">
      <w:pPr>
        <w:rPr>
          <w:lang w:val="nl-NL"/>
        </w:rPr>
      </w:pPr>
      <w:r w:rsidRPr="00826B79">
        <w:rPr>
          <w:lang w:val="nl-NL"/>
        </w:rPr>
        <w:t xml:space="preserve">Er </w:t>
      </w:r>
      <w:r w:rsidR="00826B79">
        <w:rPr>
          <w:lang w:val="nl-NL"/>
        </w:rPr>
        <w:t>wordt eerst</w:t>
      </w:r>
      <w:r w:rsidRPr="00826B79">
        <w:rPr>
          <w:lang w:val="nl-NL"/>
        </w:rPr>
        <w:t xml:space="preserve"> </w:t>
      </w:r>
      <w:r w:rsidR="005E25D1" w:rsidRPr="00826B79">
        <w:rPr>
          <w:lang w:val="nl-NL"/>
        </w:rPr>
        <w:t>gekeken hoe een ESP32 van s</w:t>
      </w:r>
      <w:r w:rsidR="003F559D">
        <w:rPr>
          <w:lang w:val="nl-NL"/>
        </w:rPr>
        <w:t>panning en van stroom wordt</w:t>
      </w:r>
      <w:r w:rsidR="005E25D1" w:rsidRPr="00826B79">
        <w:rPr>
          <w:lang w:val="nl-NL"/>
        </w:rPr>
        <w:t xml:space="preserve"> voorzien </w:t>
      </w:r>
      <w:r w:rsidR="003F559D">
        <w:rPr>
          <w:lang w:val="nl-NL"/>
        </w:rPr>
        <w:t>als</w:t>
      </w:r>
      <w:r w:rsidR="005E25D1" w:rsidRPr="00826B79">
        <w:rPr>
          <w:lang w:val="nl-NL"/>
        </w:rPr>
        <w:t xml:space="preserve"> </w:t>
      </w:r>
      <w:r w:rsidR="004E04DF" w:rsidRPr="00826B79">
        <w:rPr>
          <w:lang w:val="nl-NL"/>
        </w:rPr>
        <w:t xml:space="preserve">er alleen met de chip wordt </w:t>
      </w:r>
      <w:r w:rsidR="00FD0981" w:rsidRPr="00826B79">
        <w:rPr>
          <w:lang w:val="nl-NL"/>
        </w:rPr>
        <w:t>gewerkt</w:t>
      </w:r>
      <w:sdt>
        <w:sdtPr>
          <w:id w:val="-379331565"/>
          <w:citation/>
        </w:sdtPr>
        <w:sdtContent>
          <w:r w:rsidR="00877408">
            <w:fldChar w:fldCharType="begin"/>
          </w:r>
          <w:r w:rsidR="00877408">
            <w:rPr>
              <w:lang w:val="nl-NL"/>
            </w:rPr>
            <w:instrText xml:space="preserve"> CITATION ESP32chip \l 1043 </w:instrText>
          </w:r>
          <w:r w:rsidR="00877408">
            <w:fldChar w:fldCharType="separate"/>
          </w:r>
          <w:r w:rsidR="00421828">
            <w:rPr>
              <w:noProof/>
              <w:lang w:val="nl-NL"/>
            </w:rPr>
            <w:t xml:space="preserve"> </w:t>
          </w:r>
          <w:r w:rsidR="00421828" w:rsidRPr="00421828">
            <w:rPr>
              <w:noProof/>
              <w:lang w:val="nl-NL"/>
            </w:rPr>
            <w:t>[8]</w:t>
          </w:r>
          <w:r w:rsidR="00877408">
            <w:fldChar w:fldCharType="end"/>
          </w:r>
        </w:sdtContent>
      </w:sdt>
      <w:r w:rsidR="00877408" w:rsidRPr="00DB7DF8">
        <w:rPr>
          <w:lang w:val="nl-NL"/>
        </w:rPr>
        <w:t xml:space="preserve">. </w:t>
      </w:r>
      <w:r w:rsidR="009E502C" w:rsidRPr="00DB7DF8">
        <w:rPr>
          <w:lang w:val="nl-NL"/>
        </w:rPr>
        <w:t xml:space="preserve">Een afbeelding van de chip </w:t>
      </w:r>
      <w:r w:rsidR="00A1539A" w:rsidRPr="00DB7DF8">
        <w:rPr>
          <w:lang w:val="nl-NL"/>
        </w:rPr>
        <w:fldChar w:fldCharType="begin"/>
      </w:r>
      <w:r w:rsidR="00A1539A" w:rsidRPr="00DB7DF8">
        <w:rPr>
          <w:lang w:val="nl-NL"/>
        </w:rPr>
        <w:instrText xml:space="preserve"> REF _Ref131008280 \h </w:instrText>
      </w:r>
      <w:r w:rsidR="008A0879" w:rsidRPr="00DB7DF8">
        <w:rPr>
          <w:lang w:val="nl-NL"/>
        </w:rPr>
        <w:instrText xml:space="preserve"> \* MERGEFORMAT </w:instrText>
      </w:r>
      <w:r w:rsidR="00A1539A" w:rsidRPr="00DB7DF8">
        <w:rPr>
          <w:lang w:val="nl-NL"/>
        </w:rPr>
      </w:r>
      <w:r w:rsidR="00A1539A" w:rsidRPr="00DB7DF8">
        <w:rPr>
          <w:lang w:val="nl-NL"/>
        </w:rPr>
        <w:fldChar w:fldCharType="separate"/>
      </w:r>
      <w:r w:rsidR="00732DD9">
        <w:t xml:space="preserve">Figuur 3: </w:t>
      </w:r>
      <w:r w:rsidR="00732DD9" w:rsidRPr="00432658">
        <w:t>ESP32-WROOM-32D chip zonder pcb</w:t>
      </w:r>
      <w:sdt>
        <w:sdtPr>
          <w:id w:val="2034141395"/>
          <w:citation/>
        </w:sdtPr>
        <w:sdtContent>
          <w:r w:rsidR="00732DD9">
            <w:fldChar w:fldCharType="begin"/>
          </w:r>
          <w:r w:rsidR="00732DD9">
            <w:rPr>
              <w:lang w:val="nl-NL"/>
            </w:rPr>
            <w:instrText xml:space="preserve"> CITATION ESP32chip \l 1043 </w:instrText>
          </w:r>
          <w:r w:rsidR="00732DD9">
            <w:fldChar w:fldCharType="separate"/>
          </w:r>
          <w:r w:rsidR="00732DD9">
            <w:rPr>
              <w:noProof/>
              <w:lang w:val="nl-NL"/>
            </w:rPr>
            <w:t xml:space="preserve"> </w:t>
          </w:r>
          <w:r w:rsidR="00732DD9" w:rsidRPr="00421828">
            <w:rPr>
              <w:noProof/>
              <w:lang w:val="nl-NL"/>
            </w:rPr>
            <w:t>[8]</w:t>
          </w:r>
          <w:r w:rsidR="00732DD9">
            <w:fldChar w:fldCharType="end"/>
          </w:r>
        </w:sdtContent>
      </w:sdt>
      <w:r w:rsidR="00A1539A" w:rsidRPr="00DB7DF8">
        <w:rPr>
          <w:lang w:val="nl-NL"/>
        </w:rPr>
        <w:fldChar w:fldCharType="end"/>
      </w:r>
      <w:r w:rsidR="0052658B">
        <w:rPr>
          <w:lang w:val="nl-NL"/>
        </w:rPr>
        <w:t xml:space="preserve"> </w:t>
      </w:r>
      <w:r w:rsidR="009E502C" w:rsidRPr="00826B79">
        <w:rPr>
          <w:lang w:val="nl-NL"/>
        </w:rPr>
        <w:t>te zien.</w:t>
      </w:r>
    </w:p>
    <w:p w14:paraId="1C24A6F7" w14:textId="77777777" w:rsidR="006753FB" w:rsidRDefault="008B51A1" w:rsidP="006753FB">
      <w:pPr>
        <w:keepNext/>
      </w:pPr>
      <w:r>
        <w:rPr>
          <w:noProof/>
        </w:rPr>
        <w:drawing>
          <wp:inline distT="0" distB="0" distL="0" distR="0" wp14:anchorId="786705B2" wp14:editId="716FF38D">
            <wp:extent cx="1543050" cy="2228850"/>
            <wp:effectExtent l="0" t="0" r="0" b="0"/>
            <wp:docPr id="22" name="Afbeelding 22"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elektronica&#10;&#10;Automatisch gegenereerde beschrijving"/>
                    <pic:cNvPicPr/>
                  </pic:nvPicPr>
                  <pic:blipFill>
                    <a:blip r:embed="rId31"/>
                    <a:stretch>
                      <a:fillRect/>
                    </a:stretch>
                  </pic:blipFill>
                  <pic:spPr>
                    <a:xfrm>
                      <a:off x="0" y="0"/>
                      <a:ext cx="1543050" cy="2228850"/>
                    </a:xfrm>
                    <a:prstGeom prst="rect">
                      <a:avLst/>
                    </a:prstGeom>
                  </pic:spPr>
                </pic:pic>
              </a:graphicData>
            </a:graphic>
          </wp:inline>
        </w:drawing>
      </w:r>
    </w:p>
    <w:p w14:paraId="2F6F60E7" w14:textId="7F1344D5" w:rsidR="008B51A1" w:rsidRDefault="00077E79" w:rsidP="00077E79">
      <w:pPr>
        <w:pStyle w:val="Bijschrift"/>
      </w:pPr>
      <w:bookmarkStart w:id="35" w:name="_Ref130397226"/>
      <w:bookmarkStart w:id="36" w:name="_Toc130397344"/>
      <w:bookmarkStart w:id="37" w:name="_Ref131008280"/>
      <w:bookmarkStart w:id="38" w:name="_Toc136546209"/>
      <w:r>
        <w:t xml:space="preserve">Figuur </w:t>
      </w:r>
      <w:r>
        <w:fldChar w:fldCharType="begin"/>
      </w:r>
      <w:r>
        <w:instrText xml:space="preserve"> SEQ Figuur \* ARABIC </w:instrText>
      </w:r>
      <w:r>
        <w:fldChar w:fldCharType="separate"/>
      </w:r>
      <w:r w:rsidR="00732DD9">
        <w:rPr>
          <w:noProof/>
        </w:rPr>
        <w:t>3</w:t>
      </w:r>
      <w:r>
        <w:fldChar w:fldCharType="end"/>
      </w:r>
      <w:bookmarkEnd w:id="35"/>
      <w:r>
        <w:t xml:space="preserve">: </w:t>
      </w:r>
      <w:r w:rsidRPr="00432658">
        <w:t>ESP32-WROOM-32D chip zonder pcb</w:t>
      </w:r>
      <w:bookmarkEnd w:id="36"/>
      <w:sdt>
        <w:sdtPr>
          <w:id w:val="-383413209"/>
          <w:citation/>
        </w:sdtPr>
        <w:sdtContent>
          <w:r w:rsidR="00F834C0">
            <w:fldChar w:fldCharType="begin"/>
          </w:r>
          <w:r w:rsidR="00F834C0">
            <w:rPr>
              <w:lang w:val="nl-NL"/>
            </w:rPr>
            <w:instrText xml:space="preserve"> CITATION ESP32chip \l 1043 </w:instrText>
          </w:r>
          <w:r w:rsidR="00F834C0">
            <w:fldChar w:fldCharType="separate"/>
          </w:r>
          <w:r w:rsidR="00421828">
            <w:rPr>
              <w:noProof/>
              <w:lang w:val="nl-NL"/>
            </w:rPr>
            <w:t xml:space="preserve"> </w:t>
          </w:r>
          <w:r w:rsidR="00421828" w:rsidRPr="00421828">
            <w:rPr>
              <w:noProof/>
              <w:lang w:val="nl-NL"/>
            </w:rPr>
            <w:t>[8]</w:t>
          </w:r>
          <w:r w:rsidR="00F834C0">
            <w:fldChar w:fldCharType="end"/>
          </w:r>
        </w:sdtContent>
      </w:sdt>
      <w:bookmarkEnd w:id="37"/>
      <w:bookmarkEnd w:id="38"/>
    </w:p>
    <w:p w14:paraId="51511C4C" w14:textId="6FC47893" w:rsidR="0003534B" w:rsidRDefault="00C41D24" w:rsidP="001C193F">
      <w:pPr>
        <w:pStyle w:val="Kop3"/>
        <w:rPr>
          <w:lang w:val="nl-NL"/>
        </w:rPr>
      </w:pPr>
      <w:bookmarkStart w:id="39" w:name="_Ref133323228"/>
      <w:bookmarkStart w:id="40" w:name="_Ref133323258"/>
      <w:bookmarkStart w:id="41" w:name="_Toc136546167"/>
      <w:r w:rsidRPr="00637296">
        <w:rPr>
          <w:lang w:val="nl-NL"/>
        </w:rPr>
        <w:t>Voeding</w:t>
      </w:r>
      <w:bookmarkEnd w:id="39"/>
      <w:bookmarkEnd w:id="40"/>
      <w:bookmarkEnd w:id="41"/>
    </w:p>
    <w:p w14:paraId="4F890A2C" w14:textId="41D8E7EA" w:rsidR="00473D07" w:rsidRDefault="00866586" w:rsidP="00473D07">
      <w:pPr>
        <w:rPr>
          <w:lang w:val="nl-NL"/>
        </w:rPr>
      </w:pPr>
      <w:r w:rsidRPr="001E0FF6">
        <w:rPr>
          <w:lang w:val="nl-NL"/>
        </w:rPr>
        <w:t xml:space="preserve">Volgens </w:t>
      </w:r>
      <w:r w:rsidR="00BC01D1" w:rsidRPr="001E0FF6">
        <w:rPr>
          <w:lang w:val="nl-NL"/>
        </w:rPr>
        <w:t>een</w:t>
      </w:r>
      <w:r w:rsidR="00473D07" w:rsidRPr="001E0FF6">
        <w:rPr>
          <w:lang w:val="nl-NL"/>
        </w:rPr>
        <w:t xml:space="preserve"> </w:t>
      </w:r>
      <w:r w:rsidR="003B5B4A" w:rsidRPr="001E0FF6">
        <w:rPr>
          <w:lang w:val="nl-NL"/>
        </w:rPr>
        <w:t>bron</w:t>
      </w:r>
      <w:r w:rsidR="00E6174F" w:rsidRPr="001E0FF6">
        <w:rPr>
          <w:lang w:val="nl-NL"/>
        </w:rPr>
        <w:t xml:space="preserve"> van </w:t>
      </w:r>
      <w:r w:rsidR="004F7764" w:rsidRPr="001E0FF6">
        <w:rPr>
          <w:lang w:val="nl-NL"/>
        </w:rPr>
        <w:t>het</w:t>
      </w:r>
      <w:r w:rsidR="00E6174F" w:rsidRPr="001E0FF6">
        <w:rPr>
          <w:lang w:val="nl-NL"/>
        </w:rPr>
        <w:t xml:space="preserve"> </w:t>
      </w:r>
      <w:r w:rsidR="004F7764" w:rsidRPr="001E0FF6">
        <w:rPr>
          <w:lang w:val="nl-NL"/>
        </w:rPr>
        <w:t>Europe</w:t>
      </w:r>
      <w:r w:rsidR="00C92D46" w:rsidRPr="001E0FF6">
        <w:rPr>
          <w:lang w:val="nl-NL"/>
        </w:rPr>
        <w:t>es</w:t>
      </w:r>
      <w:r w:rsidR="00E6174F" w:rsidRPr="001E0FF6">
        <w:rPr>
          <w:lang w:val="nl-NL"/>
        </w:rPr>
        <w:t xml:space="preserve"> </w:t>
      </w:r>
      <w:r w:rsidR="00B027CC" w:rsidRPr="001E0FF6">
        <w:rPr>
          <w:lang w:val="nl-NL"/>
        </w:rPr>
        <w:t>Parlement</w:t>
      </w:r>
      <w:sdt>
        <w:sdtPr>
          <w:id w:val="-1996258065"/>
          <w:citation/>
        </w:sdtPr>
        <w:sdtContent>
          <w:r w:rsidR="00454C44">
            <w:fldChar w:fldCharType="begin"/>
          </w:r>
          <w:r w:rsidR="00454C44">
            <w:rPr>
              <w:lang w:val="nl-NL"/>
            </w:rPr>
            <w:instrText xml:space="preserve">CITATION usbc \l 1043 </w:instrText>
          </w:r>
          <w:r w:rsidR="00454C44">
            <w:fldChar w:fldCharType="separate"/>
          </w:r>
          <w:r w:rsidR="00421828">
            <w:rPr>
              <w:noProof/>
              <w:lang w:val="nl-NL"/>
            </w:rPr>
            <w:t xml:space="preserve"> </w:t>
          </w:r>
          <w:r w:rsidR="00421828" w:rsidRPr="00421828">
            <w:rPr>
              <w:noProof/>
              <w:lang w:val="nl-NL"/>
            </w:rPr>
            <w:t>[9]</w:t>
          </w:r>
          <w:r w:rsidR="00454C44">
            <w:fldChar w:fldCharType="end"/>
          </w:r>
        </w:sdtContent>
      </w:sdt>
      <w:r w:rsidR="00454C44">
        <w:rPr>
          <w:lang w:val="nl-NL"/>
        </w:rPr>
        <w:t xml:space="preserve"> </w:t>
      </w:r>
      <w:r w:rsidR="0061202F">
        <w:rPr>
          <w:lang w:val="nl-NL"/>
        </w:rPr>
        <w:t>wordt</w:t>
      </w:r>
      <w:r w:rsidR="00B027CC" w:rsidRPr="001E0FF6">
        <w:rPr>
          <w:lang w:val="nl-NL"/>
        </w:rPr>
        <w:t xml:space="preserve"> er </w:t>
      </w:r>
      <w:r w:rsidR="009B6740" w:rsidRPr="001E0FF6">
        <w:rPr>
          <w:lang w:val="nl-NL"/>
        </w:rPr>
        <w:t xml:space="preserve">vroeg of laat voor elk nieuw </w:t>
      </w:r>
      <w:r w:rsidR="00B2075E" w:rsidRPr="001E0FF6">
        <w:rPr>
          <w:lang w:val="nl-NL"/>
        </w:rPr>
        <w:t>elektrisch</w:t>
      </w:r>
      <w:r w:rsidR="00AB28CB" w:rsidRPr="001E0FF6">
        <w:rPr>
          <w:lang w:val="nl-NL"/>
        </w:rPr>
        <w:t xml:space="preserve"> apparaat </w:t>
      </w:r>
      <w:r w:rsidR="00C723E0" w:rsidRPr="001E0FF6">
        <w:rPr>
          <w:lang w:val="nl-NL"/>
        </w:rPr>
        <w:t>op de handelsmarkt gebruik</w:t>
      </w:r>
      <w:r w:rsidR="00647132">
        <w:rPr>
          <w:lang w:val="nl-NL"/>
        </w:rPr>
        <w:t xml:space="preserve"> </w:t>
      </w:r>
      <w:r w:rsidR="00C723E0" w:rsidRPr="001E0FF6">
        <w:rPr>
          <w:lang w:val="nl-NL"/>
        </w:rPr>
        <w:t>gemaakt van USB-C.</w:t>
      </w:r>
      <w:r w:rsidR="00614F15" w:rsidRPr="001E0FF6">
        <w:rPr>
          <w:lang w:val="nl-NL"/>
        </w:rPr>
        <w:t xml:space="preserve"> D</w:t>
      </w:r>
      <w:r w:rsidR="00F52BA8" w:rsidRPr="001E0FF6">
        <w:rPr>
          <w:lang w:val="nl-NL"/>
        </w:rPr>
        <w:t xml:space="preserve">it zou </w:t>
      </w:r>
      <w:r w:rsidR="00C723E0" w:rsidRPr="001E0FF6">
        <w:rPr>
          <w:lang w:val="nl-NL"/>
        </w:rPr>
        <w:t xml:space="preserve">vanaf de </w:t>
      </w:r>
      <w:r w:rsidR="003213BD" w:rsidRPr="001E0FF6">
        <w:rPr>
          <w:lang w:val="nl-NL"/>
        </w:rPr>
        <w:t xml:space="preserve">herfstperiode van 2024 </w:t>
      </w:r>
      <w:r w:rsidR="00A75FEE" w:rsidRPr="001E0FF6">
        <w:rPr>
          <w:lang w:val="nl-NL"/>
        </w:rPr>
        <w:t xml:space="preserve">langzaam </w:t>
      </w:r>
      <w:r w:rsidR="00CE4D29" w:rsidRPr="001E0FF6">
        <w:rPr>
          <w:lang w:val="nl-NL"/>
        </w:rPr>
        <w:t xml:space="preserve">worden </w:t>
      </w:r>
      <w:r w:rsidR="00A75FEE" w:rsidRPr="001E0FF6">
        <w:rPr>
          <w:lang w:val="nl-NL"/>
        </w:rPr>
        <w:t>ingeburgerd</w:t>
      </w:r>
      <w:r w:rsidR="00A75FEE" w:rsidRPr="00647132">
        <w:rPr>
          <w:lang w:val="nl-NL"/>
        </w:rPr>
        <w:t>.</w:t>
      </w:r>
    </w:p>
    <w:p w14:paraId="63B293B0" w14:textId="299832FF" w:rsidR="00F21D0A" w:rsidRDefault="009A1B38" w:rsidP="00473D07">
      <w:pPr>
        <w:rPr>
          <w:noProof/>
        </w:rPr>
      </w:pPr>
      <w:r>
        <w:rPr>
          <w:lang w:val="nl-NL"/>
        </w:rPr>
        <w:t>Dit is een goede reden om</w:t>
      </w:r>
      <w:r w:rsidR="00BC187C">
        <w:rPr>
          <w:lang w:val="nl-NL"/>
        </w:rPr>
        <w:t xml:space="preserve"> </w:t>
      </w:r>
      <w:r w:rsidR="0082092E">
        <w:rPr>
          <w:lang w:val="nl-NL"/>
        </w:rPr>
        <w:t>USB-C</w:t>
      </w:r>
      <w:r w:rsidR="00BC187C">
        <w:rPr>
          <w:lang w:val="nl-NL"/>
        </w:rPr>
        <w:t xml:space="preserve"> te implementeren in het project. De </w:t>
      </w:r>
      <w:r w:rsidR="00363059">
        <w:rPr>
          <w:lang w:val="nl-NL"/>
        </w:rPr>
        <w:t>co</w:t>
      </w:r>
      <w:r w:rsidR="00D30FAF">
        <w:rPr>
          <w:lang w:val="nl-NL"/>
        </w:rPr>
        <w:t>nnector</w:t>
      </w:r>
      <w:r w:rsidR="00BC187C">
        <w:rPr>
          <w:lang w:val="nl-NL"/>
        </w:rPr>
        <w:t xml:space="preserve"> heeft als eigenschap</w:t>
      </w:r>
      <w:r w:rsidR="00614C99">
        <w:rPr>
          <w:lang w:val="nl-NL"/>
        </w:rPr>
        <w:t xml:space="preserve"> dat h</w:t>
      </w:r>
      <w:r w:rsidR="00BA6D76">
        <w:rPr>
          <w:lang w:val="nl-NL"/>
        </w:rPr>
        <w:t>ij</w:t>
      </w:r>
      <w:r w:rsidR="00614C99">
        <w:rPr>
          <w:lang w:val="nl-NL"/>
        </w:rPr>
        <w:t xml:space="preserve"> gebruiksvriendelijk is. Het maakt niet uit in welke richting de kabel </w:t>
      </w:r>
      <w:r w:rsidR="00141990">
        <w:rPr>
          <w:lang w:val="nl-NL"/>
        </w:rPr>
        <w:t>wordt aangesloten</w:t>
      </w:r>
      <w:r w:rsidR="00614C99">
        <w:rPr>
          <w:lang w:val="nl-NL"/>
        </w:rPr>
        <w:t>, communicatie en voeding met het apparaat is er direct</w:t>
      </w:r>
      <w:r w:rsidR="00363059">
        <w:rPr>
          <w:lang w:val="nl-NL"/>
        </w:rPr>
        <w:t xml:space="preserve"> via de 24 pins-connector</w:t>
      </w:r>
      <w:r w:rsidR="00614C99">
        <w:rPr>
          <w:lang w:val="nl-NL"/>
        </w:rPr>
        <w:t>.</w:t>
      </w:r>
      <w:r w:rsidR="00462324">
        <w:rPr>
          <w:lang w:val="nl-NL"/>
        </w:rPr>
        <w:t xml:space="preserve"> </w:t>
      </w:r>
      <w:r w:rsidR="001C4FDB">
        <w:rPr>
          <w:lang w:val="nl-NL"/>
        </w:rPr>
        <w:t xml:space="preserve">Het grote voordeel van </w:t>
      </w:r>
      <w:r w:rsidR="0082092E">
        <w:rPr>
          <w:lang w:val="nl-NL"/>
        </w:rPr>
        <w:t>USB-C</w:t>
      </w:r>
      <w:r w:rsidR="001C4FDB">
        <w:rPr>
          <w:lang w:val="nl-NL"/>
        </w:rPr>
        <w:t xml:space="preserve"> is dat </w:t>
      </w:r>
      <w:r w:rsidR="000C46ED">
        <w:rPr>
          <w:lang w:val="nl-NL"/>
        </w:rPr>
        <w:t xml:space="preserve">er een hogere </w:t>
      </w:r>
      <w:r w:rsidR="000C46ED" w:rsidRPr="000C46ED">
        <w:rPr>
          <w:lang w:val="nl-NL"/>
        </w:rPr>
        <w:t>datatransmissiesnelheid</w:t>
      </w:r>
      <w:r w:rsidR="000C46ED">
        <w:rPr>
          <w:lang w:val="nl-NL"/>
        </w:rPr>
        <w:t xml:space="preserve"> is en </w:t>
      </w:r>
      <w:r w:rsidR="00963C6F">
        <w:rPr>
          <w:lang w:val="nl-NL"/>
        </w:rPr>
        <w:t xml:space="preserve">een </w:t>
      </w:r>
      <w:r w:rsidR="00066B44">
        <w:rPr>
          <w:lang w:val="nl-NL"/>
        </w:rPr>
        <w:t>h</w:t>
      </w:r>
      <w:r w:rsidR="00066B44" w:rsidRPr="00066B44">
        <w:rPr>
          <w:lang w:val="nl-NL"/>
        </w:rPr>
        <w:t xml:space="preserve">ogere stroomvoorziening van 100 </w:t>
      </w:r>
      <w:r w:rsidR="00CA669A">
        <w:rPr>
          <w:lang w:val="nl-NL"/>
        </w:rPr>
        <w:t>W</w:t>
      </w:r>
      <w:r w:rsidR="00066B44" w:rsidRPr="00066B44">
        <w:rPr>
          <w:lang w:val="nl-NL"/>
        </w:rPr>
        <w:t xml:space="preserve"> bij 20 </w:t>
      </w:r>
      <w:r w:rsidR="00CA669A">
        <w:rPr>
          <w:lang w:val="nl-NL"/>
        </w:rPr>
        <w:t>V</w:t>
      </w:r>
      <w:r w:rsidR="00066B44" w:rsidRPr="00066B44">
        <w:rPr>
          <w:lang w:val="nl-NL"/>
        </w:rPr>
        <w:t xml:space="preserve"> en 5</w:t>
      </w:r>
      <w:r w:rsidR="00CA669A">
        <w:rPr>
          <w:lang w:val="nl-NL"/>
        </w:rPr>
        <w:t xml:space="preserve"> A</w:t>
      </w:r>
      <w:r w:rsidR="00066B44" w:rsidRPr="00DB7DF8">
        <w:rPr>
          <w:lang w:val="nl-NL"/>
        </w:rPr>
        <w:t>.</w:t>
      </w:r>
      <w:r w:rsidR="00F21D0A" w:rsidRPr="00DB7DF8">
        <w:t xml:space="preserve"> Een voorstelling van zo een </w:t>
      </w:r>
      <w:r w:rsidR="00F714D0" w:rsidRPr="00DB7DF8">
        <w:t>connector</w:t>
      </w:r>
      <w:r w:rsidR="00290C63" w:rsidRPr="00DB7DF8">
        <w:t xml:space="preserve"> </w:t>
      </w:r>
      <w:r w:rsidR="00BC0FC9" w:rsidRPr="00DB7DF8">
        <w:fldChar w:fldCharType="begin"/>
      </w:r>
      <w:r w:rsidR="00BC0FC9" w:rsidRPr="00DB7DF8">
        <w:instrText xml:space="preserve"> REF _Ref130397276 \h </w:instrText>
      </w:r>
      <w:r w:rsidR="008A0879" w:rsidRPr="00DB7DF8">
        <w:instrText xml:space="preserve"> \* MERGEFORMAT </w:instrText>
      </w:r>
      <w:r w:rsidR="00BC0FC9" w:rsidRPr="00DB7DF8">
        <w:fldChar w:fldCharType="separate"/>
      </w:r>
      <w:r w:rsidR="00732DD9">
        <w:t>Figuur 4</w:t>
      </w:r>
      <w:r w:rsidR="00BC0FC9" w:rsidRPr="00DB7DF8">
        <w:fldChar w:fldCharType="end"/>
      </w:r>
      <w:r w:rsidR="004D1EA2" w:rsidRPr="00DB7DF8">
        <w:t>.</w:t>
      </w:r>
    </w:p>
    <w:p w14:paraId="53F4DED8" w14:textId="77777777" w:rsidR="00F466FB" w:rsidRDefault="00F21D0A" w:rsidP="00F466FB">
      <w:pPr>
        <w:keepNext/>
      </w:pPr>
      <w:r>
        <w:rPr>
          <w:noProof/>
        </w:rPr>
        <w:drawing>
          <wp:inline distT="0" distB="0" distL="0" distR="0" wp14:anchorId="051C4A75" wp14:editId="29611F41">
            <wp:extent cx="3916680" cy="1565031"/>
            <wp:effectExtent l="0" t="0" r="7620" b="0"/>
            <wp:docPr id="23" name="Afbeelding 23" descr="What is USB C? USB C Plug &amp; Receptacle Pinouts | Arrow.com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USB C? USB C Plug &amp; Receptacle Pinouts | Arrow.com | Arrow.c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3113" cy="1567602"/>
                    </a:xfrm>
                    <a:prstGeom prst="rect">
                      <a:avLst/>
                    </a:prstGeom>
                    <a:noFill/>
                    <a:ln>
                      <a:noFill/>
                    </a:ln>
                  </pic:spPr>
                </pic:pic>
              </a:graphicData>
            </a:graphic>
          </wp:inline>
        </w:drawing>
      </w:r>
    </w:p>
    <w:p w14:paraId="5C1B89CC" w14:textId="5217FF88" w:rsidR="00B140E9" w:rsidRDefault="001733F0" w:rsidP="001733F0">
      <w:pPr>
        <w:pStyle w:val="Bijschrift"/>
        <w:sectPr w:rsidR="00B140E9" w:rsidSect="00995550">
          <w:pgSz w:w="11906" w:h="16838"/>
          <w:pgMar w:top="1417" w:right="1417" w:bottom="1417" w:left="1417" w:header="708" w:footer="708" w:gutter="0"/>
          <w:cols w:space="708"/>
          <w:titlePg/>
          <w:docGrid w:linePitch="360"/>
        </w:sectPr>
      </w:pPr>
      <w:bookmarkStart w:id="42" w:name="_Ref130397276"/>
      <w:bookmarkStart w:id="43" w:name="_Toc130397345"/>
      <w:bookmarkStart w:id="44" w:name="_Toc136546210"/>
      <w:r>
        <w:t xml:space="preserve">Figuur </w:t>
      </w:r>
      <w:r>
        <w:fldChar w:fldCharType="begin"/>
      </w:r>
      <w:r>
        <w:instrText xml:space="preserve"> SEQ Figuur \* ARABIC </w:instrText>
      </w:r>
      <w:r>
        <w:fldChar w:fldCharType="separate"/>
      </w:r>
      <w:r w:rsidR="00732DD9">
        <w:rPr>
          <w:noProof/>
        </w:rPr>
        <w:t>4</w:t>
      </w:r>
      <w:r>
        <w:fldChar w:fldCharType="end"/>
      </w:r>
      <w:bookmarkEnd w:id="42"/>
      <w:r>
        <w:t xml:space="preserve">: </w:t>
      </w:r>
      <w:r w:rsidRPr="00143C5C">
        <w:t>USB-C</w:t>
      </w:r>
      <w:r w:rsidR="00920FF9">
        <w:t>-</w:t>
      </w:r>
      <w:r w:rsidRPr="00143C5C">
        <w:t>pinout</w:t>
      </w:r>
      <w:bookmarkEnd w:id="43"/>
      <w:sdt>
        <w:sdtPr>
          <w:id w:val="1311132970"/>
          <w:citation/>
        </w:sdtPr>
        <w:sdtContent>
          <w:r w:rsidR="004633AA">
            <w:fldChar w:fldCharType="begin"/>
          </w:r>
          <w:r w:rsidR="00B8314C">
            <w:rPr>
              <w:lang w:val="nl-NL"/>
            </w:rPr>
            <w:instrText xml:space="preserve">CITATION usbc \l 1043 </w:instrText>
          </w:r>
          <w:r w:rsidR="004633AA">
            <w:fldChar w:fldCharType="separate"/>
          </w:r>
          <w:r w:rsidR="00421828">
            <w:rPr>
              <w:noProof/>
              <w:lang w:val="nl-NL"/>
            </w:rPr>
            <w:t xml:space="preserve"> </w:t>
          </w:r>
          <w:r w:rsidR="00421828" w:rsidRPr="00421828">
            <w:rPr>
              <w:noProof/>
              <w:lang w:val="nl-NL"/>
            </w:rPr>
            <w:t>[9]</w:t>
          </w:r>
          <w:r w:rsidR="004633AA">
            <w:fldChar w:fldCharType="end"/>
          </w:r>
        </w:sdtContent>
      </w:sdt>
      <w:bookmarkEnd w:id="44"/>
    </w:p>
    <w:p w14:paraId="1E0260EA" w14:textId="27A5E684" w:rsidR="00F21D0A" w:rsidRPr="002411BD" w:rsidRDefault="00662028" w:rsidP="00473D07">
      <w:r>
        <w:rPr>
          <w:lang w:val="nl-NL"/>
        </w:rPr>
        <w:lastRenderedPageBreak/>
        <w:t xml:space="preserve">De voorstelling </w:t>
      </w:r>
      <w:r w:rsidR="00F714D0">
        <w:rPr>
          <w:lang w:val="nl-NL"/>
        </w:rPr>
        <w:t>hierboven (</w:t>
      </w:r>
      <w:r w:rsidR="00BC0FC9">
        <w:rPr>
          <w:lang w:val="nl-NL"/>
        </w:rPr>
        <w:fldChar w:fldCharType="begin"/>
      </w:r>
      <w:r w:rsidR="00BC0FC9">
        <w:rPr>
          <w:lang w:val="nl-NL"/>
        </w:rPr>
        <w:instrText xml:space="preserve"> REF _Ref130397276 \h </w:instrText>
      </w:r>
      <w:r w:rsidR="00BC0FC9">
        <w:rPr>
          <w:lang w:val="nl-NL"/>
        </w:rPr>
      </w:r>
      <w:r w:rsidR="00BC0FC9">
        <w:rPr>
          <w:lang w:val="nl-NL"/>
        </w:rPr>
        <w:fldChar w:fldCharType="separate"/>
      </w:r>
      <w:r w:rsidR="00732DD9">
        <w:t xml:space="preserve">Figuur </w:t>
      </w:r>
      <w:r w:rsidR="00732DD9">
        <w:rPr>
          <w:noProof/>
        </w:rPr>
        <w:t>4</w:t>
      </w:r>
      <w:r w:rsidR="00BC0FC9">
        <w:rPr>
          <w:lang w:val="nl-NL"/>
        </w:rPr>
        <w:fldChar w:fldCharType="end"/>
      </w:r>
      <w:r w:rsidR="00F714D0">
        <w:rPr>
          <w:lang w:val="nl-NL"/>
        </w:rPr>
        <w:t>)</w:t>
      </w:r>
      <w:r w:rsidR="00433A53">
        <w:rPr>
          <w:lang w:val="nl-NL"/>
        </w:rPr>
        <w:t xml:space="preserve">, </w:t>
      </w:r>
      <w:r w:rsidR="00F714D0">
        <w:rPr>
          <w:lang w:val="nl-NL"/>
        </w:rPr>
        <w:t xml:space="preserve"> </w:t>
      </w:r>
      <w:r w:rsidR="001C48AD">
        <w:rPr>
          <w:lang w:val="nl-NL"/>
        </w:rPr>
        <w:t xml:space="preserve">geeft de pinnen weer voor elk mogelijk protocol. Er zijn verschillende protocollen </w:t>
      </w:r>
      <w:r w:rsidR="007C3B4D">
        <w:rPr>
          <w:lang w:val="nl-NL"/>
        </w:rPr>
        <w:t>zoals</w:t>
      </w:r>
      <w:r w:rsidR="002411BD">
        <w:rPr>
          <w:lang w:val="nl-NL"/>
        </w:rPr>
        <w:t xml:space="preserve"> </w:t>
      </w:r>
      <w:r w:rsidR="002411BD" w:rsidRPr="002411BD">
        <w:t>Thunderbolt, Displayport, HDMI en USB</w:t>
      </w:r>
      <w:r w:rsidR="00C82FB2">
        <w:rPr>
          <w:lang w:val="nl-NL"/>
        </w:rPr>
        <w:t xml:space="preserve"> </w:t>
      </w:r>
      <w:r w:rsidR="001C48AD">
        <w:rPr>
          <w:lang w:val="nl-NL"/>
        </w:rPr>
        <w:t xml:space="preserve">die </w:t>
      </w:r>
      <w:r w:rsidR="0082092E">
        <w:rPr>
          <w:lang w:val="nl-NL"/>
        </w:rPr>
        <w:t>USB-C</w:t>
      </w:r>
      <w:r w:rsidR="001C48AD">
        <w:rPr>
          <w:lang w:val="nl-NL"/>
        </w:rPr>
        <w:t xml:space="preserve"> ondersteun</w:t>
      </w:r>
      <w:r w:rsidR="00C82FB2">
        <w:rPr>
          <w:lang w:val="nl-NL"/>
        </w:rPr>
        <w:t>en</w:t>
      </w:r>
      <w:r w:rsidR="001C48AD">
        <w:rPr>
          <w:lang w:val="nl-NL"/>
        </w:rPr>
        <w:t>.</w:t>
      </w:r>
      <w:r w:rsidR="002411BD" w:rsidRPr="002411BD">
        <w:rPr>
          <w:rFonts w:ascii="Times New Roman" w:eastAsia="Cambria Math" w:hAnsi="Times New Roman" w:cs="Times New Roman"/>
        </w:rPr>
        <w:t xml:space="preserve"> </w:t>
      </w:r>
      <w:r w:rsidR="0050510D">
        <w:t>B</w:t>
      </w:r>
      <w:r w:rsidR="00DC5F1E">
        <w:t xml:space="preserve">elangrijk voor </w:t>
      </w:r>
      <w:r w:rsidR="00606B82">
        <w:t xml:space="preserve">de </w:t>
      </w:r>
      <w:r w:rsidR="00DC5F1E">
        <w:t xml:space="preserve">communicatie met </w:t>
      </w:r>
      <w:r w:rsidR="00B202D5">
        <w:t>de ESP</w:t>
      </w:r>
      <w:r w:rsidR="002C0815">
        <w:t>-</w:t>
      </w:r>
      <w:r w:rsidR="00B202D5">
        <w:t xml:space="preserve">chip is het </w:t>
      </w:r>
      <w:r w:rsidR="009A4A2B">
        <w:t>USB</w:t>
      </w:r>
      <w:r w:rsidR="002C0815">
        <w:t>-</w:t>
      </w:r>
      <w:r w:rsidR="00B202D5">
        <w:t xml:space="preserve">protocol. </w:t>
      </w:r>
    </w:p>
    <w:p w14:paraId="02FF47DB" w14:textId="111C562B" w:rsidR="00FC5AF3" w:rsidRDefault="00FC5AF3" w:rsidP="00473D07">
      <w:r>
        <w:t>Om de ESP te voeden</w:t>
      </w:r>
      <w:r w:rsidR="004F3466">
        <w:t>,</w:t>
      </w:r>
      <w:r>
        <w:t xml:space="preserve"> is het belangrijk dat </w:t>
      </w:r>
      <w:r w:rsidR="00311820">
        <w:t>die de juiste spanning krijg</w:t>
      </w:r>
      <w:r w:rsidR="00D932EE">
        <w:t>t</w:t>
      </w:r>
      <w:r w:rsidR="00311820">
        <w:t>. De chip wordt gevoed met een spanning van 3</w:t>
      </w:r>
      <w:r w:rsidR="00C11BCE">
        <w:t>,</w:t>
      </w:r>
      <w:r w:rsidR="00311820">
        <w:t>3</w:t>
      </w:r>
      <w:r w:rsidR="008B3B46">
        <w:t xml:space="preserve"> </w:t>
      </w:r>
      <w:r w:rsidR="00B93542">
        <w:t>V</w:t>
      </w:r>
      <w:r w:rsidR="00311820">
        <w:t xml:space="preserve"> </w:t>
      </w:r>
      <w:r w:rsidR="008B3B46">
        <w:t>en dit wordt</w:t>
      </w:r>
      <w:r w:rsidR="00311820">
        <w:t xml:space="preserve"> met een</w:t>
      </w:r>
      <w:r w:rsidR="00727341" w:rsidRPr="00727341">
        <w:t xml:space="preserve"> </w:t>
      </w:r>
      <w:r w:rsidR="00213022">
        <w:t>lo</w:t>
      </w:r>
      <w:r w:rsidR="00727341" w:rsidRPr="00727341">
        <w:t>w-</w:t>
      </w:r>
      <w:r w:rsidR="007C5781" w:rsidRPr="00727341">
        <w:t>drop-out</w:t>
      </w:r>
      <w:r w:rsidR="00727341" w:rsidRPr="00727341">
        <w:t>regulator</w:t>
      </w:r>
      <w:r w:rsidR="00727341">
        <w:t xml:space="preserve"> (LDO) </w:t>
      </w:r>
      <w:r w:rsidR="00311820">
        <w:t>verkregen.</w:t>
      </w:r>
    </w:p>
    <w:p w14:paraId="01C22621" w14:textId="35C06048" w:rsidR="005F6857" w:rsidRDefault="005F6857" w:rsidP="00473D07">
      <w:r>
        <w:t xml:space="preserve">Dit is een </w:t>
      </w:r>
      <w:r w:rsidR="00C0085F">
        <w:t>lineaire</w:t>
      </w:r>
      <w:r>
        <w:t xml:space="preserve"> DC-spanningsregelaar die de uitgangsspanning stabiel kan regelen op </w:t>
      </w:r>
      <w:r w:rsidR="00870073">
        <w:t>3</w:t>
      </w:r>
      <w:r w:rsidR="00C11BCE">
        <w:t>,</w:t>
      </w:r>
      <w:r w:rsidR="00870073">
        <w:t>3 V</w:t>
      </w:r>
      <w:r w:rsidR="005F5D25">
        <w:t>.</w:t>
      </w:r>
    </w:p>
    <w:p w14:paraId="469BE3A1" w14:textId="6DC4F0FB" w:rsidR="00870073" w:rsidRDefault="00870073" w:rsidP="00473D07">
      <w:r>
        <w:t xml:space="preserve">Het systeem </w:t>
      </w:r>
      <w:r w:rsidR="00AE79A5">
        <w:t xml:space="preserve">werkt volgens het </w:t>
      </w:r>
      <w:r w:rsidR="004A1CA1">
        <w:t xml:space="preserve">principe met </w:t>
      </w:r>
      <w:r w:rsidR="004A1CA1" w:rsidRPr="004A1CA1">
        <w:t>potentiaalverschil tussen input en output</w:t>
      </w:r>
      <w:r w:rsidR="004A1CA1">
        <w:t>,</w:t>
      </w:r>
      <w:r w:rsidR="00220C98">
        <w:t xml:space="preserve"> d</w:t>
      </w:r>
      <w:r w:rsidR="00D125ED">
        <w:t>e</w:t>
      </w:r>
      <w:r w:rsidR="00220C98">
        <w:t xml:space="preserve"> ingang</w:t>
      </w:r>
      <w:r w:rsidR="009B78C9">
        <w:t xml:space="preserve"> moet</w:t>
      </w:r>
      <w:r w:rsidR="00220C98">
        <w:t xml:space="preserve"> altijd hoge</w:t>
      </w:r>
      <w:r w:rsidR="009B78C9">
        <w:t>r</w:t>
      </w:r>
      <w:r w:rsidR="00220C98">
        <w:t xml:space="preserve"> zijn dan de uitgang. Het </w:t>
      </w:r>
      <w:r w:rsidR="00297FAA">
        <w:t>energie</w:t>
      </w:r>
      <w:r w:rsidR="00220C98">
        <w:t>verlies tussen deze twee spanningen wordt omgezet in</w:t>
      </w:r>
      <w:r w:rsidR="00297FAA">
        <w:t xml:space="preserve"> warmte</w:t>
      </w:r>
      <w:r w:rsidR="00E174FE">
        <w:t>.</w:t>
      </w:r>
    </w:p>
    <w:p w14:paraId="7535DF7F" w14:textId="7722279D" w:rsidR="00E174FE" w:rsidRDefault="00E174FE" w:rsidP="00E174FE">
      <w:r>
        <w:t>Er is geen verklaring voor de specifieke waarde van de condensatoren</w:t>
      </w:r>
      <w:r w:rsidR="005A6C9E">
        <w:t xml:space="preserve"> </w:t>
      </w:r>
      <w:r>
        <w:t xml:space="preserve">die rond een LDO </w:t>
      </w:r>
      <w:r w:rsidRPr="00DB7DF8">
        <w:t>staan</w:t>
      </w:r>
      <w:r w:rsidR="005A6C9E" w:rsidRPr="00DB7DF8">
        <w:t xml:space="preserve"> (</w:t>
      </w:r>
      <w:r w:rsidR="00BC0FC9" w:rsidRPr="00DB7DF8">
        <w:fldChar w:fldCharType="begin"/>
      </w:r>
      <w:r w:rsidR="00BC0FC9" w:rsidRPr="00DB7DF8">
        <w:instrText xml:space="preserve"> REF _Ref130397303 \h </w:instrText>
      </w:r>
      <w:r w:rsidR="00D45777" w:rsidRPr="00DB7DF8">
        <w:instrText xml:space="preserve"> \* MERGEFORMAT </w:instrText>
      </w:r>
      <w:r w:rsidR="00BC0FC9" w:rsidRPr="00DB7DF8">
        <w:fldChar w:fldCharType="separate"/>
      </w:r>
      <w:r w:rsidR="00732DD9">
        <w:t>Figuur 5</w:t>
      </w:r>
      <w:r w:rsidR="00BC0FC9" w:rsidRPr="00DB7DF8">
        <w:fldChar w:fldCharType="end"/>
      </w:r>
      <w:r w:rsidR="005A6C9E" w:rsidRPr="00DB7DF8">
        <w:t>)</w:t>
      </w:r>
      <w:r w:rsidRPr="00DB7DF8">
        <w:t>.</w:t>
      </w:r>
      <w:r>
        <w:t xml:space="preserve"> De elektrolytische condensatoren dienen in een schakeling </w:t>
      </w:r>
      <w:r w:rsidR="00BA3CE5">
        <w:t>als</w:t>
      </w:r>
      <w:r>
        <w:t xml:space="preserve"> spanning</w:t>
      </w:r>
      <w:r w:rsidR="00BA3CE5">
        <w:t>sbuffer</w:t>
      </w:r>
      <w:r w:rsidR="003F7534">
        <w:t>. Er is bijgevolg</w:t>
      </w:r>
      <w:r w:rsidR="00BA3CE5">
        <w:t xml:space="preserve"> nog steeds een kleine spanning aanwezig </w:t>
      </w:r>
      <w:r w:rsidR="00053D50">
        <w:t>als de algemene spanni</w:t>
      </w:r>
      <w:r w:rsidR="00575F04">
        <w:t>ngsbron plots wegvalt in het circuit</w:t>
      </w:r>
      <w:r>
        <w:t>.</w:t>
      </w:r>
    </w:p>
    <w:p w14:paraId="4934217B" w14:textId="62355B2E" w:rsidR="00E174FE" w:rsidRDefault="00E174FE" w:rsidP="00E174FE">
      <w:r>
        <w:t xml:space="preserve">Keramische condensatoren </w:t>
      </w:r>
      <w:r w:rsidR="003770D7">
        <w:t xml:space="preserve">zijn meestal </w:t>
      </w:r>
      <w:r w:rsidR="006432C8">
        <w:t>heel laag van capaciteit en</w:t>
      </w:r>
      <w:r>
        <w:t xml:space="preserve"> worden </w:t>
      </w:r>
      <w:r w:rsidR="00FB6EFD">
        <w:t>bij een LDO</w:t>
      </w:r>
      <w:r>
        <w:t xml:space="preserve"> gebruikt als ontkoppelcondensatoren. </w:t>
      </w:r>
      <w:r w:rsidR="00957D08">
        <w:t xml:space="preserve">Die </w:t>
      </w:r>
      <w:r w:rsidR="00FB6EFD">
        <w:t xml:space="preserve">dienen </w:t>
      </w:r>
      <w:r w:rsidR="004221F1">
        <w:t xml:space="preserve">om </w:t>
      </w:r>
      <w:r w:rsidR="00FB6EFD">
        <w:t>ruis</w:t>
      </w:r>
      <w:r>
        <w:t xml:space="preserve"> </w:t>
      </w:r>
      <w:r w:rsidR="00957D08">
        <w:t xml:space="preserve">te </w:t>
      </w:r>
      <w:r>
        <w:t>filteren</w:t>
      </w:r>
      <w:r w:rsidR="004221F1">
        <w:t xml:space="preserve"> dat aanwezig is in een schakeling</w:t>
      </w:r>
      <w:r>
        <w:t>.</w:t>
      </w:r>
      <w:sdt>
        <w:sdtPr>
          <w:id w:val="1003006047"/>
          <w:citation/>
        </w:sdtPr>
        <w:sdtContent>
          <w:r w:rsidR="00DB118A">
            <w:fldChar w:fldCharType="begin"/>
          </w:r>
          <w:r w:rsidR="00DB118A">
            <w:rPr>
              <w:lang w:val="nl-NL"/>
            </w:rPr>
            <w:instrText xml:space="preserve"> CITATION LDL1117 \l 1043 </w:instrText>
          </w:r>
          <w:r w:rsidR="00DB118A">
            <w:fldChar w:fldCharType="separate"/>
          </w:r>
          <w:r w:rsidR="00421828">
            <w:rPr>
              <w:noProof/>
              <w:lang w:val="nl-NL"/>
            </w:rPr>
            <w:t xml:space="preserve"> </w:t>
          </w:r>
          <w:r w:rsidR="00421828" w:rsidRPr="00421828">
            <w:rPr>
              <w:noProof/>
              <w:lang w:val="nl-NL"/>
            </w:rPr>
            <w:t>[10]</w:t>
          </w:r>
          <w:r w:rsidR="00DB118A">
            <w:fldChar w:fldCharType="end"/>
          </w:r>
        </w:sdtContent>
      </w:sdt>
    </w:p>
    <w:p w14:paraId="045A0D0E" w14:textId="77777777" w:rsidR="00C0085F" w:rsidRDefault="00C0085F" w:rsidP="00C0085F">
      <w:pPr>
        <w:keepNext/>
      </w:pPr>
      <w:r>
        <w:rPr>
          <w:noProof/>
        </w:rPr>
        <w:drawing>
          <wp:inline distT="0" distB="0" distL="0" distR="0" wp14:anchorId="4FFE2095" wp14:editId="014FBE70">
            <wp:extent cx="3689405" cy="1988820"/>
            <wp:effectExtent l="0" t="0" r="6350" b="0"/>
            <wp:docPr id="1" name="Afbeelding 1"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diagram&#10;&#10;Automatisch gegenereerde beschrijving"/>
                    <pic:cNvPicPr/>
                  </pic:nvPicPr>
                  <pic:blipFill>
                    <a:blip r:embed="rId33"/>
                    <a:stretch>
                      <a:fillRect/>
                    </a:stretch>
                  </pic:blipFill>
                  <pic:spPr>
                    <a:xfrm>
                      <a:off x="0" y="0"/>
                      <a:ext cx="3692718" cy="1990606"/>
                    </a:xfrm>
                    <a:prstGeom prst="rect">
                      <a:avLst/>
                    </a:prstGeom>
                  </pic:spPr>
                </pic:pic>
              </a:graphicData>
            </a:graphic>
          </wp:inline>
        </w:drawing>
      </w:r>
    </w:p>
    <w:p w14:paraId="76C3B746" w14:textId="5891489C" w:rsidR="00C0085F" w:rsidRPr="002411BD" w:rsidRDefault="001733F0" w:rsidP="001733F0">
      <w:pPr>
        <w:pStyle w:val="Bijschrift"/>
      </w:pPr>
      <w:bookmarkStart w:id="45" w:name="_Ref130397303"/>
      <w:bookmarkStart w:id="46" w:name="_Toc130397346"/>
      <w:bookmarkStart w:id="47" w:name="_Toc136546211"/>
      <w:r>
        <w:t xml:space="preserve">Figuur </w:t>
      </w:r>
      <w:r>
        <w:fldChar w:fldCharType="begin"/>
      </w:r>
      <w:r>
        <w:instrText xml:space="preserve"> SEQ Figuur \* ARABIC </w:instrText>
      </w:r>
      <w:r>
        <w:fldChar w:fldCharType="separate"/>
      </w:r>
      <w:r w:rsidR="00732DD9">
        <w:rPr>
          <w:noProof/>
        </w:rPr>
        <w:t>5</w:t>
      </w:r>
      <w:r>
        <w:fldChar w:fldCharType="end"/>
      </w:r>
      <w:bookmarkEnd w:id="45"/>
      <w:r>
        <w:t>: T</w:t>
      </w:r>
      <w:r w:rsidRPr="00F93A54">
        <w:t>ypische applicatie LDO</w:t>
      </w:r>
      <w:bookmarkEnd w:id="46"/>
      <w:sdt>
        <w:sdtPr>
          <w:id w:val="-1158769054"/>
          <w:citation/>
        </w:sdtPr>
        <w:sdtContent>
          <w:r w:rsidR="00010C14">
            <w:fldChar w:fldCharType="begin"/>
          </w:r>
          <w:r w:rsidR="00010C14">
            <w:rPr>
              <w:lang w:val="nl-NL"/>
            </w:rPr>
            <w:instrText xml:space="preserve"> CITATION LDL1117 \l 1043 </w:instrText>
          </w:r>
          <w:r w:rsidR="00010C14">
            <w:fldChar w:fldCharType="separate"/>
          </w:r>
          <w:r w:rsidR="00421828">
            <w:rPr>
              <w:noProof/>
              <w:lang w:val="nl-NL"/>
            </w:rPr>
            <w:t xml:space="preserve"> </w:t>
          </w:r>
          <w:r w:rsidR="00421828" w:rsidRPr="00421828">
            <w:rPr>
              <w:noProof/>
              <w:lang w:val="nl-NL"/>
            </w:rPr>
            <w:t>[10]</w:t>
          </w:r>
          <w:r w:rsidR="00010C14">
            <w:fldChar w:fldCharType="end"/>
          </w:r>
        </w:sdtContent>
      </w:sdt>
      <w:bookmarkEnd w:id="47"/>
    </w:p>
    <w:p w14:paraId="7D8C2219" w14:textId="09201CFB" w:rsidR="002F6E72" w:rsidRDefault="002F6E72" w:rsidP="00BC418B">
      <w:pPr>
        <w:rPr>
          <w:lang w:val="nl-NL"/>
        </w:rPr>
        <w:sectPr w:rsidR="002F6E72" w:rsidSect="00995550">
          <w:pgSz w:w="11906" w:h="16838"/>
          <w:pgMar w:top="1417" w:right="1417" w:bottom="1417" w:left="1417" w:header="708" w:footer="708" w:gutter="0"/>
          <w:cols w:space="708"/>
          <w:titlePg/>
          <w:docGrid w:linePitch="360"/>
        </w:sectPr>
      </w:pPr>
    </w:p>
    <w:p w14:paraId="5F58DB25" w14:textId="52C5605F" w:rsidR="00637296" w:rsidRDefault="00B61492" w:rsidP="001C193F">
      <w:pPr>
        <w:pStyle w:val="Kop3"/>
        <w:rPr>
          <w:lang w:val="nl-NL"/>
        </w:rPr>
      </w:pPr>
      <w:bookmarkStart w:id="48" w:name="_Toc136546168"/>
      <w:r>
        <w:rPr>
          <w:lang w:val="nl-NL"/>
        </w:rPr>
        <w:lastRenderedPageBreak/>
        <w:t>Communicatie</w:t>
      </w:r>
      <w:bookmarkEnd w:id="48"/>
    </w:p>
    <w:p w14:paraId="2D0FD780" w14:textId="3443A359" w:rsidR="005A6C9E" w:rsidRDefault="007261F0" w:rsidP="00BC418B">
      <w:pPr>
        <w:rPr>
          <w:lang w:val="nl-NL"/>
        </w:rPr>
      </w:pPr>
      <w:r>
        <w:rPr>
          <w:lang w:val="nl-NL"/>
        </w:rPr>
        <w:t xml:space="preserve">Om te communiceren met een ESP-32 moet er een aparte chip </w:t>
      </w:r>
      <w:r w:rsidR="00C21F57">
        <w:rPr>
          <w:lang w:val="nl-NL"/>
        </w:rPr>
        <w:t xml:space="preserve">worden </w:t>
      </w:r>
      <w:r>
        <w:rPr>
          <w:lang w:val="nl-NL"/>
        </w:rPr>
        <w:t>gebruikt. E</w:t>
      </w:r>
      <w:r w:rsidR="00C21F57">
        <w:rPr>
          <w:lang w:val="nl-NL"/>
        </w:rPr>
        <w:t>é</w:t>
      </w:r>
      <w:r>
        <w:rPr>
          <w:lang w:val="nl-NL"/>
        </w:rPr>
        <w:t xml:space="preserve">n van de veel gebruikte mogelijkheden </w:t>
      </w:r>
      <w:r w:rsidR="0067693D">
        <w:rPr>
          <w:lang w:val="nl-NL"/>
        </w:rPr>
        <w:t xml:space="preserve">is de </w:t>
      </w:r>
      <w:r w:rsidR="00DF1D39">
        <w:rPr>
          <w:lang w:val="nl-NL"/>
        </w:rPr>
        <w:t>CP2102</w:t>
      </w:r>
      <w:r w:rsidR="0067693D">
        <w:rPr>
          <w:lang w:val="nl-NL"/>
        </w:rPr>
        <w:t xml:space="preserve">. </w:t>
      </w:r>
      <w:r w:rsidR="009558FF">
        <w:rPr>
          <w:lang w:val="nl-NL"/>
        </w:rPr>
        <w:t>Uit de</w:t>
      </w:r>
      <w:r w:rsidR="002F6E72">
        <w:rPr>
          <w:lang w:val="nl-NL"/>
        </w:rPr>
        <w:t xml:space="preserve"> </w:t>
      </w:r>
      <w:r w:rsidR="0082092E">
        <w:rPr>
          <w:lang w:val="nl-NL"/>
        </w:rPr>
        <w:t>USB-C</w:t>
      </w:r>
      <w:r w:rsidR="00AE6C21">
        <w:rPr>
          <w:lang w:val="nl-NL"/>
        </w:rPr>
        <w:t>-</w:t>
      </w:r>
      <w:r w:rsidR="002F6E72">
        <w:rPr>
          <w:lang w:val="nl-NL"/>
        </w:rPr>
        <w:t xml:space="preserve">poort </w:t>
      </w:r>
      <w:r w:rsidR="009558FF">
        <w:rPr>
          <w:lang w:val="nl-NL"/>
        </w:rPr>
        <w:t xml:space="preserve">komt </w:t>
      </w:r>
      <w:r w:rsidR="002F6E72">
        <w:rPr>
          <w:lang w:val="nl-NL"/>
        </w:rPr>
        <w:t xml:space="preserve">een protocol dat </w:t>
      </w:r>
      <w:r w:rsidR="009A4A2B">
        <w:rPr>
          <w:lang w:val="nl-NL"/>
        </w:rPr>
        <w:t>USB</w:t>
      </w:r>
      <w:r w:rsidR="00F164C9">
        <w:rPr>
          <w:lang w:val="nl-NL"/>
        </w:rPr>
        <w:t xml:space="preserve"> heet, maar dit verstaat de ESP-32 niet. Wat de ESP wel verstaat is het UART</w:t>
      </w:r>
      <w:r w:rsidR="00DB4CAE">
        <w:rPr>
          <w:lang w:val="nl-NL"/>
        </w:rPr>
        <w:t>-</w:t>
      </w:r>
      <w:r w:rsidR="00F164C9">
        <w:rPr>
          <w:lang w:val="nl-NL"/>
        </w:rPr>
        <w:t xml:space="preserve">protocol. </w:t>
      </w:r>
      <w:r w:rsidR="00A75352">
        <w:rPr>
          <w:lang w:val="nl-NL"/>
        </w:rPr>
        <w:t>Dit is</w:t>
      </w:r>
      <w:r w:rsidR="000B0AAD">
        <w:rPr>
          <w:lang w:val="nl-NL"/>
        </w:rPr>
        <w:t xml:space="preserve"> </w:t>
      </w:r>
      <w:r w:rsidR="00A75352">
        <w:rPr>
          <w:lang w:val="nl-NL"/>
        </w:rPr>
        <w:t xml:space="preserve">de reden waarom </w:t>
      </w:r>
      <w:r w:rsidR="00FA5D9D">
        <w:rPr>
          <w:lang w:val="nl-NL"/>
        </w:rPr>
        <w:t xml:space="preserve">wordt </w:t>
      </w:r>
      <w:r w:rsidR="00282301">
        <w:rPr>
          <w:lang w:val="nl-NL"/>
        </w:rPr>
        <w:t>gedacht</w:t>
      </w:r>
      <w:r w:rsidR="00A75352">
        <w:rPr>
          <w:lang w:val="nl-NL"/>
        </w:rPr>
        <w:t xml:space="preserve"> aan de veel gebruikte </w:t>
      </w:r>
      <w:r w:rsidR="00DF1D39">
        <w:rPr>
          <w:lang w:val="nl-NL"/>
        </w:rPr>
        <w:t>CP2102</w:t>
      </w:r>
      <w:r w:rsidR="00A75352">
        <w:rPr>
          <w:lang w:val="nl-NL"/>
        </w:rPr>
        <w:t xml:space="preserve">, </w:t>
      </w:r>
      <w:r w:rsidR="00803206">
        <w:rPr>
          <w:lang w:val="nl-NL"/>
        </w:rPr>
        <w:t xml:space="preserve">het </w:t>
      </w:r>
      <w:r w:rsidR="00A75352">
        <w:rPr>
          <w:lang w:val="nl-NL"/>
        </w:rPr>
        <w:t xml:space="preserve">is namelijk een </w:t>
      </w:r>
      <w:r w:rsidR="009A4A2B">
        <w:rPr>
          <w:lang w:val="nl-NL"/>
        </w:rPr>
        <w:t>USB</w:t>
      </w:r>
      <w:r w:rsidR="00A75352">
        <w:rPr>
          <w:lang w:val="nl-NL"/>
        </w:rPr>
        <w:t xml:space="preserve"> naar </w:t>
      </w:r>
      <w:r w:rsidR="00EB6A6B" w:rsidRPr="00EB6A6B">
        <w:rPr>
          <w:lang w:val="nl-NL"/>
        </w:rPr>
        <w:t xml:space="preserve">TTL Serial </w:t>
      </w:r>
      <w:r w:rsidR="00A75352">
        <w:rPr>
          <w:lang w:val="nl-NL"/>
        </w:rPr>
        <w:t>UART</w:t>
      </w:r>
      <w:r w:rsidR="0089704B">
        <w:rPr>
          <w:lang w:val="nl-NL"/>
        </w:rPr>
        <w:t>-</w:t>
      </w:r>
      <w:r w:rsidR="00A75352">
        <w:rPr>
          <w:lang w:val="nl-NL"/>
        </w:rPr>
        <w:t>convertor.</w:t>
      </w:r>
    </w:p>
    <w:p w14:paraId="15AAC418" w14:textId="7A72D062" w:rsidR="00EB6A6B" w:rsidRDefault="00EB6A6B" w:rsidP="00BC418B">
      <w:pPr>
        <w:rPr>
          <w:lang w:val="nl-NL"/>
        </w:rPr>
      </w:pPr>
      <w:r>
        <w:rPr>
          <w:lang w:val="nl-NL"/>
        </w:rPr>
        <w:t xml:space="preserve">TTL staat voor </w:t>
      </w:r>
      <w:r w:rsidR="007A2780">
        <w:rPr>
          <w:lang w:val="nl-NL"/>
        </w:rPr>
        <w:t>T</w:t>
      </w:r>
      <w:r>
        <w:rPr>
          <w:lang w:val="nl-NL"/>
        </w:rPr>
        <w:t>ransistor</w:t>
      </w:r>
      <w:r w:rsidR="005C0823">
        <w:rPr>
          <w:lang w:val="nl-NL"/>
        </w:rPr>
        <w:t>-</w:t>
      </w:r>
      <w:r w:rsidR="007A2780">
        <w:rPr>
          <w:lang w:val="nl-NL"/>
        </w:rPr>
        <w:t>T</w:t>
      </w:r>
      <w:r>
        <w:rPr>
          <w:lang w:val="nl-NL"/>
        </w:rPr>
        <w:t xml:space="preserve">ransistor </w:t>
      </w:r>
      <w:r w:rsidR="00A8767E">
        <w:rPr>
          <w:lang w:val="nl-NL"/>
        </w:rPr>
        <w:t>L</w:t>
      </w:r>
      <w:r>
        <w:rPr>
          <w:lang w:val="nl-NL"/>
        </w:rPr>
        <w:t>ogica</w:t>
      </w:r>
      <w:r w:rsidR="00CF344F">
        <w:rPr>
          <w:lang w:val="nl-NL"/>
        </w:rPr>
        <w:t xml:space="preserve"> en heeft een spanningsniveau van 0 tot 5</w:t>
      </w:r>
      <w:r w:rsidR="00031020">
        <w:rPr>
          <w:lang w:val="nl-NL"/>
        </w:rPr>
        <w:t xml:space="preserve"> </w:t>
      </w:r>
      <w:r w:rsidR="00CF344F">
        <w:rPr>
          <w:lang w:val="nl-NL"/>
        </w:rPr>
        <w:t>V</w:t>
      </w:r>
      <w:r>
        <w:rPr>
          <w:lang w:val="nl-NL"/>
        </w:rPr>
        <w:t>.</w:t>
      </w:r>
      <w:r w:rsidR="00391837">
        <w:rPr>
          <w:lang w:val="nl-NL"/>
        </w:rPr>
        <w:t xml:space="preserve"> H</w:t>
      </w:r>
      <w:r w:rsidR="00252174">
        <w:rPr>
          <w:lang w:val="nl-NL"/>
        </w:rPr>
        <w:t xml:space="preserve">et is </w:t>
      </w:r>
      <w:r w:rsidR="00391837">
        <w:rPr>
          <w:lang w:val="nl-NL"/>
        </w:rPr>
        <w:t xml:space="preserve"> een chip op basis van transistoren.</w:t>
      </w:r>
      <w:r w:rsidR="00C6687A">
        <w:rPr>
          <w:lang w:val="nl-NL"/>
        </w:rPr>
        <w:t xml:space="preserve"> </w:t>
      </w:r>
    </w:p>
    <w:p w14:paraId="128ADF93" w14:textId="6E103267" w:rsidR="00A41EA6" w:rsidRPr="007261F0" w:rsidRDefault="00870D56" w:rsidP="00BC418B">
      <w:pPr>
        <w:rPr>
          <w:lang w:val="nl-NL"/>
        </w:rPr>
      </w:pPr>
      <w:r>
        <w:rPr>
          <w:lang w:val="nl-NL"/>
        </w:rPr>
        <w:t>D</w:t>
      </w:r>
      <w:r w:rsidR="006A0B68">
        <w:rPr>
          <w:lang w:val="nl-NL"/>
        </w:rPr>
        <w:t>e CP2102</w:t>
      </w:r>
      <w:r>
        <w:rPr>
          <w:lang w:val="nl-NL"/>
        </w:rPr>
        <w:t xml:space="preserve">  biedt </w:t>
      </w:r>
      <w:r w:rsidR="00A41EA6" w:rsidRPr="00A41EA6">
        <w:rPr>
          <w:lang w:val="nl-NL"/>
        </w:rPr>
        <w:t>een complete plug-and-play</w:t>
      </w:r>
      <w:r w:rsidR="001362A4">
        <w:rPr>
          <w:lang w:val="nl-NL"/>
        </w:rPr>
        <w:t>-</w:t>
      </w:r>
      <w:r w:rsidR="00A41EA6" w:rsidRPr="00A41EA6">
        <w:rPr>
          <w:lang w:val="nl-NL"/>
        </w:rPr>
        <w:t xml:space="preserve">interface-oplossing met royaltyvrije stuurprogramma's. </w:t>
      </w:r>
      <w:r w:rsidR="006B3609">
        <w:rPr>
          <w:lang w:val="nl-NL"/>
        </w:rPr>
        <w:t xml:space="preserve">De chip is </w:t>
      </w:r>
      <w:r w:rsidR="009A4A2B">
        <w:rPr>
          <w:lang w:val="nl-NL"/>
        </w:rPr>
        <w:t>USB</w:t>
      </w:r>
      <w:r w:rsidR="00A41EA6" w:rsidRPr="00A41EA6">
        <w:rPr>
          <w:lang w:val="nl-NL"/>
        </w:rPr>
        <w:t xml:space="preserve"> 2.0-compatibel</w:t>
      </w:r>
      <w:r w:rsidR="00BE277C">
        <w:rPr>
          <w:lang w:val="nl-NL"/>
        </w:rPr>
        <w:t xml:space="preserve">, </w:t>
      </w:r>
      <w:r w:rsidR="006B3609">
        <w:rPr>
          <w:lang w:val="nl-NL"/>
        </w:rPr>
        <w:t>wat zorgt voor snelle communicatie.</w:t>
      </w:r>
      <w:r w:rsidR="008A5730">
        <w:rPr>
          <w:lang w:val="nl-NL"/>
        </w:rPr>
        <w:t xml:space="preserve"> </w:t>
      </w:r>
    </w:p>
    <w:p w14:paraId="6F6E6A4E" w14:textId="03C60A6D" w:rsidR="00B61492" w:rsidRDefault="00C537ED" w:rsidP="001C193F">
      <w:pPr>
        <w:pStyle w:val="Kop3"/>
        <w:rPr>
          <w:lang w:val="nl-NL"/>
        </w:rPr>
      </w:pPr>
      <w:bookmarkStart w:id="49" w:name="_Toc136546169"/>
      <w:r>
        <w:rPr>
          <w:lang w:val="nl-NL"/>
        </w:rPr>
        <w:t>Programmatiecircuit</w:t>
      </w:r>
      <w:bookmarkEnd w:id="49"/>
    </w:p>
    <w:p w14:paraId="2415FDD4" w14:textId="4AE49761" w:rsidR="00213090" w:rsidRDefault="007832FD" w:rsidP="00BC418B">
      <w:pPr>
        <w:rPr>
          <w:lang w:val="nl-NL"/>
        </w:rPr>
      </w:pPr>
      <w:r>
        <w:rPr>
          <w:lang w:val="nl-NL"/>
        </w:rPr>
        <w:t>E</w:t>
      </w:r>
      <w:r w:rsidR="00213090">
        <w:rPr>
          <w:lang w:val="nl-NL"/>
        </w:rPr>
        <w:t xml:space="preserve">r is een </w:t>
      </w:r>
      <w:r w:rsidR="0031456B">
        <w:rPr>
          <w:lang w:val="nl-NL"/>
        </w:rPr>
        <w:t>reset</w:t>
      </w:r>
      <w:r w:rsidR="00213090">
        <w:rPr>
          <w:lang w:val="nl-NL"/>
        </w:rPr>
        <w:t xml:space="preserve">knop en een </w:t>
      </w:r>
      <w:r w:rsidR="0031456B">
        <w:rPr>
          <w:lang w:val="nl-NL"/>
        </w:rPr>
        <w:t>flash</w:t>
      </w:r>
      <w:r w:rsidR="00DC6C28">
        <w:rPr>
          <w:lang w:val="nl-NL"/>
        </w:rPr>
        <w:t>knop</w:t>
      </w:r>
      <w:r w:rsidR="00E97579">
        <w:rPr>
          <w:lang w:val="nl-NL"/>
        </w:rPr>
        <w:t xml:space="preserve"> (</w:t>
      </w:r>
      <w:r w:rsidR="00595436">
        <w:rPr>
          <w:lang w:val="nl-NL"/>
        </w:rPr>
        <w:t xml:space="preserve">of </w:t>
      </w:r>
      <w:r w:rsidR="00E97579">
        <w:rPr>
          <w:lang w:val="nl-NL"/>
        </w:rPr>
        <w:t>bootknop)</w:t>
      </w:r>
      <w:r w:rsidR="00DC6C28">
        <w:rPr>
          <w:lang w:val="nl-NL"/>
        </w:rPr>
        <w:t xml:space="preserve"> </w:t>
      </w:r>
      <w:r w:rsidR="00B1397A" w:rsidRPr="00F74020">
        <w:rPr>
          <w:lang w:val="nl-NL"/>
        </w:rPr>
        <w:t>vereist</w:t>
      </w:r>
      <w:r w:rsidR="00DC6C28">
        <w:rPr>
          <w:lang w:val="nl-NL"/>
        </w:rPr>
        <w:t xml:space="preserve"> om een programma op de microcontroller te laden. </w:t>
      </w:r>
      <w:r w:rsidR="0031456B">
        <w:rPr>
          <w:lang w:val="nl-NL"/>
        </w:rPr>
        <w:t>De functie van de re</w:t>
      </w:r>
      <w:r>
        <w:rPr>
          <w:lang w:val="nl-NL"/>
        </w:rPr>
        <w:t xml:space="preserve">setknop </w:t>
      </w:r>
      <w:r w:rsidR="00FD7B2C">
        <w:rPr>
          <w:lang w:val="nl-NL"/>
        </w:rPr>
        <w:t xml:space="preserve">is </w:t>
      </w:r>
      <w:r>
        <w:rPr>
          <w:lang w:val="nl-NL"/>
        </w:rPr>
        <w:t xml:space="preserve">om de enablepin van de MCU </w:t>
      </w:r>
      <w:r w:rsidR="008F17FB">
        <w:rPr>
          <w:lang w:val="nl-NL"/>
        </w:rPr>
        <w:t>naar een ground te trekken</w:t>
      </w:r>
      <w:r w:rsidR="00862253">
        <w:rPr>
          <w:lang w:val="nl-NL"/>
        </w:rPr>
        <w:t xml:space="preserve"> omdat de enablepin</w:t>
      </w:r>
      <w:r w:rsidR="008F17FB">
        <w:rPr>
          <w:lang w:val="nl-NL"/>
        </w:rPr>
        <w:t xml:space="preserve"> standaard </w:t>
      </w:r>
      <w:r w:rsidR="00862253">
        <w:rPr>
          <w:lang w:val="nl-NL"/>
        </w:rPr>
        <w:t xml:space="preserve">op een hoog niveau </w:t>
      </w:r>
      <w:r w:rsidR="008F17FB">
        <w:rPr>
          <w:lang w:val="nl-NL"/>
        </w:rPr>
        <w:t>staat</w:t>
      </w:r>
      <w:r w:rsidR="00862253">
        <w:rPr>
          <w:lang w:val="nl-NL"/>
        </w:rPr>
        <w:t>.</w:t>
      </w:r>
      <w:r w:rsidR="00A307FF">
        <w:rPr>
          <w:lang w:val="nl-NL"/>
        </w:rPr>
        <w:t xml:space="preserve"> Als dit gebeur</w:t>
      </w:r>
      <w:r w:rsidR="007F6AB9">
        <w:rPr>
          <w:lang w:val="nl-NL"/>
        </w:rPr>
        <w:t>t</w:t>
      </w:r>
      <w:r w:rsidR="00913954">
        <w:rPr>
          <w:lang w:val="nl-NL"/>
        </w:rPr>
        <w:t>,</w:t>
      </w:r>
      <w:r w:rsidR="007F6AB9">
        <w:rPr>
          <w:lang w:val="nl-NL"/>
        </w:rPr>
        <w:t xml:space="preserve"> </w:t>
      </w:r>
      <w:r w:rsidR="00A307FF">
        <w:rPr>
          <w:lang w:val="nl-NL"/>
        </w:rPr>
        <w:t>dan wijkt de chip af van zijn standaardprogramma</w:t>
      </w:r>
      <w:r w:rsidR="000E1F9C">
        <w:rPr>
          <w:lang w:val="nl-NL"/>
        </w:rPr>
        <w:t>,</w:t>
      </w:r>
      <w:r w:rsidR="00A307FF">
        <w:rPr>
          <w:lang w:val="nl-NL"/>
        </w:rPr>
        <w:t xml:space="preserve"> </w:t>
      </w:r>
      <w:r w:rsidR="00E52138">
        <w:rPr>
          <w:lang w:val="nl-NL"/>
        </w:rPr>
        <w:t>wordt het</w:t>
      </w:r>
      <w:r w:rsidR="000E1F9C">
        <w:rPr>
          <w:lang w:val="nl-NL"/>
        </w:rPr>
        <w:t xml:space="preserve"> o</w:t>
      </w:r>
      <w:r w:rsidR="00E52138">
        <w:rPr>
          <w:lang w:val="nl-NL"/>
        </w:rPr>
        <w:t>nderbroken en ook gereset.</w:t>
      </w:r>
    </w:p>
    <w:p w14:paraId="32CCCA08" w14:textId="3ED1D63D" w:rsidR="00896EB5" w:rsidRDefault="00F62B82" w:rsidP="00BC418B">
      <w:pPr>
        <w:rPr>
          <w:lang w:val="nl-NL"/>
        </w:rPr>
        <w:sectPr w:rsidR="00896EB5" w:rsidSect="00995550">
          <w:pgSz w:w="11906" w:h="16838"/>
          <w:pgMar w:top="1417" w:right="1417" w:bottom="1417" w:left="1417" w:header="708" w:footer="708" w:gutter="0"/>
          <w:cols w:space="708"/>
          <w:titlePg/>
          <w:docGrid w:linePitch="360"/>
        </w:sectPr>
      </w:pPr>
      <w:r>
        <w:rPr>
          <w:lang w:val="nl-NL"/>
        </w:rPr>
        <w:t>Om programma’s in te laden</w:t>
      </w:r>
      <w:r w:rsidR="000375F0">
        <w:rPr>
          <w:lang w:val="nl-NL"/>
        </w:rPr>
        <w:t>,</w:t>
      </w:r>
      <w:r w:rsidR="001729B9">
        <w:rPr>
          <w:lang w:val="nl-NL"/>
        </w:rPr>
        <w:t xml:space="preserve"> </w:t>
      </w:r>
      <w:r w:rsidR="00EB4270">
        <w:rPr>
          <w:lang w:val="nl-NL"/>
        </w:rPr>
        <w:t>kan er gebruik worden</w:t>
      </w:r>
      <w:r w:rsidR="00205BB9">
        <w:rPr>
          <w:lang w:val="nl-NL"/>
        </w:rPr>
        <w:t xml:space="preserve"> gemaakt</w:t>
      </w:r>
      <w:r w:rsidR="00EB4270">
        <w:rPr>
          <w:lang w:val="nl-NL"/>
        </w:rPr>
        <w:t xml:space="preserve"> van een transistornetwerk om automatisch in te laden. Hiervoor </w:t>
      </w:r>
      <w:r w:rsidR="009D25B9">
        <w:rPr>
          <w:lang w:val="nl-NL"/>
        </w:rPr>
        <w:t>is</w:t>
      </w:r>
      <w:r w:rsidR="00EB4270">
        <w:rPr>
          <w:lang w:val="nl-NL"/>
        </w:rPr>
        <w:t xml:space="preserve"> geen knop meer nodig. </w:t>
      </w:r>
      <w:r w:rsidR="00EB4270" w:rsidRPr="00AB2B23">
        <w:rPr>
          <w:lang w:val="nl-NL"/>
        </w:rPr>
        <w:t>Als dit netwerk niet aanwezig is</w:t>
      </w:r>
      <w:r w:rsidR="00B13123" w:rsidRPr="00AB2B23">
        <w:rPr>
          <w:lang w:val="nl-NL"/>
        </w:rPr>
        <w:t xml:space="preserve">, </w:t>
      </w:r>
      <w:r w:rsidR="00C67BBB" w:rsidRPr="00AB2B23">
        <w:rPr>
          <w:lang w:val="nl-NL"/>
        </w:rPr>
        <w:t xml:space="preserve">wordt er </w:t>
      </w:r>
      <w:r w:rsidR="00A17CAA" w:rsidRPr="00AB2B23">
        <w:rPr>
          <w:lang w:val="nl-NL"/>
        </w:rPr>
        <w:t xml:space="preserve">tijdens het inladen van het programma op de flashknop </w:t>
      </w:r>
      <w:r w:rsidR="00B13123" w:rsidRPr="00AB2B23">
        <w:rPr>
          <w:lang w:val="nl-NL"/>
        </w:rPr>
        <w:t>gedrukt</w:t>
      </w:r>
      <w:r w:rsidR="00A17CAA" w:rsidRPr="00AB2B23">
        <w:rPr>
          <w:lang w:val="nl-NL"/>
        </w:rPr>
        <w:t>.</w:t>
      </w:r>
    </w:p>
    <w:p w14:paraId="26D9444B" w14:textId="67B02F69" w:rsidR="00C537ED" w:rsidRDefault="00E45493" w:rsidP="001C193F">
      <w:pPr>
        <w:pStyle w:val="Kop3"/>
        <w:rPr>
          <w:lang w:val="nl-NL"/>
        </w:rPr>
      </w:pPr>
      <w:bookmarkStart w:id="50" w:name="_Toc136546170"/>
      <w:r>
        <w:rPr>
          <w:lang w:val="nl-NL"/>
        </w:rPr>
        <w:lastRenderedPageBreak/>
        <w:t>Sensor voor het aansturen van de stappenmotor</w:t>
      </w:r>
      <w:bookmarkEnd w:id="50"/>
    </w:p>
    <w:p w14:paraId="63AAF9EE" w14:textId="25887533" w:rsidR="00EE4CC5" w:rsidRDefault="00E168B8" w:rsidP="00BC418B">
      <w:pPr>
        <w:rPr>
          <w:lang w:val="nl-NL"/>
        </w:rPr>
      </w:pPr>
      <w:r w:rsidRPr="7E0A785D">
        <w:rPr>
          <w:lang w:val="nl-NL"/>
        </w:rPr>
        <w:t>T</w:t>
      </w:r>
      <w:r w:rsidR="000528B9">
        <w:rPr>
          <w:lang w:val="nl-NL"/>
        </w:rPr>
        <w:t>MC</w:t>
      </w:r>
      <w:r w:rsidRPr="7E0A785D">
        <w:rPr>
          <w:lang w:val="nl-NL"/>
        </w:rPr>
        <w:t>2208</w:t>
      </w:r>
      <w:r w:rsidR="6C1B50D7" w:rsidRPr="7E0A785D">
        <w:rPr>
          <w:lang w:val="nl-NL"/>
        </w:rPr>
        <w:t xml:space="preserve"> is een ultrastille tweefasige stappenmotordriverchip</w:t>
      </w:r>
      <w:sdt>
        <w:sdtPr>
          <w:rPr>
            <w:lang w:val="nl-NL"/>
          </w:rPr>
          <w:id w:val="-1882389050"/>
          <w:citation/>
        </w:sdtPr>
        <w:sdtContent>
          <w:r w:rsidR="00A45FF7">
            <w:rPr>
              <w:lang w:val="nl-NL"/>
            </w:rPr>
            <w:fldChar w:fldCharType="begin"/>
          </w:r>
          <w:r w:rsidR="00A45FF7">
            <w:rPr>
              <w:lang w:val="nl-NL"/>
            </w:rPr>
            <w:instrText xml:space="preserve"> CITATION TMC2208 \l 1043 </w:instrText>
          </w:r>
          <w:r w:rsidR="00A45FF7">
            <w:rPr>
              <w:lang w:val="nl-NL"/>
            </w:rPr>
            <w:fldChar w:fldCharType="separate"/>
          </w:r>
          <w:r w:rsidR="00421828">
            <w:rPr>
              <w:noProof/>
              <w:lang w:val="nl-NL"/>
            </w:rPr>
            <w:t xml:space="preserve"> </w:t>
          </w:r>
          <w:r w:rsidR="00421828" w:rsidRPr="00421828">
            <w:rPr>
              <w:noProof/>
              <w:lang w:val="nl-NL"/>
            </w:rPr>
            <w:t>[11]</w:t>
          </w:r>
          <w:r w:rsidR="00A45FF7">
            <w:rPr>
              <w:lang w:val="nl-NL"/>
            </w:rPr>
            <w:fldChar w:fldCharType="end"/>
          </w:r>
        </w:sdtContent>
      </w:sdt>
      <w:r w:rsidR="6C1B50D7" w:rsidRPr="7E0A785D">
        <w:rPr>
          <w:lang w:val="nl-NL"/>
        </w:rPr>
        <w:t>.</w:t>
      </w:r>
      <w:r w:rsidR="00020893">
        <w:rPr>
          <w:lang w:val="nl-NL"/>
        </w:rPr>
        <w:t xml:space="preserve"> </w:t>
      </w:r>
      <w:r w:rsidR="00026C03">
        <w:rPr>
          <w:lang w:val="nl-NL"/>
        </w:rPr>
        <w:t>Het stuurt de motoren aan door full</w:t>
      </w:r>
      <w:r w:rsidR="00412DBE">
        <w:rPr>
          <w:lang w:val="nl-NL"/>
        </w:rPr>
        <w:t>-</w:t>
      </w:r>
      <w:r w:rsidR="00026C03">
        <w:rPr>
          <w:lang w:val="nl-NL"/>
        </w:rPr>
        <w:t xml:space="preserve"> en </w:t>
      </w:r>
      <w:r w:rsidR="00026C03" w:rsidRPr="00DB7DF8">
        <w:rPr>
          <w:lang w:val="nl-NL"/>
        </w:rPr>
        <w:t>microstepping</w:t>
      </w:r>
      <w:r w:rsidR="00AF055E" w:rsidRPr="00DB7DF8">
        <w:rPr>
          <w:lang w:val="nl-NL"/>
        </w:rPr>
        <w:t xml:space="preserve"> </w:t>
      </w:r>
      <w:r w:rsidR="00AF055E" w:rsidRPr="00DB7DF8">
        <w:rPr>
          <w:lang w:val="nl-NL"/>
        </w:rPr>
        <w:fldChar w:fldCharType="begin"/>
      </w:r>
      <w:r w:rsidR="00AF055E" w:rsidRPr="00DB7DF8">
        <w:rPr>
          <w:lang w:val="nl-NL"/>
        </w:rPr>
        <w:instrText xml:space="preserve"> REF _Ref131060602 \h  \* MERGEFORMAT </w:instrText>
      </w:r>
      <w:r w:rsidR="00AF055E" w:rsidRPr="00DB7DF8">
        <w:rPr>
          <w:lang w:val="nl-NL"/>
        </w:rPr>
      </w:r>
      <w:r w:rsidR="00AF055E" w:rsidRPr="00DB7DF8">
        <w:rPr>
          <w:lang w:val="nl-NL"/>
        </w:rPr>
        <w:fldChar w:fldCharType="separate"/>
      </w:r>
      <w:r w:rsidR="00732DD9" w:rsidRPr="00732DD9">
        <w:t>Figuur 6</w:t>
      </w:r>
      <w:r w:rsidR="00AF055E" w:rsidRPr="00DB7DF8">
        <w:rPr>
          <w:lang w:val="nl-NL"/>
        </w:rPr>
        <w:fldChar w:fldCharType="end"/>
      </w:r>
      <w:r w:rsidR="00BC1AC3">
        <w:rPr>
          <w:lang w:val="nl-NL"/>
        </w:rPr>
        <w:t xml:space="preserve">. </w:t>
      </w:r>
      <w:r w:rsidR="001568C1" w:rsidRPr="001568C1">
        <w:rPr>
          <w:lang w:val="nl-NL"/>
        </w:rPr>
        <w:t>TRINAMIC's geavanceerde stealthChop2</w:t>
      </w:r>
      <w:r w:rsidR="00DD4A0A">
        <w:rPr>
          <w:lang w:val="nl-NL"/>
        </w:rPr>
        <w:t xml:space="preserve"> technologie </w:t>
      </w:r>
      <w:r w:rsidR="001568C1" w:rsidRPr="001568C1">
        <w:rPr>
          <w:lang w:val="nl-NL"/>
        </w:rPr>
        <w:t>zorgt voor een geruisloze werking, maximale efficiëntie en het beste motorkoppel</w:t>
      </w:r>
      <w:r w:rsidR="00611193">
        <w:rPr>
          <w:lang w:val="nl-NL"/>
        </w:rPr>
        <w:t>.</w:t>
      </w:r>
      <w:r w:rsidR="00E51B20">
        <w:rPr>
          <w:lang w:val="nl-NL"/>
        </w:rPr>
        <w:t xml:space="preserve"> </w:t>
      </w:r>
      <w:r w:rsidR="00E51B20" w:rsidRPr="00E51B20">
        <w:rPr>
          <w:lang w:val="nl-NL"/>
        </w:rPr>
        <w:t>De snelle stroomregeling en de optionele combinatie met spreadCycle zorgen voor een zeer dynamische beweging.</w:t>
      </w:r>
    </w:p>
    <w:p w14:paraId="75C2B2FD" w14:textId="434F3832" w:rsidR="00CB095A" w:rsidRDefault="0096522D" w:rsidP="00CB095A">
      <w:pPr>
        <w:keepNext/>
      </w:pPr>
      <w:r>
        <w:rPr>
          <w:noProof/>
        </w:rPr>
        <w:drawing>
          <wp:inline distT="0" distB="0" distL="0" distR="0" wp14:anchorId="209499FD" wp14:editId="5C274BAF">
            <wp:extent cx="2140528" cy="1263289"/>
            <wp:effectExtent l="0" t="0" r="0" b="0"/>
            <wp:docPr id="6" name="Afbeelding 6" descr="Variable rate based microstepping of stepper motor using MATLAB GUI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iable rate based microstepping of stepper motor using MATLAB GUI |  Semantic Schola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887" b="7547"/>
                    <a:stretch/>
                  </pic:blipFill>
                  <pic:spPr bwMode="auto">
                    <a:xfrm>
                      <a:off x="0" y="0"/>
                      <a:ext cx="2165353" cy="1277940"/>
                    </a:xfrm>
                    <a:prstGeom prst="rect">
                      <a:avLst/>
                    </a:prstGeom>
                    <a:noFill/>
                    <a:ln>
                      <a:noFill/>
                    </a:ln>
                    <a:extLst>
                      <a:ext uri="{53640926-AAD7-44D8-BBD7-CCE9431645EC}">
                        <a14:shadowObscured xmlns:a14="http://schemas.microsoft.com/office/drawing/2010/main"/>
                      </a:ext>
                    </a:extLst>
                  </pic:spPr>
                </pic:pic>
              </a:graphicData>
            </a:graphic>
          </wp:inline>
        </w:drawing>
      </w:r>
    </w:p>
    <w:p w14:paraId="5FC36EE2" w14:textId="64563431" w:rsidR="0096522D" w:rsidRPr="00676CD5" w:rsidRDefault="00CB095A" w:rsidP="00CB095A">
      <w:pPr>
        <w:pStyle w:val="Bijschrift"/>
        <w:rPr>
          <w:lang w:val="en-US"/>
        </w:rPr>
      </w:pPr>
      <w:bookmarkStart w:id="51" w:name="_Ref131060602"/>
      <w:bookmarkStart w:id="52" w:name="_Toc136546212"/>
      <w:r w:rsidRPr="00CB095A">
        <w:rPr>
          <w:lang w:val="en-US"/>
        </w:rPr>
        <w:t xml:space="preserve">Figuur </w:t>
      </w:r>
      <w:r>
        <w:fldChar w:fldCharType="begin"/>
      </w:r>
      <w:r w:rsidRPr="00CB095A">
        <w:rPr>
          <w:lang w:val="en-US"/>
        </w:rPr>
        <w:instrText xml:space="preserve"> SEQ Figuur \* ARABIC </w:instrText>
      </w:r>
      <w:r>
        <w:fldChar w:fldCharType="separate"/>
      </w:r>
      <w:r w:rsidR="00732DD9">
        <w:rPr>
          <w:noProof/>
          <w:lang w:val="en-US"/>
        </w:rPr>
        <w:t>6</w:t>
      </w:r>
      <w:r>
        <w:fldChar w:fldCharType="end"/>
      </w:r>
      <w:bookmarkEnd w:id="51"/>
      <w:r w:rsidRPr="00CB095A">
        <w:rPr>
          <w:lang w:val="en-US"/>
        </w:rPr>
        <w:t>: Full-step vs. micro-step</w:t>
      </w:r>
      <w:sdt>
        <w:sdtPr>
          <w:rPr>
            <w:lang w:val="en-US"/>
          </w:rPr>
          <w:id w:val="792874759"/>
          <w:citation/>
        </w:sdtPr>
        <w:sdtContent>
          <w:r w:rsidR="00311E62">
            <w:rPr>
              <w:lang w:val="en-US"/>
            </w:rPr>
            <w:fldChar w:fldCharType="begin"/>
          </w:r>
          <w:r w:rsidR="00311E62" w:rsidRPr="00311E62">
            <w:rPr>
              <w:lang w:val="en-US"/>
            </w:rPr>
            <w:instrText xml:space="preserve"> CITATION fullstepvsmicrostep \l 1043 </w:instrText>
          </w:r>
          <w:r w:rsidR="00311E62">
            <w:rPr>
              <w:lang w:val="en-US"/>
            </w:rPr>
            <w:fldChar w:fldCharType="separate"/>
          </w:r>
          <w:r w:rsidR="00421828">
            <w:rPr>
              <w:noProof/>
              <w:lang w:val="en-US"/>
            </w:rPr>
            <w:t xml:space="preserve"> </w:t>
          </w:r>
          <w:r w:rsidR="00421828" w:rsidRPr="00421828">
            <w:rPr>
              <w:noProof/>
              <w:lang w:val="en-US"/>
            </w:rPr>
            <w:t>[12]</w:t>
          </w:r>
          <w:r w:rsidR="00311E62">
            <w:rPr>
              <w:lang w:val="en-US"/>
            </w:rPr>
            <w:fldChar w:fldCharType="end"/>
          </w:r>
        </w:sdtContent>
      </w:sdt>
      <w:bookmarkEnd w:id="52"/>
    </w:p>
    <w:p w14:paraId="0F9E827D" w14:textId="6F687334" w:rsidR="00E63C7D" w:rsidRDefault="00E80B27" w:rsidP="00BC418B">
      <w:pPr>
        <w:rPr>
          <w:lang w:val="nl-NL"/>
        </w:rPr>
      </w:pPr>
      <w:r>
        <w:rPr>
          <w:lang w:val="nl-NL"/>
        </w:rPr>
        <w:t xml:space="preserve">De bedoeling van microstepping is het omzetten van </w:t>
      </w:r>
      <w:r w:rsidR="00EE1B9F">
        <w:rPr>
          <w:lang w:val="nl-NL"/>
        </w:rPr>
        <w:t>de blokgolf die de motor aanstuurt</w:t>
      </w:r>
      <w:r w:rsidR="00DF31E8">
        <w:rPr>
          <w:lang w:val="nl-NL"/>
        </w:rPr>
        <w:t xml:space="preserve"> naar een </w:t>
      </w:r>
      <w:r w:rsidR="00344697">
        <w:rPr>
          <w:lang w:val="nl-NL"/>
        </w:rPr>
        <w:t>sinusgolf</w:t>
      </w:r>
      <w:r w:rsidR="00DF31E8">
        <w:rPr>
          <w:lang w:val="nl-NL"/>
        </w:rPr>
        <w:t>.</w:t>
      </w:r>
      <w:r w:rsidR="00C01D37">
        <w:rPr>
          <w:lang w:val="nl-NL"/>
        </w:rPr>
        <w:t xml:space="preserve"> </w:t>
      </w:r>
      <w:r w:rsidR="00711FE2">
        <w:rPr>
          <w:lang w:val="nl-NL"/>
        </w:rPr>
        <w:t xml:space="preserve">Een perfecte </w:t>
      </w:r>
      <w:r w:rsidR="00344697">
        <w:rPr>
          <w:lang w:val="nl-NL"/>
        </w:rPr>
        <w:t>sinusgolf</w:t>
      </w:r>
      <w:r w:rsidR="00711FE2">
        <w:rPr>
          <w:lang w:val="nl-NL"/>
        </w:rPr>
        <w:t xml:space="preserve"> wordt nooit behaald</w:t>
      </w:r>
      <w:r w:rsidR="005D5F1A">
        <w:rPr>
          <w:lang w:val="nl-NL"/>
        </w:rPr>
        <w:t>,</w:t>
      </w:r>
      <w:r w:rsidR="00711FE2">
        <w:rPr>
          <w:lang w:val="nl-NL"/>
        </w:rPr>
        <w:t xml:space="preserve"> maar de TMC</w:t>
      </w:r>
      <w:r w:rsidR="0052774A">
        <w:rPr>
          <w:lang w:val="nl-NL"/>
        </w:rPr>
        <w:t xml:space="preserve">2208 </w:t>
      </w:r>
      <w:r w:rsidR="0098305C">
        <w:rPr>
          <w:lang w:val="nl-NL"/>
        </w:rPr>
        <w:t>komt</w:t>
      </w:r>
      <w:r w:rsidR="00D3146A">
        <w:rPr>
          <w:lang w:val="nl-NL"/>
        </w:rPr>
        <w:t xml:space="preserve">, in vergelijking met </w:t>
      </w:r>
      <w:r w:rsidR="00BC1889">
        <w:rPr>
          <w:lang w:val="nl-NL"/>
        </w:rPr>
        <w:t xml:space="preserve">de </w:t>
      </w:r>
      <w:r w:rsidR="00BC1889" w:rsidRPr="00BC1889">
        <w:rPr>
          <w:lang w:val="nl-NL"/>
        </w:rPr>
        <w:t>A4988</w:t>
      </w:r>
      <w:r w:rsidR="002C730F">
        <w:rPr>
          <w:lang w:val="nl-NL"/>
        </w:rPr>
        <w:t xml:space="preserve"> en andere</w:t>
      </w:r>
      <w:r w:rsidR="00871165">
        <w:rPr>
          <w:lang w:val="nl-NL"/>
        </w:rPr>
        <w:t xml:space="preserve"> </w:t>
      </w:r>
      <w:r w:rsidR="00C73E65">
        <w:rPr>
          <w:lang w:val="nl-NL"/>
        </w:rPr>
        <w:t>chips</w:t>
      </w:r>
      <w:r w:rsidR="00BC1889">
        <w:rPr>
          <w:lang w:val="nl-NL"/>
        </w:rPr>
        <w:t xml:space="preserve">, </w:t>
      </w:r>
      <w:r w:rsidR="006B5CC2">
        <w:rPr>
          <w:lang w:val="nl-NL"/>
        </w:rPr>
        <w:t xml:space="preserve">er </w:t>
      </w:r>
      <w:r w:rsidR="00BC1889">
        <w:rPr>
          <w:lang w:val="nl-NL"/>
        </w:rPr>
        <w:t>het dichtste bij</w:t>
      </w:r>
      <w:r w:rsidR="00A05103">
        <w:rPr>
          <w:lang w:val="nl-NL"/>
        </w:rPr>
        <w:t xml:space="preserve"> omdat</w:t>
      </w:r>
      <w:r w:rsidR="001B19AD">
        <w:rPr>
          <w:lang w:val="nl-NL"/>
        </w:rPr>
        <w:t xml:space="preserve"> het gebruik m</w:t>
      </w:r>
      <w:r w:rsidR="00CA0F5F">
        <w:rPr>
          <w:lang w:val="nl-NL"/>
        </w:rPr>
        <w:t>aakt van 1/256</w:t>
      </w:r>
      <w:r w:rsidR="00EE456D">
        <w:rPr>
          <w:lang w:val="nl-NL"/>
        </w:rPr>
        <w:t>-</w:t>
      </w:r>
      <w:r w:rsidR="00CA0F5F">
        <w:rPr>
          <w:lang w:val="nl-NL"/>
        </w:rPr>
        <w:t>microstepping.</w:t>
      </w:r>
      <w:r w:rsidR="00B02662">
        <w:rPr>
          <w:lang w:val="nl-NL"/>
        </w:rPr>
        <w:t xml:space="preserve"> </w:t>
      </w:r>
      <w:r w:rsidR="004C6876">
        <w:rPr>
          <w:lang w:val="nl-NL"/>
        </w:rPr>
        <w:t>Zo</w:t>
      </w:r>
      <w:r w:rsidR="00472DB5">
        <w:rPr>
          <w:lang w:val="nl-NL"/>
        </w:rPr>
        <w:t xml:space="preserve"> </w:t>
      </w:r>
      <w:r w:rsidR="00770338">
        <w:rPr>
          <w:lang w:val="nl-NL"/>
        </w:rPr>
        <w:t>worden de stappen</w:t>
      </w:r>
      <w:r w:rsidR="009E0AB6">
        <w:rPr>
          <w:lang w:val="nl-NL"/>
        </w:rPr>
        <w:t xml:space="preserve"> zeer klein en word</w:t>
      </w:r>
      <w:r w:rsidR="00B252F7">
        <w:rPr>
          <w:lang w:val="nl-NL"/>
        </w:rPr>
        <w:t>en</w:t>
      </w:r>
      <w:r w:rsidR="009E0AB6">
        <w:rPr>
          <w:lang w:val="nl-NL"/>
        </w:rPr>
        <w:t xml:space="preserve"> er minimale </w:t>
      </w:r>
      <w:r w:rsidR="00336C50">
        <w:rPr>
          <w:lang w:val="nl-NL"/>
        </w:rPr>
        <w:t>trillingen gegenereerd</w:t>
      </w:r>
      <w:r w:rsidR="006C0FB1">
        <w:rPr>
          <w:lang w:val="nl-NL"/>
        </w:rPr>
        <w:t xml:space="preserve">, waardoor deze </w:t>
      </w:r>
      <w:r w:rsidR="00AB03A2">
        <w:rPr>
          <w:lang w:val="nl-NL"/>
        </w:rPr>
        <w:t>chip</w:t>
      </w:r>
      <w:r w:rsidR="006C0FB1">
        <w:rPr>
          <w:lang w:val="nl-NL"/>
        </w:rPr>
        <w:t xml:space="preserve"> </w:t>
      </w:r>
      <w:r w:rsidR="00AB03A2">
        <w:rPr>
          <w:lang w:val="nl-NL"/>
        </w:rPr>
        <w:t>de motor zeer stil doet draaien.</w:t>
      </w:r>
    </w:p>
    <w:p w14:paraId="20C6FA5F" w14:textId="33039931" w:rsidR="00492D4F" w:rsidRDefault="00EE4CC5" w:rsidP="00BC418B">
      <w:pPr>
        <w:rPr>
          <w:lang w:val="nl-NL"/>
        </w:rPr>
      </w:pPr>
      <w:r w:rsidRPr="00EE4CC5">
        <w:rPr>
          <w:lang w:val="nl-NL"/>
        </w:rPr>
        <w:t xml:space="preserve">Zonder microstepping maakte </w:t>
      </w:r>
      <w:r w:rsidR="00C948F5">
        <w:rPr>
          <w:lang w:val="nl-NL"/>
        </w:rPr>
        <w:t>bijvoorbeeld een</w:t>
      </w:r>
      <w:r w:rsidR="00AD6586">
        <w:rPr>
          <w:lang w:val="nl-NL"/>
        </w:rPr>
        <w:t xml:space="preserve"> 4</w:t>
      </w:r>
      <w:r w:rsidR="008306F1">
        <w:rPr>
          <w:lang w:val="nl-NL"/>
        </w:rPr>
        <w:t>-</w:t>
      </w:r>
      <w:r w:rsidR="009B24F5">
        <w:rPr>
          <w:lang w:val="nl-NL"/>
        </w:rPr>
        <w:t>stappen</w:t>
      </w:r>
      <w:r w:rsidR="00C948F5">
        <w:rPr>
          <w:lang w:val="nl-NL"/>
        </w:rPr>
        <w:t>motor</w:t>
      </w:r>
      <w:r w:rsidRPr="00EE4CC5">
        <w:rPr>
          <w:lang w:val="nl-NL"/>
        </w:rPr>
        <w:t xml:space="preserve"> </w:t>
      </w:r>
      <w:r w:rsidR="00AD6586">
        <w:rPr>
          <w:lang w:val="nl-NL"/>
        </w:rPr>
        <w:t>vier</w:t>
      </w:r>
      <w:r w:rsidRPr="00EE4CC5">
        <w:rPr>
          <w:lang w:val="nl-NL"/>
        </w:rPr>
        <w:t xml:space="preserve"> stappen per volledige </w:t>
      </w:r>
      <w:r w:rsidR="00112B41" w:rsidRPr="00EE4CC5">
        <w:rPr>
          <w:lang w:val="nl-NL"/>
        </w:rPr>
        <w:t>aswenteling</w:t>
      </w:r>
      <w:r w:rsidRPr="00EE4CC5">
        <w:rPr>
          <w:lang w:val="nl-NL"/>
        </w:rPr>
        <w:t xml:space="preserve"> (dus </w:t>
      </w:r>
      <w:r w:rsidR="004A1C3C">
        <w:rPr>
          <w:lang w:val="nl-NL"/>
        </w:rPr>
        <w:t>90</w:t>
      </w:r>
      <w:r w:rsidRPr="00EE4CC5">
        <w:rPr>
          <w:lang w:val="nl-NL"/>
        </w:rPr>
        <w:t>° per stap). Door gebruik te maken van een 1/</w:t>
      </w:r>
      <w:r w:rsidR="00110C69">
        <w:rPr>
          <w:lang w:val="nl-NL"/>
        </w:rPr>
        <w:t>2</w:t>
      </w:r>
      <w:r w:rsidR="005B1BA4">
        <w:rPr>
          <w:lang w:val="nl-NL"/>
        </w:rPr>
        <w:t>56</w:t>
      </w:r>
      <w:r w:rsidR="00744ADF">
        <w:rPr>
          <w:lang w:val="nl-NL"/>
        </w:rPr>
        <w:t>-</w:t>
      </w:r>
      <w:r w:rsidRPr="00EE4CC5">
        <w:rPr>
          <w:lang w:val="nl-NL"/>
        </w:rPr>
        <w:t>microstepping worden de motorspoelen zo aangestuurd dat er</w:t>
      </w:r>
      <w:r w:rsidR="00BD261B">
        <w:rPr>
          <w:lang w:val="nl-NL"/>
        </w:rPr>
        <w:t xml:space="preserve"> </w:t>
      </w:r>
      <w:r w:rsidRPr="00EE4CC5">
        <w:rPr>
          <w:lang w:val="nl-NL"/>
        </w:rPr>
        <w:t xml:space="preserve"> </w:t>
      </w:r>
      <m:oMath>
        <m:r>
          <m:rPr>
            <m:sty m:val="p"/>
          </m:rPr>
          <w:rPr>
            <w:rFonts w:ascii="Cambria Math" w:hAnsi="Cambria Math"/>
            <w:lang w:val="nl-NL"/>
          </w:rPr>
          <m:t xml:space="preserve">4*256=1024 </m:t>
        </m:r>
      </m:oMath>
      <w:r w:rsidR="00BD261B">
        <w:rPr>
          <w:rFonts w:eastAsiaTheme="minorEastAsia"/>
          <w:lang w:val="nl-NL"/>
        </w:rPr>
        <w:t xml:space="preserve"> </w:t>
      </w:r>
      <w:r w:rsidRPr="00EE4CC5">
        <w:rPr>
          <w:lang w:val="nl-NL"/>
        </w:rPr>
        <w:t xml:space="preserve">stappen nodig zijn om een volledige omwenteling te maken (dus </w:t>
      </w:r>
      <w:r w:rsidR="00FC2C62" w:rsidRPr="00FC2C62">
        <w:rPr>
          <w:lang w:val="nl-NL"/>
        </w:rPr>
        <w:t>0,</w:t>
      </w:r>
      <w:r w:rsidR="00B00E11" w:rsidRPr="00B00E11">
        <w:rPr>
          <w:lang w:val="nl-NL"/>
        </w:rPr>
        <w:t>3515625</w:t>
      </w:r>
      <w:r w:rsidRPr="00EE4CC5">
        <w:rPr>
          <w:lang w:val="nl-NL"/>
        </w:rPr>
        <w:t>° per microstap).</w:t>
      </w:r>
    </w:p>
    <w:p w14:paraId="4B2FACAF" w14:textId="63630594" w:rsidR="000776C2" w:rsidRDefault="000776C2" w:rsidP="009C22E5">
      <w:pPr>
        <w:spacing w:after="0"/>
        <w:rPr>
          <w:lang w:val="nl-NL"/>
        </w:rPr>
      </w:pPr>
      <w:r>
        <w:rPr>
          <w:lang w:val="nl-NL"/>
        </w:rPr>
        <w:t>Eigenschappen</w:t>
      </w:r>
      <w:sdt>
        <w:sdtPr>
          <w:rPr>
            <w:lang w:val="nl-NL"/>
          </w:rPr>
          <w:id w:val="866561738"/>
          <w:citation/>
        </w:sdtPr>
        <w:sdtContent>
          <w:r w:rsidR="003A3E90">
            <w:rPr>
              <w:lang w:val="nl-NL"/>
            </w:rPr>
            <w:fldChar w:fldCharType="begin"/>
          </w:r>
          <w:r w:rsidR="003A3E90">
            <w:rPr>
              <w:lang w:val="nl-NL"/>
            </w:rPr>
            <w:instrText xml:space="preserve"> CITATION TMC2208datasheet \l 1043 </w:instrText>
          </w:r>
          <w:r w:rsidR="003A3E90">
            <w:rPr>
              <w:lang w:val="nl-NL"/>
            </w:rPr>
            <w:fldChar w:fldCharType="separate"/>
          </w:r>
          <w:r w:rsidR="00421828">
            <w:rPr>
              <w:noProof/>
              <w:lang w:val="nl-NL"/>
            </w:rPr>
            <w:t xml:space="preserve"> </w:t>
          </w:r>
          <w:r w:rsidR="00421828" w:rsidRPr="00421828">
            <w:rPr>
              <w:noProof/>
              <w:lang w:val="nl-NL"/>
            </w:rPr>
            <w:t>[13]</w:t>
          </w:r>
          <w:r w:rsidR="003A3E90">
            <w:rPr>
              <w:lang w:val="nl-NL"/>
            </w:rPr>
            <w:fldChar w:fldCharType="end"/>
          </w:r>
        </w:sdtContent>
      </w:sdt>
      <w:r>
        <w:rPr>
          <w:lang w:val="nl-NL"/>
        </w:rPr>
        <w:t>:</w:t>
      </w:r>
    </w:p>
    <w:p w14:paraId="29C08539" w14:textId="246544FB" w:rsidR="00CA49C2" w:rsidRDefault="00196E06" w:rsidP="00CA5A69">
      <w:pPr>
        <w:pStyle w:val="Lijstalinea"/>
        <w:numPr>
          <w:ilvl w:val="0"/>
          <w:numId w:val="4"/>
        </w:numPr>
        <w:rPr>
          <w:lang w:val="nl-NL"/>
        </w:rPr>
      </w:pPr>
      <w:r w:rsidRPr="00196E06">
        <w:rPr>
          <w:lang w:val="nl-NL"/>
        </w:rPr>
        <w:t>Aandrijfcapaciteit tot 1,2 A (RMS) continue spoelstroom - 2 A</w:t>
      </w:r>
      <w:r w:rsidR="00942424">
        <w:rPr>
          <w:lang w:val="nl-NL"/>
        </w:rPr>
        <w:t>-</w:t>
      </w:r>
      <w:r w:rsidRPr="00196E06">
        <w:rPr>
          <w:lang w:val="nl-NL"/>
        </w:rPr>
        <w:t>piek</w:t>
      </w:r>
    </w:p>
    <w:p w14:paraId="4B7651F4" w14:textId="6E936FDF" w:rsidR="00196E06" w:rsidRPr="00A63678" w:rsidRDefault="003821DB" w:rsidP="00CA5A69">
      <w:pPr>
        <w:pStyle w:val="Lijstalinea"/>
        <w:numPr>
          <w:ilvl w:val="0"/>
          <w:numId w:val="4"/>
        </w:numPr>
        <w:rPr>
          <w:lang w:val="en-GB"/>
        </w:rPr>
      </w:pPr>
      <w:r w:rsidRPr="00A63678">
        <w:rPr>
          <w:lang w:val="en-GB"/>
        </w:rPr>
        <w:t>STEP/DIR-interface met 2, 4, 8, 16 of 32 microstep</w:t>
      </w:r>
      <w:r w:rsidR="00A72B93">
        <w:rPr>
          <w:lang w:val="en-GB"/>
        </w:rPr>
        <w:t>-</w:t>
      </w:r>
      <w:r w:rsidRPr="00A63678">
        <w:rPr>
          <w:lang w:val="en-GB"/>
        </w:rPr>
        <w:t>pininstelling</w:t>
      </w:r>
    </w:p>
    <w:p w14:paraId="0B44EEA7" w14:textId="48D822B3" w:rsidR="009E06E9" w:rsidRDefault="009E06E9" w:rsidP="00CA5A69">
      <w:pPr>
        <w:pStyle w:val="Lijstalinea"/>
        <w:numPr>
          <w:ilvl w:val="0"/>
          <w:numId w:val="4"/>
        </w:numPr>
        <w:rPr>
          <w:lang w:val="nl-NL"/>
        </w:rPr>
      </w:pPr>
      <w:r w:rsidRPr="009E06E9">
        <w:rPr>
          <w:lang w:val="nl-NL"/>
        </w:rPr>
        <w:t>256 microstappen door microPlyer™-interpolatie</w:t>
      </w:r>
    </w:p>
    <w:p w14:paraId="0D67E96E" w14:textId="6D1D0D72" w:rsidR="000D7256" w:rsidRDefault="008F0EF2" w:rsidP="00CA5A69">
      <w:pPr>
        <w:pStyle w:val="Lijstalinea"/>
        <w:numPr>
          <w:ilvl w:val="0"/>
          <w:numId w:val="4"/>
        </w:numPr>
        <w:rPr>
          <w:lang w:val="nl-NL"/>
        </w:rPr>
      </w:pPr>
      <w:r>
        <w:rPr>
          <w:lang w:val="nl-NL"/>
        </w:rPr>
        <w:t>S</w:t>
      </w:r>
      <w:r w:rsidR="000D7256" w:rsidRPr="000D7256">
        <w:rPr>
          <w:lang w:val="nl-NL"/>
        </w:rPr>
        <w:t>tealthChop2 voor stille werking en vloeiende bewegingen (standaardinstelling)</w:t>
      </w:r>
    </w:p>
    <w:p w14:paraId="03F19228" w14:textId="05A20A16" w:rsidR="00CF431B" w:rsidRDefault="008F0EF2" w:rsidP="00CA5A69">
      <w:pPr>
        <w:pStyle w:val="Lijstalinea"/>
        <w:numPr>
          <w:ilvl w:val="0"/>
          <w:numId w:val="4"/>
        </w:numPr>
        <w:rPr>
          <w:lang w:val="nl-NL"/>
        </w:rPr>
      </w:pPr>
      <w:r>
        <w:rPr>
          <w:lang w:val="nl-NL"/>
        </w:rPr>
        <w:t>S</w:t>
      </w:r>
      <w:r w:rsidR="00927F22" w:rsidRPr="00927F22">
        <w:rPr>
          <w:lang w:val="nl-NL"/>
        </w:rPr>
        <w:t>preadCycle zeer dynamische motorbesturing chopper (</w:t>
      </w:r>
      <w:r w:rsidR="002C3148">
        <w:rPr>
          <w:lang w:val="nl-NL"/>
        </w:rPr>
        <w:t>schakelbaar</w:t>
      </w:r>
      <w:r w:rsidR="00927F22" w:rsidRPr="00927F22">
        <w:rPr>
          <w:lang w:val="nl-NL"/>
        </w:rPr>
        <w:t xml:space="preserve"> via UART)</w:t>
      </w:r>
    </w:p>
    <w:p w14:paraId="1B9C7D03" w14:textId="00C0B4B7" w:rsidR="004F35B9" w:rsidRDefault="006E048F" w:rsidP="00CA5A69">
      <w:pPr>
        <w:pStyle w:val="Lijstalinea"/>
        <w:numPr>
          <w:ilvl w:val="0"/>
          <w:numId w:val="4"/>
        </w:numPr>
        <w:rPr>
          <w:lang w:val="nl-NL"/>
        </w:rPr>
      </w:pPr>
      <w:r w:rsidRPr="006E048F">
        <w:rPr>
          <w:lang w:val="nl-NL"/>
        </w:rPr>
        <w:t>Voedingsspanning motor: 5,5 tot 36</w:t>
      </w:r>
      <w:r w:rsidR="00685BBF">
        <w:rPr>
          <w:lang w:val="nl-NL"/>
        </w:rPr>
        <w:t xml:space="preserve"> </w:t>
      </w:r>
      <w:r w:rsidRPr="006E048F">
        <w:rPr>
          <w:lang w:val="nl-NL"/>
        </w:rPr>
        <w:t>V</w:t>
      </w:r>
    </w:p>
    <w:p w14:paraId="6DC9A19C" w14:textId="7BE18D05" w:rsidR="006E048F" w:rsidRDefault="0030534F" w:rsidP="00CA5A69">
      <w:pPr>
        <w:pStyle w:val="Lijstalinea"/>
        <w:numPr>
          <w:ilvl w:val="0"/>
          <w:numId w:val="4"/>
        </w:numPr>
        <w:rPr>
          <w:lang w:val="nl-NL"/>
        </w:rPr>
      </w:pPr>
      <w:r w:rsidRPr="0030534F">
        <w:rPr>
          <w:lang w:val="nl-NL"/>
        </w:rPr>
        <w:t>Logische voedingsspanning: 3,3 tot 5</w:t>
      </w:r>
      <w:r w:rsidR="00685BBF">
        <w:rPr>
          <w:lang w:val="nl-NL"/>
        </w:rPr>
        <w:t xml:space="preserve"> </w:t>
      </w:r>
      <w:r w:rsidRPr="0030534F">
        <w:rPr>
          <w:lang w:val="nl-NL"/>
        </w:rPr>
        <w:t>V</w:t>
      </w:r>
    </w:p>
    <w:p w14:paraId="04141F1D" w14:textId="5399FABD" w:rsidR="006D0612" w:rsidRPr="002F4960" w:rsidRDefault="00A52B67" w:rsidP="00CA5A69">
      <w:pPr>
        <w:pStyle w:val="Lijstalinea"/>
        <w:numPr>
          <w:ilvl w:val="0"/>
          <w:numId w:val="4"/>
        </w:numPr>
        <w:rPr>
          <w:lang w:val="nl-NL"/>
        </w:rPr>
      </w:pPr>
      <w:r w:rsidRPr="00A52B67">
        <w:rPr>
          <w:lang w:val="nl-NL"/>
        </w:rPr>
        <w:t>Automatische stand-by</w:t>
      </w:r>
      <w:r w:rsidR="007C1EE4">
        <w:rPr>
          <w:lang w:val="nl-NL"/>
        </w:rPr>
        <w:t xml:space="preserve"> </w:t>
      </w:r>
      <w:r w:rsidRPr="00A52B67">
        <w:rPr>
          <w:lang w:val="nl-NL"/>
        </w:rPr>
        <w:t>stroomreductie (optie)</w:t>
      </w:r>
    </w:p>
    <w:p w14:paraId="75E3DCFD" w14:textId="7DA890D7" w:rsidR="002F5CF9" w:rsidRDefault="00D64A19" w:rsidP="00CA5A69">
      <w:pPr>
        <w:pStyle w:val="Lijstalinea"/>
        <w:numPr>
          <w:ilvl w:val="0"/>
          <w:numId w:val="4"/>
        </w:numPr>
        <w:rPr>
          <w:lang w:val="nl-NL"/>
        </w:rPr>
      </w:pPr>
      <w:r w:rsidRPr="00D64A19">
        <w:rPr>
          <w:lang w:val="nl-NL"/>
        </w:rPr>
        <w:t>Passief remmen en vrijloop</w:t>
      </w:r>
    </w:p>
    <w:p w14:paraId="47259552" w14:textId="7954A36F" w:rsidR="00EE2A7F" w:rsidRDefault="00EE2A7F" w:rsidP="00CA5A69">
      <w:pPr>
        <w:pStyle w:val="Lijstalinea"/>
        <w:numPr>
          <w:ilvl w:val="0"/>
          <w:numId w:val="4"/>
        </w:numPr>
        <w:rPr>
          <w:lang w:val="nl-NL"/>
        </w:rPr>
      </w:pPr>
      <w:r w:rsidRPr="00EE2A7F">
        <w:rPr>
          <w:lang w:val="nl-NL"/>
        </w:rPr>
        <w:t>Single Wire UART</w:t>
      </w:r>
      <w:r w:rsidR="00E772B9">
        <w:rPr>
          <w:lang w:val="nl-NL"/>
        </w:rPr>
        <w:t xml:space="preserve"> </w:t>
      </w:r>
      <w:r w:rsidRPr="00EE2A7F">
        <w:rPr>
          <w:lang w:val="nl-NL"/>
        </w:rPr>
        <w:t xml:space="preserve">&amp; OTP voor geavanceerde </w:t>
      </w:r>
      <w:r w:rsidR="00287AA9" w:rsidRPr="00287AA9">
        <w:rPr>
          <w:lang w:val="nl-NL"/>
        </w:rPr>
        <w:t>configuratie-instelling</w:t>
      </w:r>
      <w:r w:rsidR="00287AA9">
        <w:rPr>
          <w:lang w:val="nl-NL"/>
        </w:rPr>
        <w:t>en</w:t>
      </w:r>
    </w:p>
    <w:p w14:paraId="5580396F" w14:textId="50819CB1" w:rsidR="00757776" w:rsidRDefault="00757776" w:rsidP="00CA5A69">
      <w:pPr>
        <w:pStyle w:val="Lijstalinea"/>
        <w:numPr>
          <w:ilvl w:val="0"/>
          <w:numId w:val="4"/>
        </w:numPr>
        <w:rPr>
          <w:lang w:val="nl-NL"/>
        </w:rPr>
      </w:pPr>
      <w:r w:rsidRPr="00757776">
        <w:rPr>
          <w:lang w:val="nl-NL"/>
        </w:rPr>
        <w:t>Geïntegreerde pulsgenerator voor zelfstandige beweging</w:t>
      </w:r>
    </w:p>
    <w:p w14:paraId="5B1403D9" w14:textId="5FCB066C" w:rsidR="00565AE7" w:rsidRDefault="002E211D" w:rsidP="00C70F00">
      <w:pPr>
        <w:rPr>
          <w:lang w:val="nl-NL"/>
        </w:rPr>
      </w:pPr>
      <w:r>
        <w:rPr>
          <w:lang w:val="nl-NL"/>
        </w:rPr>
        <w:t xml:space="preserve">Een andere keuze </w:t>
      </w:r>
      <w:r w:rsidR="006F3E04">
        <w:rPr>
          <w:lang w:val="nl-NL"/>
        </w:rPr>
        <w:t>om de motoren aan</w:t>
      </w:r>
      <w:r w:rsidR="0021238D">
        <w:rPr>
          <w:lang w:val="nl-NL"/>
        </w:rPr>
        <w:t xml:space="preserve"> te sturen </w:t>
      </w:r>
      <w:r w:rsidR="00C9571C">
        <w:rPr>
          <w:lang w:val="nl-NL"/>
        </w:rPr>
        <w:t>is de</w:t>
      </w:r>
      <w:r w:rsidR="0021238D">
        <w:rPr>
          <w:lang w:val="nl-NL"/>
        </w:rPr>
        <w:t xml:space="preserve"> A</w:t>
      </w:r>
      <w:r w:rsidR="00564761">
        <w:rPr>
          <w:lang w:val="nl-NL"/>
        </w:rPr>
        <w:t>4988</w:t>
      </w:r>
      <w:r w:rsidR="008732BD">
        <w:rPr>
          <w:lang w:val="nl-NL"/>
        </w:rPr>
        <w:t xml:space="preserve"> </w:t>
      </w:r>
      <w:r w:rsidR="008732BD" w:rsidRPr="000525C2">
        <w:rPr>
          <w:lang w:val="nl-NL"/>
        </w:rPr>
        <w:t>microstepping</w:t>
      </w:r>
      <w:r w:rsidR="00B40FA9">
        <w:rPr>
          <w:lang w:val="nl-NL"/>
        </w:rPr>
        <w:t xml:space="preserve"> </w:t>
      </w:r>
      <w:r w:rsidR="00B65C19">
        <w:rPr>
          <w:lang w:val="nl-NL"/>
        </w:rPr>
        <w:t>stappen</w:t>
      </w:r>
      <w:r w:rsidR="008732BD" w:rsidRPr="000525C2">
        <w:rPr>
          <w:lang w:val="nl-NL"/>
        </w:rPr>
        <w:t xml:space="preserve">motordriver. </w:t>
      </w:r>
      <w:r w:rsidR="00355CB2" w:rsidRPr="000525C2">
        <w:rPr>
          <w:lang w:val="nl-NL"/>
        </w:rPr>
        <w:t xml:space="preserve">Het voordeel van deze chip </w:t>
      </w:r>
      <w:r w:rsidR="000525C2" w:rsidRPr="000525C2">
        <w:rPr>
          <w:lang w:val="nl-NL"/>
        </w:rPr>
        <w:t xml:space="preserve">is dat </w:t>
      </w:r>
      <w:r w:rsidR="00F72372">
        <w:rPr>
          <w:lang w:val="nl-NL"/>
        </w:rPr>
        <w:t>hij</w:t>
      </w:r>
      <w:r w:rsidR="000525C2" w:rsidRPr="000525C2">
        <w:rPr>
          <w:lang w:val="nl-NL"/>
        </w:rPr>
        <w:t xml:space="preserve"> een beetje</w:t>
      </w:r>
      <w:r w:rsidR="00286B7D">
        <w:rPr>
          <w:lang w:val="nl-NL"/>
        </w:rPr>
        <w:t xml:space="preserve"> goedkoper is. </w:t>
      </w:r>
      <w:r w:rsidR="0060332A">
        <w:rPr>
          <w:lang w:val="nl-NL"/>
        </w:rPr>
        <w:t>H</w:t>
      </w:r>
      <w:r w:rsidR="00286B7D">
        <w:rPr>
          <w:lang w:val="nl-NL"/>
        </w:rPr>
        <w:t xml:space="preserve">et nadeel en de reden waarom deze chip niet </w:t>
      </w:r>
      <w:r w:rsidR="00BF5AB0">
        <w:rPr>
          <w:lang w:val="nl-NL"/>
        </w:rPr>
        <w:t xml:space="preserve">wordt </w:t>
      </w:r>
      <w:r w:rsidR="00DB060B">
        <w:rPr>
          <w:lang w:val="nl-NL"/>
        </w:rPr>
        <w:t>gebru</w:t>
      </w:r>
      <w:r w:rsidR="005C0415">
        <w:rPr>
          <w:lang w:val="nl-NL"/>
        </w:rPr>
        <w:t>ikt</w:t>
      </w:r>
      <w:r w:rsidR="0060332A">
        <w:rPr>
          <w:lang w:val="nl-NL"/>
        </w:rPr>
        <w:t>,</w:t>
      </w:r>
      <w:r w:rsidR="00286B7D">
        <w:rPr>
          <w:lang w:val="nl-NL"/>
        </w:rPr>
        <w:t xml:space="preserve"> is dat de motor</w:t>
      </w:r>
      <w:r w:rsidR="00BB190E">
        <w:rPr>
          <w:lang w:val="nl-NL"/>
        </w:rPr>
        <w:t>en veel meer lawaai maken.</w:t>
      </w:r>
    </w:p>
    <w:p w14:paraId="3E9CC414" w14:textId="23890866" w:rsidR="00565AE7" w:rsidRPr="00C70F00" w:rsidRDefault="00565AE7" w:rsidP="00C70F00">
      <w:pPr>
        <w:rPr>
          <w:lang w:val="nl-NL"/>
        </w:rPr>
        <w:sectPr w:rsidR="00565AE7" w:rsidRPr="00C70F00" w:rsidSect="00995550">
          <w:pgSz w:w="11906" w:h="16838"/>
          <w:pgMar w:top="1417" w:right="1417" w:bottom="1417" w:left="1417" w:header="708" w:footer="708" w:gutter="0"/>
          <w:cols w:space="708"/>
          <w:titlePg/>
          <w:docGrid w:linePitch="360"/>
        </w:sectPr>
      </w:pPr>
    </w:p>
    <w:p w14:paraId="794428FC" w14:textId="3B81CA36" w:rsidR="00E11664" w:rsidRDefault="00643788" w:rsidP="00E11664">
      <w:pPr>
        <w:pStyle w:val="Kop2"/>
        <w:rPr>
          <w:lang w:val="nl-NL"/>
        </w:rPr>
      </w:pPr>
      <w:bookmarkStart w:id="53" w:name="_Toc136546171"/>
      <w:r>
        <w:rPr>
          <w:lang w:val="nl-NL"/>
        </w:rPr>
        <w:lastRenderedPageBreak/>
        <w:t>Mechanica</w:t>
      </w:r>
      <w:bookmarkEnd w:id="53"/>
    </w:p>
    <w:p w14:paraId="4F105B54" w14:textId="0DC6DC2B" w:rsidR="00750CC5" w:rsidRDefault="00750CC5" w:rsidP="00650E0C">
      <w:r>
        <w:t xml:space="preserve">In een vorig hoofdstuk werden de verschillende types motoren al besproken. Zoals werd </w:t>
      </w:r>
      <w:r w:rsidR="00E574C9">
        <w:t>onderzocht</w:t>
      </w:r>
      <w:r>
        <w:t xml:space="preserve"> heeft ieder type motor een verschillende draagkracht, en is die dus ook beter toepasbaar op verschillende punten.</w:t>
      </w:r>
    </w:p>
    <w:p w14:paraId="418C7A69" w14:textId="6FF379E5" w:rsidR="00750CC5" w:rsidRDefault="00750CC5" w:rsidP="00650E0C">
      <w:r>
        <w:t>Bij industriële armen wordt voor de scharnierpunten gebruik gemaakt van st</w:t>
      </w:r>
      <w:r w:rsidR="00FE3A80">
        <w:t>a</w:t>
      </w:r>
      <w:r>
        <w:t>ppe</w:t>
      </w:r>
      <w:r w:rsidR="00FE3A80">
        <w:t>n</w:t>
      </w:r>
      <w:r>
        <w:t xml:space="preserve">motoren en servomotoren. Afhankelijk van het type motor </w:t>
      </w:r>
      <w:r w:rsidR="005A0126">
        <w:t>en toepassing</w:t>
      </w:r>
      <w:r>
        <w:t xml:space="preserve"> is een andere mechanische ontwerpstrategie nodig. Het prototype</w:t>
      </w:r>
      <w:r w:rsidR="00690D2C">
        <w:t>,</w:t>
      </w:r>
      <w:r>
        <w:t xml:space="preserve"> besproken in dit dossier</w:t>
      </w:r>
      <w:r w:rsidR="00690D2C">
        <w:t>,</w:t>
      </w:r>
      <w:r>
        <w:t xml:space="preserve"> </w:t>
      </w:r>
      <w:r w:rsidR="00F76DA4">
        <w:t xml:space="preserve">wordt </w:t>
      </w:r>
      <w:r>
        <w:t>uitgewerkt met een 3D-printer</w:t>
      </w:r>
      <w:r w:rsidR="004B4DDD">
        <w:t>. O</w:t>
      </w:r>
      <w:r>
        <w:t>ok dat is een belangrijk punt om rekening mee te houden. De verschillende mogelijkheden</w:t>
      </w:r>
      <w:r w:rsidR="002B54DC">
        <w:t xml:space="preserve"> </w:t>
      </w:r>
      <w:r w:rsidR="009A7AED">
        <w:t>chassis en motormontage</w:t>
      </w:r>
      <w:r>
        <w:t xml:space="preserve"> kunnen opgedeeld </w:t>
      </w:r>
      <w:r w:rsidR="009A7AED">
        <w:t xml:space="preserve">worden </w:t>
      </w:r>
      <w:r>
        <w:t xml:space="preserve">in </w:t>
      </w:r>
      <w:r w:rsidR="00AC496B">
        <w:t>drie</w:t>
      </w:r>
      <w:r>
        <w:t xml:space="preserve"> </w:t>
      </w:r>
      <w:r w:rsidR="005077B1">
        <w:t>categorieën</w:t>
      </w:r>
      <w:r w:rsidR="00A468C8">
        <w:t>.</w:t>
      </w:r>
      <w:r w:rsidR="00A468C8">
        <w:br/>
        <w:t>D</w:t>
      </w:r>
      <w:r w:rsidR="009A7AED">
        <w:t>e</w:t>
      </w:r>
      <w:r w:rsidR="00A468C8">
        <w:t xml:space="preserve"> groepen bestaan</w:t>
      </w:r>
      <w:r w:rsidR="00385C03">
        <w:t xml:space="preserve"> uit een cartesische, een articulated en een SCARA-robotarm</w:t>
      </w:r>
      <w:r w:rsidR="00BF3A9E">
        <w:t xml:space="preserve">, </w:t>
      </w:r>
      <w:r w:rsidR="00E14ECD">
        <w:t xml:space="preserve">deze is te zien op </w:t>
      </w:r>
      <w:r w:rsidR="004C173C">
        <w:t xml:space="preserve">de </w:t>
      </w:r>
      <w:r w:rsidR="00E14ECD">
        <w:t xml:space="preserve">figuur </w:t>
      </w:r>
      <w:r w:rsidR="00BF3A9E">
        <w:t>hieronder</w:t>
      </w:r>
      <w:r w:rsidR="00E14ECD">
        <w:t>.</w:t>
      </w:r>
      <w:r w:rsidR="00A961BE">
        <w:t xml:space="preserve"> </w:t>
      </w:r>
      <w:r w:rsidR="00A961BE">
        <w:fldChar w:fldCharType="begin"/>
      </w:r>
      <w:r w:rsidR="00A961BE">
        <w:instrText xml:space="preserve"> REF _Ref130494019 \h </w:instrText>
      </w:r>
      <w:r w:rsidR="00A961BE">
        <w:fldChar w:fldCharType="separate"/>
      </w:r>
      <w:r w:rsidR="00732DD9">
        <w:t xml:space="preserve">Figuur </w:t>
      </w:r>
      <w:r w:rsidR="00732DD9">
        <w:rPr>
          <w:noProof/>
        </w:rPr>
        <w:t>7</w:t>
      </w:r>
      <w:r w:rsidR="00A961BE">
        <w:fldChar w:fldCharType="end"/>
      </w:r>
      <w:sdt>
        <w:sdtPr>
          <w:id w:val="933473012"/>
          <w:citation/>
        </w:sdtPr>
        <w:sdtContent>
          <w:r w:rsidR="005A4E8E">
            <w:fldChar w:fldCharType="begin"/>
          </w:r>
          <w:r w:rsidR="005A4E8E">
            <w:rPr>
              <w:lang w:val="nl-NL"/>
            </w:rPr>
            <w:instrText xml:space="preserve"> CITATION Soortenrobotarmen \l 1043 </w:instrText>
          </w:r>
          <w:r w:rsidR="005A4E8E">
            <w:fldChar w:fldCharType="separate"/>
          </w:r>
          <w:r w:rsidR="00421828">
            <w:rPr>
              <w:noProof/>
              <w:lang w:val="nl-NL"/>
            </w:rPr>
            <w:t xml:space="preserve"> </w:t>
          </w:r>
          <w:r w:rsidR="00421828" w:rsidRPr="00421828">
            <w:rPr>
              <w:noProof/>
              <w:lang w:val="nl-NL"/>
            </w:rPr>
            <w:t>[14]</w:t>
          </w:r>
          <w:r w:rsidR="005A4E8E">
            <w:fldChar w:fldCharType="end"/>
          </w:r>
        </w:sdtContent>
      </w:sdt>
    </w:p>
    <w:p w14:paraId="5C8FF637" w14:textId="73F754D0" w:rsidR="00AC496B" w:rsidRDefault="00AC496B" w:rsidP="00AC496B">
      <w:pPr>
        <w:keepNext/>
        <w:spacing w:before="144" w:after="144"/>
        <w:jc w:val="center"/>
      </w:pPr>
      <w:r>
        <w:rPr>
          <w:noProof/>
        </w:rPr>
        <w:drawing>
          <wp:inline distT="0" distB="0" distL="0" distR="0" wp14:anchorId="2C9F5B19" wp14:editId="47BDFEB5">
            <wp:extent cx="3415145" cy="1922220"/>
            <wp:effectExtent l="0" t="0" r="0" b="1905"/>
            <wp:docPr id="35" name="Afbeelding 35"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diagram&#10;&#10;Automatisch gegenereerde beschrijving"/>
                    <pic:cNvPicPr/>
                  </pic:nvPicPr>
                  <pic:blipFill>
                    <a:blip r:embed="rId35"/>
                    <a:stretch>
                      <a:fillRect/>
                    </a:stretch>
                  </pic:blipFill>
                  <pic:spPr>
                    <a:xfrm>
                      <a:off x="0" y="0"/>
                      <a:ext cx="3430400" cy="1930806"/>
                    </a:xfrm>
                    <a:prstGeom prst="rect">
                      <a:avLst/>
                    </a:prstGeom>
                  </pic:spPr>
                </pic:pic>
              </a:graphicData>
            </a:graphic>
          </wp:inline>
        </w:drawing>
      </w:r>
    </w:p>
    <w:p w14:paraId="4540E044" w14:textId="50420879" w:rsidR="00750CC5" w:rsidRDefault="00AC496B" w:rsidP="00AC496B">
      <w:pPr>
        <w:pStyle w:val="Bijschrift"/>
        <w:jc w:val="center"/>
      </w:pPr>
      <w:bookmarkStart w:id="54" w:name="_Ref130494019"/>
      <w:bookmarkStart w:id="55" w:name="_Toc136546213"/>
      <w:r>
        <w:t xml:space="preserve">Figuur </w:t>
      </w:r>
      <w:r>
        <w:fldChar w:fldCharType="begin"/>
      </w:r>
      <w:r>
        <w:instrText xml:space="preserve"> SEQ Figuur \* ARABIC </w:instrText>
      </w:r>
      <w:r>
        <w:fldChar w:fldCharType="separate"/>
      </w:r>
      <w:r w:rsidR="00732DD9">
        <w:rPr>
          <w:noProof/>
        </w:rPr>
        <w:t>7</w:t>
      </w:r>
      <w:r>
        <w:fldChar w:fldCharType="end"/>
      </w:r>
      <w:bookmarkEnd w:id="54"/>
      <w:r>
        <w:t>: Verschillende types robotarmen</w:t>
      </w:r>
      <w:sdt>
        <w:sdtPr>
          <w:id w:val="222257772"/>
          <w:citation/>
        </w:sdtPr>
        <w:sdtContent>
          <w:r w:rsidR="008C4E6D">
            <w:fldChar w:fldCharType="begin"/>
          </w:r>
          <w:r w:rsidR="008C4E6D">
            <w:rPr>
              <w:lang w:val="nl-NL"/>
            </w:rPr>
            <w:instrText xml:space="preserve"> CITATION Soortenrobotarmen \l 1043 </w:instrText>
          </w:r>
          <w:r w:rsidR="008C4E6D">
            <w:fldChar w:fldCharType="separate"/>
          </w:r>
          <w:r w:rsidR="00421828">
            <w:rPr>
              <w:noProof/>
              <w:lang w:val="nl-NL"/>
            </w:rPr>
            <w:t xml:space="preserve"> </w:t>
          </w:r>
          <w:r w:rsidR="00421828" w:rsidRPr="00421828">
            <w:rPr>
              <w:noProof/>
              <w:lang w:val="nl-NL"/>
            </w:rPr>
            <w:t>[14]</w:t>
          </w:r>
          <w:r w:rsidR="008C4E6D">
            <w:fldChar w:fldCharType="end"/>
          </w:r>
        </w:sdtContent>
      </w:sdt>
      <w:bookmarkEnd w:id="55"/>
    </w:p>
    <w:p w14:paraId="2194DF3B" w14:textId="27603581" w:rsidR="006E4195" w:rsidRPr="0018520F" w:rsidRDefault="006E4195" w:rsidP="006E4195">
      <w:pPr>
        <w:pStyle w:val="Kop3"/>
      </w:pPr>
      <w:bookmarkStart w:id="56" w:name="_Toc136546172"/>
      <w:r>
        <w:t>Cartesische</w:t>
      </w:r>
      <w:r w:rsidR="009A7F33">
        <w:t xml:space="preserve"> robotarm</w:t>
      </w:r>
      <w:bookmarkEnd w:id="56"/>
    </w:p>
    <w:p w14:paraId="2C5117CE" w14:textId="498E669C" w:rsidR="001828A1" w:rsidRDefault="00603ED9" w:rsidP="001828A1">
      <w:pPr>
        <w:spacing w:before="144" w:after="144"/>
        <w:sectPr w:rsidR="001828A1" w:rsidSect="00995550">
          <w:pgSz w:w="11906" w:h="16838"/>
          <w:pgMar w:top="1417" w:right="1417" w:bottom="1417" w:left="1417" w:header="708" w:footer="708" w:gutter="0"/>
          <w:cols w:space="708"/>
          <w:titlePg/>
          <w:docGrid w:linePitch="360"/>
        </w:sectPr>
      </w:pPr>
      <w:r>
        <w:rPr>
          <w:noProof/>
        </w:rPr>
        <mc:AlternateContent>
          <mc:Choice Requires="wps">
            <w:drawing>
              <wp:anchor distT="0" distB="0" distL="114300" distR="114300" simplePos="0" relativeHeight="251596288" behindDoc="0" locked="0" layoutInCell="1" allowOverlap="1" wp14:anchorId="6336CBF7" wp14:editId="32B30A40">
                <wp:simplePos x="0" y="0"/>
                <wp:positionH relativeFrom="column">
                  <wp:posOffset>48260</wp:posOffset>
                </wp:positionH>
                <wp:positionV relativeFrom="paragraph">
                  <wp:posOffset>2830195</wp:posOffset>
                </wp:positionV>
                <wp:extent cx="1738630" cy="635"/>
                <wp:effectExtent l="0" t="0" r="0" b="0"/>
                <wp:wrapSquare wrapText="bothSides"/>
                <wp:docPr id="39" name="Tekstvak 39"/>
                <wp:cNvGraphicFramePr/>
                <a:graphic xmlns:a="http://schemas.openxmlformats.org/drawingml/2006/main">
                  <a:graphicData uri="http://schemas.microsoft.com/office/word/2010/wordprocessingShape">
                    <wps:wsp>
                      <wps:cNvSpPr txBox="1"/>
                      <wps:spPr>
                        <a:xfrm>
                          <a:off x="0" y="0"/>
                          <a:ext cx="1738630" cy="635"/>
                        </a:xfrm>
                        <a:prstGeom prst="rect">
                          <a:avLst/>
                        </a:prstGeom>
                        <a:solidFill>
                          <a:prstClr val="white"/>
                        </a:solidFill>
                        <a:ln>
                          <a:noFill/>
                        </a:ln>
                      </wps:spPr>
                      <wps:txbx>
                        <w:txbxContent>
                          <w:p w14:paraId="5AD21EFF" w14:textId="2FD6044F" w:rsidR="00603ED9" w:rsidRPr="0052024D" w:rsidRDefault="00603ED9" w:rsidP="00603ED9">
                            <w:pPr>
                              <w:pStyle w:val="Bijschrift"/>
                              <w:rPr>
                                <w:noProof/>
                                <w:sz w:val="24"/>
                              </w:rPr>
                            </w:pPr>
                            <w:bookmarkStart w:id="57" w:name="_Ref130494385"/>
                            <w:bookmarkStart w:id="58" w:name="_Toc136546214"/>
                            <w:r>
                              <w:t xml:space="preserve">Figuur </w:t>
                            </w:r>
                            <w:r>
                              <w:fldChar w:fldCharType="begin"/>
                            </w:r>
                            <w:r>
                              <w:instrText xml:space="preserve"> SEQ Figuur \* ARABIC </w:instrText>
                            </w:r>
                            <w:r>
                              <w:fldChar w:fldCharType="separate"/>
                            </w:r>
                            <w:r w:rsidR="00732DD9">
                              <w:rPr>
                                <w:noProof/>
                              </w:rPr>
                              <w:t>8</w:t>
                            </w:r>
                            <w:r>
                              <w:fldChar w:fldCharType="end"/>
                            </w:r>
                            <w:bookmarkEnd w:id="57"/>
                            <w:r>
                              <w:t>: Cartesische robotarm en de aluminium profielen</w:t>
                            </w:r>
                            <w:sdt>
                              <w:sdtPr>
                                <w:id w:val="2112160580"/>
                                <w:citation/>
                              </w:sdtPr>
                              <w:sdtContent>
                                <w:r w:rsidR="008C4E6D">
                                  <w:fldChar w:fldCharType="begin"/>
                                </w:r>
                                <w:r w:rsidR="008C4E6D">
                                  <w:rPr>
                                    <w:lang w:val="nl-NL"/>
                                  </w:rPr>
                                  <w:instrText xml:space="preserve"> CITATION aluminiumprofiel \l 1043 </w:instrText>
                                </w:r>
                                <w:r w:rsidR="008C4E6D">
                                  <w:fldChar w:fldCharType="separate"/>
                                </w:r>
                                <w:r w:rsidR="00000000">
                                  <w:rPr>
                                    <w:noProof/>
                                    <w:lang w:val="nl-NL"/>
                                  </w:rPr>
                                  <w:t xml:space="preserve"> [16]</w:t>
                                </w:r>
                                <w:r w:rsidR="008C4E6D">
                                  <w:fldChar w:fldCharType="end"/>
                                </w:r>
                              </w:sdtContent>
                            </w:sdt>
                            <w:sdt>
                              <w:sdtPr>
                                <w:id w:val="-199176352"/>
                                <w:citation/>
                              </w:sdtPr>
                              <w:sdtContent>
                                <w:r w:rsidR="001F7D45">
                                  <w:fldChar w:fldCharType="begin"/>
                                </w:r>
                                <w:r w:rsidR="001F7D45">
                                  <w:rPr>
                                    <w:lang w:val="nl-NL"/>
                                  </w:rPr>
                                  <w:instrText xml:space="preserve"> CITATION cartesischerobotarm \l 1043 </w:instrText>
                                </w:r>
                                <w:r w:rsidR="001F7D45">
                                  <w:fldChar w:fldCharType="separate"/>
                                </w:r>
                                <w:r w:rsidR="00000000">
                                  <w:rPr>
                                    <w:noProof/>
                                    <w:lang w:val="nl-NL"/>
                                  </w:rPr>
                                  <w:t xml:space="preserve"> [15]</w:t>
                                </w:r>
                                <w:r w:rsidR="001F7D45">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6CBF7" id="Tekstvak 39" o:spid="_x0000_s1035" type="#_x0000_t202" style="position:absolute;margin-left:3.8pt;margin-top:222.85pt;width:136.9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6dGQIAAD8EAAAOAAAAZHJzL2Uyb0RvYy54bWysU1Fv2jAQfp+0/2D5fQSKRqu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" stroked="f">
                <v:textbox style="mso-fit-shape-to-text:t" inset="0,0,0,0">
                  <w:txbxContent>
                    <w:p w14:paraId="5AD21EFF" w14:textId="2FD6044F" w:rsidR="00603ED9" w:rsidRPr="0052024D" w:rsidRDefault="00603ED9" w:rsidP="00603ED9">
                      <w:pPr>
                        <w:pStyle w:val="Bijschrift"/>
                        <w:rPr>
                          <w:noProof/>
                          <w:sz w:val="24"/>
                        </w:rPr>
                      </w:pPr>
                      <w:bookmarkStart w:id="59" w:name="_Ref130494385"/>
                      <w:bookmarkStart w:id="60" w:name="_Toc136546214"/>
                      <w:r>
                        <w:t xml:space="preserve">Figuur </w:t>
                      </w:r>
                      <w:r>
                        <w:fldChar w:fldCharType="begin"/>
                      </w:r>
                      <w:r>
                        <w:instrText xml:space="preserve"> SEQ Figuur \* ARABIC </w:instrText>
                      </w:r>
                      <w:r>
                        <w:fldChar w:fldCharType="separate"/>
                      </w:r>
                      <w:r w:rsidR="00732DD9">
                        <w:rPr>
                          <w:noProof/>
                        </w:rPr>
                        <w:t>8</w:t>
                      </w:r>
                      <w:r>
                        <w:fldChar w:fldCharType="end"/>
                      </w:r>
                      <w:bookmarkEnd w:id="59"/>
                      <w:r>
                        <w:t>: Cartesische robotarm en de aluminium profielen</w:t>
                      </w:r>
                      <w:sdt>
                        <w:sdtPr>
                          <w:id w:val="2112160580"/>
                          <w:citation/>
                        </w:sdtPr>
                        <w:sdtContent>
                          <w:r w:rsidR="008C4E6D">
                            <w:fldChar w:fldCharType="begin"/>
                          </w:r>
                          <w:r w:rsidR="008C4E6D">
                            <w:rPr>
                              <w:lang w:val="nl-NL"/>
                            </w:rPr>
                            <w:instrText xml:space="preserve"> CITATION aluminiumprofiel \l 1043 </w:instrText>
                          </w:r>
                          <w:r w:rsidR="008C4E6D">
                            <w:fldChar w:fldCharType="separate"/>
                          </w:r>
                          <w:r w:rsidR="00000000">
                            <w:rPr>
                              <w:noProof/>
                              <w:lang w:val="nl-NL"/>
                            </w:rPr>
                            <w:t xml:space="preserve"> [16]</w:t>
                          </w:r>
                          <w:r w:rsidR="008C4E6D">
                            <w:fldChar w:fldCharType="end"/>
                          </w:r>
                        </w:sdtContent>
                      </w:sdt>
                      <w:sdt>
                        <w:sdtPr>
                          <w:id w:val="-199176352"/>
                          <w:citation/>
                        </w:sdtPr>
                        <w:sdtContent>
                          <w:r w:rsidR="001F7D45">
                            <w:fldChar w:fldCharType="begin"/>
                          </w:r>
                          <w:r w:rsidR="001F7D45">
                            <w:rPr>
                              <w:lang w:val="nl-NL"/>
                            </w:rPr>
                            <w:instrText xml:space="preserve"> CITATION cartesischerobotarm \l 1043 </w:instrText>
                          </w:r>
                          <w:r w:rsidR="001F7D45">
                            <w:fldChar w:fldCharType="separate"/>
                          </w:r>
                          <w:r w:rsidR="00000000">
                            <w:rPr>
                              <w:noProof/>
                              <w:lang w:val="nl-NL"/>
                            </w:rPr>
                            <w:t xml:space="preserve"> [15]</w:t>
                          </w:r>
                          <w:r w:rsidR="001F7D45">
                            <w:fldChar w:fldCharType="end"/>
                          </w:r>
                        </w:sdtContent>
                      </w:sdt>
                      <w:bookmarkEnd w:id="60"/>
                    </w:p>
                  </w:txbxContent>
                </v:textbox>
                <w10:wrap type="square"/>
              </v:shape>
            </w:pict>
          </mc:Fallback>
        </mc:AlternateContent>
      </w:r>
      <w:r>
        <w:rPr>
          <w:noProof/>
        </w:rPr>
        <w:drawing>
          <wp:anchor distT="0" distB="0" distL="114300" distR="114300" simplePos="0" relativeHeight="251610624" behindDoc="0" locked="0" layoutInCell="1" allowOverlap="1" wp14:anchorId="0605D100" wp14:editId="67723780">
            <wp:simplePos x="0" y="0"/>
            <wp:positionH relativeFrom="column">
              <wp:posOffset>48837</wp:posOffset>
            </wp:positionH>
            <wp:positionV relativeFrom="paragraph">
              <wp:posOffset>87341</wp:posOffset>
            </wp:positionV>
            <wp:extent cx="1738630" cy="2686050"/>
            <wp:effectExtent l="0" t="0" r="635" b="0"/>
            <wp:wrapSquare wrapText="bothSides"/>
            <wp:docPr id="38" name="Afbeelding 38" descr="Afbeelding met tekst, gereedschap, molen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gereedschap, molenaar&#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1738630" cy="2686050"/>
                    </a:xfrm>
                    <a:prstGeom prst="rect">
                      <a:avLst/>
                    </a:prstGeom>
                  </pic:spPr>
                </pic:pic>
              </a:graphicData>
            </a:graphic>
            <wp14:sizeRelH relativeFrom="margin">
              <wp14:pctWidth>0</wp14:pctWidth>
            </wp14:sizeRelH>
            <wp14:sizeRelV relativeFrom="margin">
              <wp14:pctHeight>0</wp14:pctHeight>
            </wp14:sizeRelV>
          </wp:anchor>
        </w:drawing>
      </w:r>
      <w:r w:rsidR="0018520F">
        <w:t>D</w:t>
      </w:r>
      <w:r w:rsidR="0018520F" w:rsidRPr="00650E0C">
        <w:t>e cartesische</w:t>
      </w:r>
      <w:r w:rsidR="00750CC5" w:rsidRPr="00650E0C">
        <w:t xml:space="preserve"> robot </w:t>
      </w:r>
      <w:r w:rsidR="00750CC5" w:rsidRPr="00AE6901">
        <w:t xml:space="preserve">lijkt het meeste op een klassieke CNC-machine of 3D-printer. Cartesische of lineaire robots werken op </w:t>
      </w:r>
      <w:r w:rsidR="00E135CB" w:rsidRPr="00AE6901">
        <w:t>drie</w:t>
      </w:r>
      <w:r w:rsidR="00750CC5" w:rsidRPr="00AE6901">
        <w:t xml:space="preserve"> assen: X,Y en Z. </w:t>
      </w:r>
      <w:r w:rsidR="000417B8" w:rsidRPr="00AE6901">
        <w:t>Deze drie assen maken het mogelijk om in drie dimensies te bewegen</w:t>
      </w:r>
      <w:r w:rsidR="00C6161B" w:rsidRPr="00AE6901">
        <w:t>: horizontaal (X- en Y-as)</w:t>
      </w:r>
      <w:r w:rsidR="008518CC" w:rsidRPr="00AE6901">
        <w:t xml:space="preserve"> en verticaal (Z-as)</w:t>
      </w:r>
      <w:r w:rsidR="00C6161B" w:rsidRPr="00AE6901">
        <w:t>.</w:t>
      </w:r>
      <w:r w:rsidR="00555B74" w:rsidRPr="00AE6901">
        <w:t xml:space="preserve"> Dit</w:t>
      </w:r>
      <w:r w:rsidR="00750CC5" w:rsidRPr="00AE6901">
        <w:t xml:space="preserve"> type</w:t>
      </w:r>
      <w:r w:rsidR="00F244C6" w:rsidRPr="00AE6901">
        <w:t xml:space="preserve"> robot</w:t>
      </w:r>
      <w:r w:rsidR="00750CC5" w:rsidRPr="00AE6901">
        <w:t xml:space="preserve"> is erg flexibel</w:t>
      </w:r>
      <w:r w:rsidR="004B50BC" w:rsidRPr="00AE6901">
        <w:t xml:space="preserve"> dankzij de specifieke </w:t>
      </w:r>
      <w:r w:rsidR="00163095" w:rsidRPr="00AE6901">
        <w:t>opbouw</w:t>
      </w:r>
      <w:r w:rsidR="00750CC5" w:rsidRPr="00AE6901">
        <w:t>. Zo kan die snel en eenvoudig worden aangepast</w:t>
      </w:r>
      <w:r w:rsidR="00E00A5E">
        <w:t xml:space="preserve">, </w:t>
      </w:r>
      <w:r w:rsidR="00750CC5" w:rsidRPr="00AE6901">
        <w:t>afhankelijk van de toepassing</w:t>
      </w:r>
      <w:r w:rsidR="00750CC5" w:rsidRPr="00650E0C">
        <w:t>. Deze hoge flexibiliteit is te danken aan de typerende aluminiumprofielen waaruit d</w:t>
      </w:r>
      <w:r w:rsidR="001D5CDC">
        <w:t>e robot</w:t>
      </w:r>
      <w:r w:rsidR="00750CC5" w:rsidRPr="00650E0C">
        <w:t xml:space="preserve"> is opgebouwd. D</w:t>
      </w:r>
      <w:r w:rsidR="00B214AF">
        <w:t>ie</w:t>
      </w:r>
      <w:r w:rsidR="00750CC5" w:rsidRPr="00650E0C">
        <w:t xml:space="preserve"> zijn internationaal verkrijgbaar in verschillende lengtes en breedtes en laten zich erg makkelijk bewerken. Hierdoor kunnen lagers, </w:t>
      </w:r>
      <w:r w:rsidR="00750CC5" w:rsidRPr="00401AEE">
        <w:t>geleiders</w:t>
      </w:r>
      <w:r w:rsidR="00D36D26" w:rsidRPr="00401AEE">
        <w:t xml:space="preserve"> </w:t>
      </w:r>
      <w:r w:rsidR="009F48FC" w:rsidRPr="00401AEE">
        <w:t xml:space="preserve">en </w:t>
      </w:r>
      <w:r w:rsidR="00D36D26" w:rsidRPr="00401AEE">
        <w:t>andere componenten</w:t>
      </w:r>
      <w:r w:rsidR="00750CC5" w:rsidRPr="00401AEE">
        <w:t xml:space="preserve"> makkelijk en snel worden gemonteerd. Door deze standaardprofielen kan ook de prijs van een</w:t>
      </w:r>
      <w:r w:rsidR="00750CC5" w:rsidRPr="00650E0C">
        <w:t xml:space="preserve"> cartesisch systeem erg aantrekkelijk zijn.</w:t>
      </w:r>
      <w:r w:rsidR="00044F4D">
        <w:t xml:space="preserve"> </w:t>
      </w:r>
      <w:r w:rsidR="00044F4D">
        <w:fldChar w:fldCharType="begin"/>
      </w:r>
      <w:r w:rsidR="00044F4D">
        <w:instrText xml:space="preserve"> REF _Ref130494385 \h </w:instrText>
      </w:r>
      <w:r w:rsidR="00044F4D">
        <w:fldChar w:fldCharType="separate"/>
      </w:r>
      <w:r w:rsidR="00732DD9">
        <w:t xml:space="preserve">Figuur </w:t>
      </w:r>
      <w:r w:rsidR="00732DD9">
        <w:rPr>
          <w:noProof/>
        </w:rPr>
        <w:t>8</w:t>
      </w:r>
      <w:r w:rsidR="00044F4D">
        <w:fldChar w:fldCharType="end"/>
      </w:r>
      <w:sdt>
        <w:sdtPr>
          <w:id w:val="-1058553302"/>
          <w:citation/>
        </w:sdtPr>
        <w:sdtContent>
          <w:r w:rsidR="008C2278">
            <w:fldChar w:fldCharType="begin"/>
          </w:r>
          <w:r w:rsidR="00282361">
            <w:rPr>
              <w:lang w:val="nl-NL"/>
            </w:rPr>
            <w:instrText xml:space="preserve">CITATION cartesischerobotarm \l 1043 </w:instrText>
          </w:r>
          <w:r w:rsidR="008C2278">
            <w:fldChar w:fldCharType="separate"/>
          </w:r>
          <w:r w:rsidR="00421828">
            <w:rPr>
              <w:noProof/>
              <w:lang w:val="nl-NL"/>
            </w:rPr>
            <w:t xml:space="preserve"> </w:t>
          </w:r>
          <w:r w:rsidR="00421828" w:rsidRPr="00421828">
            <w:rPr>
              <w:noProof/>
              <w:lang w:val="nl-NL"/>
            </w:rPr>
            <w:t>[15]</w:t>
          </w:r>
          <w:r w:rsidR="008C2278">
            <w:fldChar w:fldCharType="end"/>
          </w:r>
        </w:sdtContent>
      </w:sdt>
      <w:sdt>
        <w:sdtPr>
          <w:id w:val="1544093271"/>
          <w:citation/>
        </w:sdtPr>
        <w:sdtContent>
          <w:r w:rsidR="001828A1">
            <w:fldChar w:fldCharType="begin"/>
          </w:r>
          <w:r w:rsidR="001828A1">
            <w:rPr>
              <w:lang w:val="nl-NL"/>
            </w:rPr>
            <w:instrText xml:space="preserve"> CITATION aluminiumprofiel \l 1043 </w:instrText>
          </w:r>
          <w:r w:rsidR="001828A1">
            <w:fldChar w:fldCharType="separate"/>
          </w:r>
          <w:r w:rsidR="00421828">
            <w:rPr>
              <w:noProof/>
              <w:lang w:val="nl-NL"/>
            </w:rPr>
            <w:t xml:space="preserve"> </w:t>
          </w:r>
          <w:r w:rsidR="00421828" w:rsidRPr="00421828">
            <w:rPr>
              <w:noProof/>
              <w:lang w:val="nl-NL"/>
            </w:rPr>
            <w:t>[16]</w:t>
          </w:r>
          <w:r w:rsidR="001828A1">
            <w:fldChar w:fldCharType="end"/>
          </w:r>
        </w:sdtContent>
      </w:sdt>
    </w:p>
    <w:p w14:paraId="64724FD7" w14:textId="1B14146D" w:rsidR="00D33F04" w:rsidRDefault="00D33F04" w:rsidP="00650E0C">
      <w:r>
        <w:lastRenderedPageBreak/>
        <w:t xml:space="preserve">Een mogelijke toepassing van dit ontwerp is het </w:t>
      </w:r>
      <w:r w:rsidR="001953A3">
        <w:t>open</w:t>
      </w:r>
      <w:r w:rsidR="00E7087D">
        <w:t xml:space="preserve"> </w:t>
      </w:r>
      <w:r w:rsidR="001953A3">
        <w:t>source</w:t>
      </w:r>
      <w:r>
        <w:t xml:space="preserve"> </w:t>
      </w:r>
      <w:r w:rsidR="001953A3">
        <w:t>LumenP</w:t>
      </w:r>
      <w:r w:rsidR="00C53B14">
        <w:t>n</w:t>
      </w:r>
      <w:r w:rsidR="001953A3">
        <w:t>P</w:t>
      </w:r>
      <w:r w:rsidR="00B336A9">
        <w:t>-</w:t>
      </w:r>
      <w:r>
        <w:t>project door Opulo.</w:t>
      </w:r>
      <w:r w:rsidR="00044F4D">
        <w:t xml:space="preserve"> </w:t>
      </w:r>
      <w:r w:rsidR="00044F4D">
        <w:fldChar w:fldCharType="begin"/>
      </w:r>
      <w:r w:rsidR="00044F4D">
        <w:instrText xml:space="preserve"> REF _Ref130494417 \h </w:instrText>
      </w:r>
      <w:r w:rsidR="00044F4D">
        <w:fldChar w:fldCharType="separate"/>
      </w:r>
      <w:r w:rsidR="00732DD9">
        <w:t xml:space="preserve">Figuur </w:t>
      </w:r>
      <w:r w:rsidR="00732DD9">
        <w:rPr>
          <w:noProof/>
        </w:rPr>
        <w:t>9</w:t>
      </w:r>
      <w:r w:rsidR="00044F4D">
        <w:fldChar w:fldCharType="end"/>
      </w:r>
      <w:sdt>
        <w:sdtPr>
          <w:id w:val="86038647"/>
          <w:citation/>
        </w:sdtPr>
        <w:sdtContent>
          <w:r w:rsidR="00CF7258">
            <w:fldChar w:fldCharType="begin"/>
          </w:r>
          <w:r w:rsidR="00CF7258">
            <w:rPr>
              <w:lang w:val="nl-NL"/>
            </w:rPr>
            <w:instrText xml:space="preserve"> CITATION LumenPnP \l 1043 </w:instrText>
          </w:r>
          <w:r w:rsidR="00CF7258">
            <w:fldChar w:fldCharType="separate"/>
          </w:r>
          <w:r w:rsidR="00421828">
            <w:rPr>
              <w:noProof/>
              <w:lang w:val="nl-NL"/>
            </w:rPr>
            <w:t xml:space="preserve"> </w:t>
          </w:r>
          <w:r w:rsidR="00421828" w:rsidRPr="00421828">
            <w:rPr>
              <w:noProof/>
              <w:lang w:val="nl-NL"/>
            </w:rPr>
            <w:t>[17]</w:t>
          </w:r>
          <w:r w:rsidR="00CF7258">
            <w:fldChar w:fldCharType="end"/>
          </w:r>
        </w:sdtContent>
      </w:sdt>
    </w:p>
    <w:p w14:paraId="658DC081" w14:textId="77777777" w:rsidR="00603ED9" w:rsidRDefault="001953A3" w:rsidP="00603ED9">
      <w:pPr>
        <w:keepNext/>
        <w:spacing w:before="144" w:after="144"/>
      </w:pPr>
      <w:r>
        <w:rPr>
          <w:noProof/>
        </w:rPr>
        <w:drawing>
          <wp:inline distT="0" distB="0" distL="0" distR="0" wp14:anchorId="37C8ED83" wp14:editId="5E072EF4">
            <wp:extent cx="2376261" cy="1584960"/>
            <wp:effectExtent l="0" t="0" r="5080" b="0"/>
            <wp:docPr id="61" name="Afbeelding 61" descr="Afbeelding met overdekt,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overdekt, apparaat&#10;&#10;Automatisch gegenereerde beschrijv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7518" cy="1599138"/>
                    </a:xfrm>
                    <a:prstGeom prst="rect">
                      <a:avLst/>
                    </a:prstGeom>
                    <a:noFill/>
                    <a:ln>
                      <a:noFill/>
                    </a:ln>
                  </pic:spPr>
                </pic:pic>
              </a:graphicData>
            </a:graphic>
          </wp:inline>
        </w:drawing>
      </w:r>
    </w:p>
    <w:p w14:paraId="106DDFD9" w14:textId="5F2BEB31" w:rsidR="00D33F04" w:rsidRDefault="00603ED9" w:rsidP="00603ED9">
      <w:pPr>
        <w:pStyle w:val="Bijschrift"/>
      </w:pPr>
      <w:bookmarkStart w:id="61" w:name="_Ref130494417"/>
      <w:bookmarkStart w:id="62" w:name="_Toc136546215"/>
      <w:r>
        <w:t xml:space="preserve">Figuur </w:t>
      </w:r>
      <w:r>
        <w:fldChar w:fldCharType="begin"/>
      </w:r>
      <w:r>
        <w:instrText xml:space="preserve"> SEQ Figuur \* ARABIC </w:instrText>
      </w:r>
      <w:r>
        <w:fldChar w:fldCharType="separate"/>
      </w:r>
      <w:r w:rsidR="00732DD9">
        <w:rPr>
          <w:noProof/>
        </w:rPr>
        <w:t>9</w:t>
      </w:r>
      <w:r>
        <w:fldChar w:fldCharType="end"/>
      </w:r>
      <w:bookmarkEnd w:id="61"/>
      <w:r>
        <w:t>: LumenPnP cartesische robotarm</w:t>
      </w:r>
      <w:sdt>
        <w:sdtPr>
          <w:id w:val="1033225422"/>
          <w:citation/>
        </w:sdtPr>
        <w:sdtContent>
          <w:r w:rsidR="00406429">
            <w:fldChar w:fldCharType="begin"/>
          </w:r>
          <w:r w:rsidR="00406429">
            <w:rPr>
              <w:lang w:val="nl-NL"/>
            </w:rPr>
            <w:instrText xml:space="preserve"> CITATION LumenPnP \l 1043 </w:instrText>
          </w:r>
          <w:r w:rsidR="00406429">
            <w:fldChar w:fldCharType="separate"/>
          </w:r>
          <w:r w:rsidR="00421828">
            <w:rPr>
              <w:noProof/>
              <w:lang w:val="nl-NL"/>
            </w:rPr>
            <w:t xml:space="preserve"> </w:t>
          </w:r>
          <w:r w:rsidR="00421828" w:rsidRPr="00421828">
            <w:rPr>
              <w:noProof/>
              <w:lang w:val="nl-NL"/>
            </w:rPr>
            <w:t>[17]</w:t>
          </w:r>
          <w:r w:rsidR="00406429">
            <w:fldChar w:fldCharType="end"/>
          </w:r>
        </w:sdtContent>
      </w:sdt>
      <w:bookmarkEnd w:id="62"/>
    </w:p>
    <w:p w14:paraId="15B757A2" w14:textId="7DBC16F4" w:rsidR="00D33F04" w:rsidRDefault="00D33F04" w:rsidP="00650E0C">
      <w:r>
        <w:t xml:space="preserve">Deze machine maakt het voor iedereen mogelijk </w:t>
      </w:r>
      <w:r w:rsidR="00DB6164" w:rsidRPr="00504C09">
        <w:t>printplaten</w:t>
      </w:r>
      <w:r>
        <w:t xml:space="preserve"> op </w:t>
      </w:r>
      <w:r w:rsidR="00851C81">
        <w:t>één</w:t>
      </w:r>
      <w:r>
        <w:t xml:space="preserve"> niveau met hoge precisie te bestukken. De machine beweegt op de </w:t>
      </w:r>
      <w:r w:rsidR="004B4A15">
        <w:t>drie</w:t>
      </w:r>
      <w:r>
        <w:t xml:space="preserve"> assen in rechte lijnen, een toepassing waar de cartesische robot uiterst geschikt </w:t>
      </w:r>
      <w:r w:rsidR="00E646E9">
        <w:t xml:space="preserve">voor </w:t>
      </w:r>
      <w:r>
        <w:t xml:space="preserve">is. </w:t>
      </w:r>
    </w:p>
    <w:p w14:paraId="35A99D1F" w14:textId="2B2DA67C" w:rsidR="00D33F04" w:rsidRPr="000352A6" w:rsidRDefault="00266198" w:rsidP="00650E0C">
      <w:r>
        <w:t>Het</w:t>
      </w:r>
      <w:r w:rsidR="00D33F04">
        <w:t xml:space="preserve"> volledige werkgebied </w:t>
      </w:r>
      <w:r w:rsidR="00E749E0">
        <w:t>is echter wel</w:t>
      </w:r>
      <w:r w:rsidR="00D33F04">
        <w:t xml:space="preserve"> </w:t>
      </w:r>
      <w:r w:rsidR="00DB6164" w:rsidRPr="00986EA5">
        <w:t>af</w:t>
      </w:r>
      <w:r w:rsidR="00B3612D" w:rsidRPr="00986EA5">
        <w:t>gebakend</w:t>
      </w:r>
      <w:r w:rsidR="00D33F04">
        <w:t>. Dit is een nadeel voor de robot die in dit onderzoek wordt gemaakt, aangezien bewegingsvrijheid een belangrijk punt is.</w:t>
      </w:r>
    </w:p>
    <w:p w14:paraId="79665551" w14:textId="6C31A531" w:rsidR="00C7299A" w:rsidRPr="00AB1F3F" w:rsidRDefault="00C7299A" w:rsidP="00C7299A">
      <w:pPr>
        <w:pStyle w:val="Kop3"/>
      </w:pPr>
      <w:bookmarkStart w:id="63" w:name="_Toc136546173"/>
      <w:r>
        <w:t>Articulated robotarm</w:t>
      </w:r>
      <w:bookmarkEnd w:id="63"/>
    </w:p>
    <w:p w14:paraId="65E3FB2F" w14:textId="744A9520" w:rsidR="00C7299A" w:rsidRDefault="00C7299A" w:rsidP="00C7299A">
      <w:r>
        <w:t xml:space="preserve">Een </w:t>
      </w:r>
      <w:r w:rsidR="00B5048E">
        <w:t>tweede</w:t>
      </w:r>
      <w:r>
        <w:t xml:space="preserve"> type is de articulated of vrijdraaiende robot. Dit type lijkt het best op een menselijke arm met alle bijbehorende voordelen. Deze robotarm wordt gemonteerd op een draaiende basis. Met een basisaantal motoren kan de volledige 3D-ruimte rondom de arm worden bereikt. Naarmate meer motoren en assen worden toegevoegd, wordt de toegankelijkheid van dit gebied nog verbeterd. Dit type robot kent een wijde inzetbaarheid in de industrie; van taken zoals lassen en materialen verplaatsen tot volledige assemblage en inpakken.</w:t>
      </w:r>
      <w:r w:rsidR="00044F4D">
        <w:t xml:space="preserve"> </w:t>
      </w:r>
      <w:r w:rsidR="00A42090">
        <w:fldChar w:fldCharType="begin"/>
      </w:r>
      <w:r w:rsidR="00A42090">
        <w:instrText xml:space="preserve"> REF _Ref130495029 \h </w:instrText>
      </w:r>
      <w:r w:rsidR="00A42090">
        <w:fldChar w:fldCharType="separate"/>
      </w:r>
      <w:r w:rsidR="00732DD9">
        <w:t xml:space="preserve">Figuur </w:t>
      </w:r>
      <w:r w:rsidR="00732DD9">
        <w:rPr>
          <w:noProof/>
        </w:rPr>
        <w:t>10</w:t>
      </w:r>
      <w:r w:rsidR="00A42090">
        <w:fldChar w:fldCharType="end"/>
      </w:r>
      <w:r w:rsidR="003D4528">
        <w:t>/</w:t>
      </w:r>
      <w:r w:rsidR="00A22D64">
        <w:t xml:space="preserve"> </w:t>
      </w:r>
      <w:r w:rsidR="003D4528">
        <w:t>11</w:t>
      </w:r>
      <w:sdt>
        <w:sdtPr>
          <w:id w:val="1809353531"/>
          <w:citation/>
        </w:sdtPr>
        <w:sdtContent>
          <w:r>
            <w:fldChar w:fldCharType="begin"/>
          </w:r>
          <w:r>
            <w:rPr>
              <w:lang w:val="nl-NL"/>
            </w:rPr>
            <w:instrText xml:space="preserve"> CITATION kuka \l 1043 </w:instrText>
          </w:r>
          <w:r>
            <w:fldChar w:fldCharType="separate"/>
          </w:r>
          <w:r w:rsidR="00421828">
            <w:rPr>
              <w:noProof/>
              <w:lang w:val="nl-NL"/>
            </w:rPr>
            <w:t xml:space="preserve"> </w:t>
          </w:r>
          <w:r w:rsidR="00421828" w:rsidRPr="00421828">
            <w:rPr>
              <w:noProof/>
              <w:lang w:val="nl-NL"/>
            </w:rPr>
            <w:t>[18]</w:t>
          </w:r>
          <w:r>
            <w:fldChar w:fldCharType="end"/>
          </w:r>
        </w:sdtContent>
      </w:sdt>
    </w:p>
    <w:p w14:paraId="337F4484" w14:textId="32E104EE" w:rsidR="001833FB" w:rsidRDefault="00C7299A" w:rsidP="001833FB">
      <w:pPr>
        <w:pStyle w:val="Bijschrift"/>
      </w:pPr>
      <w:r>
        <w:rPr>
          <w:noProof/>
        </w:rPr>
        <w:drawing>
          <wp:inline distT="0" distB="0" distL="0" distR="0" wp14:anchorId="0F974316" wp14:editId="1CD6A6D5">
            <wp:extent cx="2169165" cy="1219200"/>
            <wp:effectExtent l="0" t="0" r="2540" b="0"/>
            <wp:docPr id="64" name="Afbeelding 64"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overdekt&#10;&#10;Automatisch gegenereerde beschrijv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4004" cy="1244402"/>
                    </a:xfrm>
                    <a:prstGeom prst="rect">
                      <a:avLst/>
                    </a:prstGeom>
                    <a:noFill/>
                    <a:ln>
                      <a:noFill/>
                    </a:ln>
                  </pic:spPr>
                </pic:pic>
              </a:graphicData>
            </a:graphic>
          </wp:inline>
        </w:drawing>
      </w:r>
      <w:r w:rsidR="001833FB">
        <w:tab/>
      </w:r>
      <w:r w:rsidR="001833FB">
        <w:tab/>
      </w:r>
      <w:r w:rsidR="001833FB">
        <w:rPr>
          <w:noProof/>
        </w:rPr>
        <w:drawing>
          <wp:inline distT="0" distB="0" distL="0" distR="0" wp14:anchorId="68286A5F" wp14:editId="5AA8E860">
            <wp:extent cx="2172209" cy="1222586"/>
            <wp:effectExtent l="0" t="0" r="0" b="0"/>
            <wp:docPr id="12" name="Afbeelding 12" descr="HRC system at BMW's production plant | KUKA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C system at BMW's production plant | KUKA A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22374" cy="1250820"/>
                    </a:xfrm>
                    <a:prstGeom prst="rect">
                      <a:avLst/>
                    </a:prstGeom>
                    <a:noFill/>
                    <a:ln>
                      <a:noFill/>
                    </a:ln>
                  </pic:spPr>
                </pic:pic>
              </a:graphicData>
            </a:graphic>
          </wp:inline>
        </w:drawing>
      </w:r>
    </w:p>
    <w:p w14:paraId="681C54CC" w14:textId="2C864577" w:rsidR="00C076AB" w:rsidRDefault="001833FB" w:rsidP="00C7299A">
      <w:pPr>
        <w:pStyle w:val="Bijschrift"/>
      </w:pPr>
      <w:bookmarkStart w:id="64" w:name="_Ref130495029"/>
      <w:bookmarkStart w:id="65" w:name="_Toc136546216"/>
      <w:r>
        <w:t xml:space="preserve">Figuur </w:t>
      </w:r>
      <w:r>
        <w:fldChar w:fldCharType="begin"/>
      </w:r>
      <w:r>
        <w:instrText xml:space="preserve"> SEQ Figuur \* ARABIC </w:instrText>
      </w:r>
      <w:r>
        <w:fldChar w:fldCharType="separate"/>
      </w:r>
      <w:r w:rsidR="00732DD9">
        <w:rPr>
          <w:noProof/>
        </w:rPr>
        <w:t>10</w:t>
      </w:r>
      <w:r>
        <w:fldChar w:fldCharType="end"/>
      </w:r>
      <w:bookmarkEnd w:id="64"/>
      <w:r>
        <w:t>: Lasrobot</w:t>
      </w:r>
      <w:r w:rsidR="00C7299A">
        <w:tab/>
      </w:r>
      <w:sdt>
        <w:sdtPr>
          <w:id w:val="-189988726"/>
          <w:citation/>
        </w:sdtPr>
        <w:sdtContent>
          <w:r w:rsidR="00406429">
            <w:fldChar w:fldCharType="begin"/>
          </w:r>
          <w:r w:rsidR="00406429">
            <w:rPr>
              <w:lang w:val="nl-NL"/>
            </w:rPr>
            <w:instrText xml:space="preserve"> CITATION kuka \l 1043 </w:instrText>
          </w:r>
          <w:r w:rsidR="00406429">
            <w:fldChar w:fldCharType="separate"/>
          </w:r>
          <w:r w:rsidR="00421828" w:rsidRPr="00421828">
            <w:rPr>
              <w:noProof/>
              <w:lang w:val="nl-NL"/>
            </w:rPr>
            <w:t>[18]</w:t>
          </w:r>
          <w:r w:rsidR="00406429">
            <w:fldChar w:fldCharType="end"/>
          </w:r>
        </w:sdtContent>
      </w:sdt>
      <w:r w:rsidR="00C7299A">
        <w:tab/>
      </w:r>
      <w:r>
        <w:tab/>
      </w:r>
      <w:r>
        <w:tab/>
      </w:r>
      <w:r>
        <w:tab/>
      </w:r>
      <w:r w:rsidR="00C076AB">
        <w:t xml:space="preserve">Figuur </w:t>
      </w:r>
      <w:r w:rsidR="00C076AB">
        <w:fldChar w:fldCharType="begin"/>
      </w:r>
      <w:r w:rsidR="00C076AB">
        <w:instrText xml:space="preserve"> SEQ Figuur \* ARABIC </w:instrText>
      </w:r>
      <w:r w:rsidR="00C076AB">
        <w:fldChar w:fldCharType="separate"/>
      </w:r>
      <w:r w:rsidR="00732DD9">
        <w:rPr>
          <w:noProof/>
        </w:rPr>
        <w:t>11</w:t>
      </w:r>
      <w:r w:rsidR="00C076AB">
        <w:fldChar w:fldCharType="end"/>
      </w:r>
      <w:r w:rsidR="00C076AB">
        <w:t>: Assemblagerobot</w:t>
      </w:r>
      <w:sdt>
        <w:sdtPr>
          <w:id w:val="484056961"/>
          <w:citation/>
        </w:sdtPr>
        <w:sdtContent>
          <w:r w:rsidR="00C076AB">
            <w:fldChar w:fldCharType="begin"/>
          </w:r>
          <w:r w:rsidR="00C076AB">
            <w:rPr>
              <w:lang w:val="nl-NL"/>
            </w:rPr>
            <w:instrText xml:space="preserve"> CITATION kuka \l 1043 </w:instrText>
          </w:r>
          <w:r w:rsidR="00C076AB">
            <w:fldChar w:fldCharType="separate"/>
          </w:r>
          <w:r w:rsidR="00421828">
            <w:rPr>
              <w:noProof/>
              <w:lang w:val="nl-NL"/>
            </w:rPr>
            <w:t xml:space="preserve"> </w:t>
          </w:r>
          <w:r w:rsidR="00421828" w:rsidRPr="00421828">
            <w:rPr>
              <w:noProof/>
              <w:lang w:val="nl-NL"/>
            </w:rPr>
            <w:t>[18]</w:t>
          </w:r>
          <w:r w:rsidR="00C076AB">
            <w:fldChar w:fldCharType="end"/>
          </w:r>
        </w:sdtContent>
      </w:sdt>
      <w:bookmarkEnd w:id="65"/>
    </w:p>
    <w:p w14:paraId="22A90B17" w14:textId="3356A30C" w:rsidR="00C7299A" w:rsidRDefault="00C7299A" w:rsidP="00C7299A">
      <w:r>
        <w:t>Eén van de voordelen van dit ontwerp is de centrale basis waar de hele arm op draait</w:t>
      </w:r>
      <w:r w:rsidR="00EA5760">
        <w:t>, wat in</w:t>
      </w:r>
      <w:r>
        <w:t xml:space="preserve"> dit onderzoek </w:t>
      </w:r>
      <w:r w:rsidR="00EA5760">
        <w:t>erg</w:t>
      </w:r>
      <w:r>
        <w:t xml:space="preserve"> belangrijk </w:t>
      </w:r>
      <w:r w:rsidR="00EA5760">
        <w:t xml:space="preserve">is. </w:t>
      </w:r>
      <w:r w:rsidR="0054565C">
        <w:t>H</w:t>
      </w:r>
      <w:r>
        <w:t xml:space="preserve">et volledige gewicht </w:t>
      </w:r>
      <w:r w:rsidR="0054565C">
        <w:t>komt namelijk</w:t>
      </w:r>
      <w:r w:rsidR="006A02F4">
        <w:t xml:space="preserve"> </w:t>
      </w:r>
      <w:r>
        <w:t>op één centrale motor en as terecht. De andere motoren werken wel mee aan de beweging, op voorwaarde dat de onderste as die kan ondersteunen.</w:t>
      </w:r>
    </w:p>
    <w:p w14:paraId="354DA487" w14:textId="72327226" w:rsidR="00C7299A" w:rsidRDefault="00C7299A" w:rsidP="00C7299A">
      <w:pPr>
        <w:sectPr w:rsidR="00C7299A" w:rsidSect="00995550">
          <w:pgSz w:w="11906" w:h="16838"/>
          <w:pgMar w:top="1417" w:right="1417" w:bottom="1417" w:left="1417" w:header="708" w:footer="708" w:gutter="0"/>
          <w:cols w:space="708"/>
          <w:titlePg/>
          <w:docGrid w:linePitch="360"/>
        </w:sectPr>
      </w:pPr>
      <w:r>
        <w:t>Om dit allemaal mogelijk te maken</w:t>
      </w:r>
      <w:r w:rsidR="006649F5">
        <w:t>,</w:t>
      </w:r>
      <w:r>
        <w:t xml:space="preserve"> zijn overbrengingen op de motoren erg belangrijk.</w:t>
      </w:r>
    </w:p>
    <w:p w14:paraId="0580D476" w14:textId="19EC540D" w:rsidR="00D33F04" w:rsidRPr="00DE53EA" w:rsidRDefault="00867476" w:rsidP="007330ED">
      <w:pPr>
        <w:pStyle w:val="Kop3"/>
      </w:pPr>
      <w:bookmarkStart w:id="66" w:name="_Toc136546174"/>
      <w:r>
        <w:rPr>
          <w:noProof/>
        </w:rPr>
        <w:lastRenderedPageBreak/>
        <w:drawing>
          <wp:anchor distT="0" distB="0" distL="114300" distR="114300" simplePos="0" relativeHeight="251632128" behindDoc="0" locked="0" layoutInCell="1" allowOverlap="1" wp14:anchorId="3FA1E93A" wp14:editId="3F667896">
            <wp:simplePos x="0" y="0"/>
            <wp:positionH relativeFrom="column">
              <wp:posOffset>-635</wp:posOffset>
            </wp:positionH>
            <wp:positionV relativeFrom="paragraph">
              <wp:posOffset>266065</wp:posOffset>
            </wp:positionV>
            <wp:extent cx="2173605" cy="1691640"/>
            <wp:effectExtent l="0" t="0" r="0" b="3810"/>
            <wp:wrapSquare wrapText="bothSides"/>
            <wp:docPr id="9" name="Afbeelding 9" descr="Machinedesign Com Sites Machinedesign com Files Uploads 2013 09 121213 1 Cartesian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design Com Sites Machinedesign com Files Uploads 2013 09 121213 1 Cartesian Robot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360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F04" w:rsidRPr="00DE53EA">
        <w:t>SCARA</w:t>
      </w:r>
      <w:r w:rsidR="00603ED9">
        <w:t>-</w:t>
      </w:r>
      <w:r w:rsidR="007330ED">
        <w:t>robotarm</w:t>
      </w:r>
      <w:bookmarkEnd w:id="66"/>
    </w:p>
    <w:p w14:paraId="3A635B54" w14:textId="5B0A991E" w:rsidR="00D33F04" w:rsidRPr="00DE53EA" w:rsidRDefault="00D33F04" w:rsidP="00650E0C">
      <w:r>
        <w:t>Het SCARA</w:t>
      </w:r>
      <w:r w:rsidR="00102149">
        <w:t>-</w:t>
      </w:r>
      <w:r>
        <w:t>ontwerp heeft</w:t>
      </w:r>
      <w:r w:rsidR="00112679">
        <w:t>,</w:t>
      </w:r>
      <w:r>
        <w:t xml:space="preserve"> net zoals </w:t>
      </w:r>
      <w:r w:rsidR="00A05B69">
        <w:t>de</w:t>
      </w:r>
      <w:r>
        <w:t xml:space="preserve"> </w:t>
      </w:r>
      <w:r w:rsidR="00E566A8">
        <w:t>c</w:t>
      </w:r>
      <w:r w:rsidR="001953A3">
        <w:t>artesische</w:t>
      </w:r>
      <w:r>
        <w:t xml:space="preserve"> </w:t>
      </w:r>
      <w:r w:rsidR="00A05B69">
        <w:t>robot</w:t>
      </w:r>
      <w:r w:rsidR="00112679">
        <w:t>,</w:t>
      </w:r>
      <w:r w:rsidR="00A05B69">
        <w:t xml:space="preserve"> </w:t>
      </w:r>
      <w:r w:rsidR="00A46624">
        <w:t>drie</w:t>
      </w:r>
      <w:r>
        <w:t xml:space="preserve"> assen waarop die beweegt. Het verschil tussen </w:t>
      </w:r>
      <w:r w:rsidR="001953A3">
        <w:t>beide</w:t>
      </w:r>
      <w:r w:rsidR="00D8061B">
        <w:t xml:space="preserve"> is </w:t>
      </w:r>
      <w:r>
        <w:t xml:space="preserve">de manier waarop wordt bewogen. Het cartesische ontwerp doet dat telkens in een hoek van 90°, terwijl een SCARA-robot om </w:t>
      </w:r>
      <w:r w:rsidR="003639F3">
        <w:t>zijn</w:t>
      </w:r>
      <w:r>
        <w:t xml:space="preserve"> eigen as kan draaien. Dat maakt dit ontwerp </w:t>
      </w:r>
      <w:r w:rsidR="001953A3">
        <w:t>uiterst</w:t>
      </w:r>
      <w:r>
        <w:t xml:space="preserve"> geschikt voor het stapelen van dozen of assemblage.</w:t>
      </w:r>
      <w:r w:rsidR="002D2F6C">
        <w:t xml:space="preserve"> </w:t>
      </w:r>
      <w:r w:rsidR="00A42090">
        <w:fldChar w:fldCharType="begin"/>
      </w:r>
      <w:r w:rsidR="00A42090">
        <w:instrText xml:space="preserve"> REF _Ref130495009 \h </w:instrText>
      </w:r>
      <w:r w:rsidR="00A42090">
        <w:fldChar w:fldCharType="separate"/>
      </w:r>
      <w:r w:rsidR="00732DD9">
        <w:t xml:space="preserve">Figuur </w:t>
      </w:r>
      <w:r w:rsidR="00732DD9">
        <w:rPr>
          <w:noProof/>
        </w:rPr>
        <w:t>12</w:t>
      </w:r>
      <w:r w:rsidR="00A42090">
        <w:fldChar w:fldCharType="end"/>
      </w:r>
      <w:sdt>
        <w:sdtPr>
          <w:id w:val="-1486540033"/>
          <w:citation/>
        </w:sdtPr>
        <w:sdtContent>
          <w:r w:rsidR="00282361">
            <w:fldChar w:fldCharType="begin"/>
          </w:r>
          <w:r w:rsidR="00282361">
            <w:rPr>
              <w:lang w:val="nl-NL"/>
            </w:rPr>
            <w:instrText xml:space="preserve"> CITATION cartesischerobotarm \l 1043 </w:instrText>
          </w:r>
          <w:r w:rsidR="00282361">
            <w:fldChar w:fldCharType="separate"/>
          </w:r>
          <w:r w:rsidR="00421828">
            <w:rPr>
              <w:noProof/>
              <w:lang w:val="nl-NL"/>
            </w:rPr>
            <w:t xml:space="preserve"> </w:t>
          </w:r>
          <w:r w:rsidR="00421828" w:rsidRPr="00421828">
            <w:rPr>
              <w:noProof/>
              <w:lang w:val="nl-NL"/>
            </w:rPr>
            <w:t>[15]</w:t>
          </w:r>
          <w:r w:rsidR="00282361">
            <w:fldChar w:fldCharType="end"/>
          </w:r>
        </w:sdtContent>
      </w:sdt>
    </w:p>
    <w:p w14:paraId="34C8FDB5" w14:textId="072C65DD" w:rsidR="00867476" w:rsidRDefault="00370E3E" w:rsidP="00650E0C">
      <w:r>
        <w:rPr>
          <w:noProof/>
        </w:rPr>
        <mc:AlternateContent>
          <mc:Choice Requires="wps">
            <w:drawing>
              <wp:anchor distT="0" distB="0" distL="114300" distR="114300" simplePos="0" relativeHeight="251639296" behindDoc="0" locked="0" layoutInCell="1" allowOverlap="1" wp14:anchorId="5141BAA1" wp14:editId="5FE50E7E">
                <wp:simplePos x="0" y="0"/>
                <wp:positionH relativeFrom="column">
                  <wp:posOffset>635</wp:posOffset>
                </wp:positionH>
                <wp:positionV relativeFrom="paragraph">
                  <wp:posOffset>40005</wp:posOffset>
                </wp:positionV>
                <wp:extent cx="2476500" cy="635"/>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F09B5BF" w14:textId="788A5E8D" w:rsidR="001833FB" w:rsidRPr="001617CF" w:rsidRDefault="001833FB" w:rsidP="001833FB">
                            <w:pPr>
                              <w:pStyle w:val="Bijschrift"/>
                              <w:rPr>
                                <w:noProof/>
                                <w:sz w:val="24"/>
                              </w:rPr>
                            </w:pPr>
                            <w:bookmarkStart w:id="67" w:name="_Ref130495009"/>
                            <w:bookmarkStart w:id="68" w:name="_Toc136546217"/>
                            <w:r>
                              <w:t xml:space="preserve">Figuur </w:t>
                            </w:r>
                            <w:r>
                              <w:fldChar w:fldCharType="begin"/>
                            </w:r>
                            <w:r>
                              <w:instrText xml:space="preserve"> SEQ Figuur \* ARABIC </w:instrText>
                            </w:r>
                            <w:r>
                              <w:fldChar w:fldCharType="separate"/>
                            </w:r>
                            <w:r w:rsidR="00732DD9">
                              <w:rPr>
                                <w:noProof/>
                              </w:rPr>
                              <w:t>12</w:t>
                            </w:r>
                            <w:r>
                              <w:fldChar w:fldCharType="end"/>
                            </w:r>
                            <w:bookmarkEnd w:id="67"/>
                            <w:r>
                              <w:t>: Scara-robotarm</w:t>
                            </w:r>
                            <w:r w:rsidR="0039486E" w:rsidRPr="0039486E">
                              <w:t xml:space="preserve"> </w:t>
                            </w:r>
                            <w:sdt>
                              <w:sdtPr>
                                <w:id w:val="-1482604373"/>
                                <w:citation/>
                              </w:sdtPr>
                              <w:sdtContent>
                                <w:r w:rsidR="0039486E">
                                  <w:fldChar w:fldCharType="begin"/>
                                </w:r>
                                <w:r w:rsidR="0039486E">
                                  <w:rPr>
                                    <w:lang w:val="nl-NL"/>
                                  </w:rPr>
                                  <w:instrText xml:space="preserve"> CITATION cartesischerobotarm \l 1043 </w:instrText>
                                </w:r>
                                <w:r w:rsidR="0039486E">
                                  <w:fldChar w:fldCharType="separate"/>
                                </w:r>
                                <w:r w:rsidR="00000000">
                                  <w:rPr>
                                    <w:noProof/>
                                    <w:lang w:val="nl-NL"/>
                                  </w:rPr>
                                  <w:t>[15]</w:t>
                                </w:r>
                                <w:r w:rsidR="0039486E">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1BAA1" id="Tekstvak 15" o:spid="_x0000_s1036" type="#_x0000_t202" style="position:absolute;margin-left:.05pt;margin-top:3.15pt;width:19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az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fZzZh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" stroked="f">
                <v:textbox style="mso-fit-shape-to-text:t" inset="0,0,0,0">
                  <w:txbxContent>
                    <w:p w14:paraId="0F09B5BF" w14:textId="788A5E8D" w:rsidR="001833FB" w:rsidRPr="001617CF" w:rsidRDefault="001833FB" w:rsidP="001833FB">
                      <w:pPr>
                        <w:pStyle w:val="Bijschrift"/>
                        <w:rPr>
                          <w:noProof/>
                          <w:sz w:val="24"/>
                        </w:rPr>
                      </w:pPr>
                      <w:bookmarkStart w:id="69" w:name="_Ref130495009"/>
                      <w:bookmarkStart w:id="70" w:name="_Toc136546217"/>
                      <w:r>
                        <w:t xml:space="preserve">Figuur </w:t>
                      </w:r>
                      <w:r>
                        <w:fldChar w:fldCharType="begin"/>
                      </w:r>
                      <w:r>
                        <w:instrText xml:space="preserve"> SEQ Figuur \* ARABIC </w:instrText>
                      </w:r>
                      <w:r>
                        <w:fldChar w:fldCharType="separate"/>
                      </w:r>
                      <w:r w:rsidR="00732DD9">
                        <w:rPr>
                          <w:noProof/>
                        </w:rPr>
                        <w:t>12</w:t>
                      </w:r>
                      <w:r>
                        <w:fldChar w:fldCharType="end"/>
                      </w:r>
                      <w:bookmarkEnd w:id="69"/>
                      <w:r>
                        <w:t>: Scara-robotarm</w:t>
                      </w:r>
                      <w:r w:rsidR="0039486E" w:rsidRPr="0039486E">
                        <w:t xml:space="preserve"> </w:t>
                      </w:r>
                      <w:sdt>
                        <w:sdtPr>
                          <w:id w:val="-1482604373"/>
                          <w:citation/>
                        </w:sdtPr>
                        <w:sdtContent>
                          <w:r w:rsidR="0039486E">
                            <w:fldChar w:fldCharType="begin"/>
                          </w:r>
                          <w:r w:rsidR="0039486E">
                            <w:rPr>
                              <w:lang w:val="nl-NL"/>
                            </w:rPr>
                            <w:instrText xml:space="preserve"> CITATION cartesischerobotarm \l 1043 </w:instrText>
                          </w:r>
                          <w:r w:rsidR="0039486E">
                            <w:fldChar w:fldCharType="separate"/>
                          </w:r>
                          <w:r w:rsidR="00000000">
                            <w:rPr>
                              <w:noProof/>
                              <w:lang w:val="nl-NL"/>
                            </w:rPr>
                            <w:t>[15]</w:t>
                          </w:r>
                          <w:r w:rsidR="0039486E">
                            <w:fldChar w:fldCharType="end"/>
                          </w:r>
                        </w:sdtContent>
                      </w:sdt>
                      <w:bookmarkEnd w:id="70"/>
                    </w:p>
                  </w:txbxContent>
                </v:textbox>
                <w10:wrap type="square"/>
              </v:shape>
            </w:pict>
          </mc:Fallback>
        </mc:AlternateContent>
      </w:r>
    </w:p>
    <w:p w14:paraId="168262DF" w14:textId="67C72251" w:rsidR="00DA1B46" w:rsidRDefault="003F7E3A" w:rsidP="00650E0C">
      <w:r>
        <w:t>V</w:t>
      </w:r>
      <w:r w:rsidR="00DA1B46">
        <w:t>oor dit ontwerp zijn verschillende opensourc</w:t>
      </w:r>
      <w:r w:rsidR="002641F3">
        <w:t>e</w:t>
      </w:r>
      <w:r w:rsidR="00DA1B46">
        <w:t>toepassingen beschikbaar. Bijvoorbeeld dit type door PyBot.</w:t>
      </w:r>
      <w:sdt>
        <w:sdtPr>
          <w:id w:val="-771320343"/>
          <w:citation/>
        </w:sdtPr>
        <w:sdtContent>
          <w:r w:rsidR="008B5F96">
            <w:fldChar w:fldCharType="begin"/>
          </w:r>
          <w:r w:rsidR="008B5F96">
            <w:rPr>
              <w:lang w:val="nl-NL"/>
            </w:rPr>
            <w:instrText xml:space="preserve"> CITATION Tomnardi \l 1043 </w:instrText>
          </w:r>
          <w:r w:rsidR="008B5F96">
            <w:fldChar w:fldCharType="separate"/>
          </w:r>
          <w:r w:rsidR="00421828">
            <w:rPr>
              <w:noProof/>
              <w:lang w:val="nl-NL"/>
            </w:rPr>
            <w:t xml:space="preserve"> </w:t>
          </w:r>
          <w:r w:rsidR="00421828" w:rsidRPr="00421828">
            <w:rPr>
              <w:noProof/>
              <w:lang w:val="nl-NL"/>
            </w:rPr>
            <w:t>[19]</w:t>
          </w:r>
          <w:r w:rsidR="008B5F96">
            <w:fldChar w:fldCharType="end"/>
          </w:r>
        </w:sdtContent>
      </w:sdt>
    </w:p>
    <w:p w14:paraId="7A53C2F0" w14:textId="614CA868" w:rsidR="00DA1B46" w:rsidRDefault="00DA1B46" w:rsidP="00D63F1D">
      <w:pPr>
        <w:keepNext/>
        <w:spacing w:before="144" w:after="144"/>
      </w:pPr>
      <w:r>
        <w:rPr>
          <w:noProof/>
        </w:rPr>
        <w:drawing>
          <wp:inline distT="0" distB="0" distL="0" distR="0" wp14:anchorId="4FDC738C" wp14:editId="03285B79">
            <wp:extent cx="2534920" cy="1425892"/>
            <wp:effectExtent l="0" t="0" r="0" b="3175"/>
            <wp:docPr id="62" name="Afbeelding 62" descr="PyBot Is A 3D Printed SCARA Arm For The Masse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Bot Is A 3D Printed SCARA Arm For The Masses | Hackad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4086" cy="1447923"/>
                    </a:xfrm>
                    <a:prstGeom prst="rect">
                      <a:avLst/>
                    </a:prstGeom>
                    <a:noFill/>
                    <a:ln>
                      <a:noFill/>
                    </a:ln>
                  </pic:spPr>
                </pic:pic>
              </a:graphicData>
            </a:graphic>
          </wp:inline>
        </w:drawing>
      </w:r>
      <w:r w:rsidR="00D63F1D">
        <w:tab/>
      </w:r>
      <w:r w:rsidR="00D63F1D">
        <w:tab/>
      </w:r>
      <w:r w:rsidR="00370E3E">
        <w:rPr>
          <w:noProof/>
        </w:rPr>
        <w:drawing>
          <wp:inline distT="0" distB="0" distL="0" distR="0" wp14:anchorId="54E575BF" wp14:editId="01E303AC">
            <wp:extent cx="1683328" cy="1306263"/>
            <wp:effectExtent l="0" t="0" r="0" b="8255"/>
            <wp:docPr id="63" name="Afbeelding 63" descr="want Z axis is up not Y axis, second contour problem | WPF Cha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nt Z axis is up not Y axis, second contour problem | WPF Chart Foru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6158" cy="1347259"/>
                    </a:xfrm>
                    <a:prstGeom prst="rect">
                      <a:avLst/>
                    </a:prstGeom>
                    <a:noFill/>
                    <a:ln>
                      <a:noFill/>
                    </a:ln>
                  </pic:spPr>
                </pic:pic>
              </a:graphicData>
            </a:graphic>
          </wp:inline>
        </w:drawing>
      </w:r>
    </w:p>
    <w:p w14:paraId="0BB2F43B" w14:textId="4B27372D" w:rsidR="00D63F1D" w:rsidRPr="00D63F1D" w:rsidRDefault="00D63F1D" w:rsidP="00D63F1D">
      <w:pPr>
        <w:pStyle w:val="Bijschrift"/>
      </w:pPr>
      <w:bookmarkStart w:id="71" w:name="_Ref130495017"/>
      <w:bookmarkStart w:id="72" w:name="_Toc136546218"/>
      <w:r>
        <w:t xml:space="preserve">Figuur </w:t>
      </w:r>
      <w:r>
        <w:fldChar w:fldCharType="begin"/>
      </w:r>
      <w:r>
        <w:instrText xml:space="preserve"> SEQ Figuur \* ARABIC </w:instrText>
      </w:r>
      <w:r>
        <w:fldChar w:fldCharType="separate"/>
      </w:r>
      <w:r w:rsidR="00732DD9">
        <w:rPr>
          <w:noProof/>
        </w:rPr>
        <w:t>13</w:t>
      </w:r>
      <w:r>
        <w:fldChar w:fldCharType="end"/>
      </w:r>
      <w:bookmarkEnd w:id="71"/>
      <w:r w:rsidR="00370E3E">
        <w:t>: Uitgewerkt versie PyBot</w:t>
      </w:r>
      <w:sdt>
        <w:sdtPr>
          <w:id w:val="1373504622"/>
          <w:citation/>
        </w:sdtPr>
        <w:sdtContent>
          <w:r w:rsidR="0039486E">
            <w:fldChar w:fldCharType="begin"/>
          </w:r>
          <w:r w:rsidR="0039486E">
            <w:rPr>
              <w:lang w:val="nl-NL"/>
            </w:rPr>
            <w:instrText xml:space="preserve"> CITATION Tomnardi \l 1043 </w:instrText>
          </w:r>
          <w:r w:rsidR="0039486E">
            <w:fldChar w:fldCharType="separate"/>
          </w:r>
          <w:r w:rsidR="00421828">
            <w:rPr>
              <w:noProof/>
              <w:lang w:val="nl-NL"/>
            </w:rPr>
            <w:t xml:space="preserve"> </w:t>
          </w:r>
          <w:r w:rsidR="00421828" w:rsidRPr="00421828">
            <w:rPr>
              <w:noProof/>
              <w:lang w:val="nl-NL"/>
            </w:rPr>
            <w:t>[19]</w:t>
          </w:r>
          <w:r w:rsidR="0039486E">
            <w:fldChar w:fldCharType="end"/>
          </w:r>
        </w:sdtContent>
      </w:sdt>
      <w:r w:rsidR="00370E3E">
        <w:tab/>
      </w:r>
      <w:r w:rsidR="00370E3E">
        <w:tab/>
      </w:r>
      <w:r w:rsidR="00370E3E">
        <w:tab/>
        <w:t xml:space="preserve">Figuur </w:t>
      </w:r>
      <w:r>
        <w:fldChar w:fldCharType="begin"/>
      </w:r>
      <w:r>
        <w:instrText xml:space="preserve"> SEQ Figuur \* ARABIC </w:instrText>
      </w:r>
      <w:r>
        <w:fldChar w:fldCharType="separate"/>
      </w:r>
      <w:r w:rsidR="00732DD9">
        <w:rPr>
          <w:noProof/>
        </w:rPr>
        <w:t>14</w:t>
      </w:r>
      <w:r>
        <w:fldChar w:fldCharType="end"/>
      </w:r>
      <w:r>
        <w:t>: 3D-Assenstelsel</w:t>
      </w:r>
      <w:r w:rsidR="00226F86" w:rsidRPr="00226F86">
        <w:t xml:space="preserve"> </w:t>
      </w:r>
      <w:sdt>
        <w:sdtPr>
          <w:id w:val="-1836140269"/>
          <w:citation/>
        </w:sdtPr>
        <w:sdtContent>
          <w:r w:rsidR="00226F86">
            <w:fldChar w:fldCharType="begin"/>
          </w:r>
          <w:r w:rsidR="00226F86">
            <w:rPr>
              <w:lang w:val="nl-NL"/>
            </w:rPr>
            <w:instrText xml:space="preserve"> CITATION Tomnardi \l 1043 </w:instrText>
          </w:r>
          <w:r w:rsidR="00226F86">
            <w:fldChar w:fldCharType="separate"/>
          </w:r>
          <w:r w:rsidR="00421828" w:rsidRPr="00421828">
            <w:rPr>
              <w:noProof/>
              <w:lang w:val="nl-NL"/>
            </w:rPr>
            <w:t>[19]</w:t>
          </w:r>
          <w:r w:rsidR="00226F86">
            <w:fldChar w:fldCharType="end"/>
          </w:r>
        </w:sdtContent>
      </w:sdt>
      <w:bookmarkEnd w:id="72"/>
    </w:p>
    <w:p w14:paraId="78A1BC46" w14:textId="77777777" w:rsidR="00DA1B46" w:rsidRDefault="00DA1B46" w:rsidP="00650E0C"/>
    <w:p w14:paraId="40044054" w14:textId="71EB2B4E" w:rsidR="00DA1B46" w:rsidRPr="00AB1F3F" w:rsidRDefault="008523D9" w:rsidP="00650E0C">
      <w:r>
        <w:t>Het is o</w:t>
      </w:r>
      <w:r w:rsidR="00DA1B46">
        <w:t>pnieuw volledig uitgewerkt op een 3D</w:t>
      </w:r>
      <w:r w:rsidR="00582956">
        <w:t>-</w:t>
      </w:r>
      <w:r w:rsidR="00DA1B46">
        <w:t xml:space="preserve">printer met standaardcomponenten erin verwerkt. Dit type geeft door zijn enkele roterende basis een beter beeld van de toepassing in dit onderzoek. </w:t>
      </w:r>
      <w:r w:rsidR="006A68AC">
        <w:t>Hij is</w:t>
      </w:r>
      <w:r w:rsidR="00DA1B46">
        <w:t xml:space="preserve"> gelimiteerd in de beweging</w:t>
      </w:r>
      <w:r w:rsidR="00FE7E6F">
        <w:t>en</w:t>
      </w:r>
      <w:r w:rsidR="00DA1B46">
        <w:t xml:space="preserve"> die worden</w:t>
      </w:r>
      <w:r w:rsidR="00FE7E6F">
        <w:t xml:space="preserve"> </w:t>
      </w:r>
      <w:r w:rsidR="00DA1B46">
        <w:t xml:space="preserve">gemaakt. Zo is iedere beweging in de Z-richting of hoogte afhankelijk van </w:t>
      </w:r>
      <w:r w:rsidR="00A07A25">
        <w:t>één</w:t>
      </w:r>
      <w:r w:rsidR="00DA1B46">
        <w:t xml:space="preserve"> motor.</w:t>
      </w:r>
      <w:r w:rsidR="00A42090">
        <w:t xml:space="preserve"> </w:t>
      </w:r>
      <w:r w:rsidR="00A42090">
        <w:fldChar w:fldCharType="begin"/>
      </w:r>
      <w:r w:rsidR="00A42090">
        <w:instrText xml:space="preserve"> REF _Ref130495017 \h </w:instrText>
      </w:r>
      <w:r w:rsidR="00A42090">
        <w:fldChar w:fldCharType="separate"/>
      </w:r>
      <w:r w:rsidR="00732DD9">
        <w:t xml:space="preserve">Figuur </w:t>
      </w:r>
      <w:r w:rsidR="00732DD9">
        <w:rPr>
          <w:noProof/>
        </w:rPr>
        <w:t>13</w:t>
      </w:r>
      <w:r w:rsidR="00A42090">
        <w:fldChar w:fldCharType="end"/>
      </w:r>
      <w:r w:rsidR="00CA5864">
        <w:t>/</w:t>
      </w:r>
      <w:r w:rsidR="009A4D57">
        <w:t xml:space="preserve"> </w:t>
      </w:r>
      <w:r w:rsidR="00CA5864">
        <w:t>14</w:t>
      </w:r>
    </w:p>
    <w:p w14:paraId="211D1AC1" w14:textId="777F33CA" w:rsidR="005E2345" w:rsidRDefault="005E2345" w:rsidP="00650E0C">
      <w:r>
        <w:t xml:space="preserve">Vanwege de </w:t>
      </w:r>
      <w:r w:rsidR="00E7116E">
        <w:t>vrije bewegingen in een openruimte</w:t>
      </w:r>
      <w:r w:rsidR="00630001">
        <w:t xml:space="preserve"> en de vele informatie die erover beschikbaar is</w:t>
      </w:r>
      <w:r w:rsidR="004A6398">
        <w:t>,</w:t>
      </w:r>
      <w:r w:rsidR="00630001">
        <w:t xml:space="preserve"> wordt in dit onderzoek voor een</w:t>
      </w:r>
      <w:r w:rsidR="00F85061">
        <w:t xml:space="preserve"> articulating arm gekozen.</w:t>
      </w:r>
    </w:p>
    <w:p w14:paraId="0CC752EA" w14:textId="77777777" w:rsidR="005E2345" w:rsidRPr="00AB1F3F" w:rsidRDefault="005E2345" w:rsidP="00650E0C"/>
    <w:p w14:paraId="658EEAAF" w14:textId="0B8039E2" w:rsidR="00E11664" w:rsidRPr="00E11664" w:rsidRDefault="00E11664" w:rsidP="00F27027">
      <w:pPr>
        <w:rPr>
          <w:lang w:val="nl-NL"/>
        </w:rPr>
        <w:sectPr w:rsidR="00E11664" w:rsidRPr="00E11664" w:rsidSect="00995550">
          <w:pgSz w:w="11906" w:h="16838"/>
          <w:pgMar w:top="1417" w:right="1417" w:bottom="1417" w:left="1417" w:header="708" w:footer="708" w:gutter="0"/>
          <w:cols w:space="708"/>
          <w:titlePg/>
          <w:docGrid w:linePitch="360"/>
        </w:sectPr>
      </w:pPr>
    </w:p>
    <w:p w14:paraId="55FAD062" w14:textId="1AEDDBFB" w:rsidR="00A9047A" w:rsidRDefault="00A9047A" w:rsidP="00A9047A">
      <w:pPr>
        <w:pStyle w:val="Kop2"/>
        <w:rPr>
          <w:lang w:val="nl-NL"/>
        </w:rPr>
      </w:pPr>
      <w:bookmarkStart w:id="73" w:name="_Toc136546175"/>
      <w:r>
        <w:rPr>
          <w:lang w:val="nl-NL"/>
        </w:rPr>
        <w:lastRenderedPageBreak/>
        <w:t>Veiligheid</w:t>
      </w:r>
      <w:bookmarkEnd w:id="73"/>
    </w:p>
    <w:p w14:paraId="098DDB64" w14:textId="43F90791" w:rsidR="00A63678" w:rsidRDefault="00A63678" w:rsidP="00DD2090">
      <w:r>
        <w:t>Bij het ontwerpen en realiseren van een robotarm zijn verschillende aspecten van veiligheid van belang. Het uitvoeren van een goede risicoanalyse is cruciaal om mogelijke gevaren te identificeren</w:t>
      </w:r>
      <w:r w:rsidR="004E292B">
        <w:t>. Deze gevaren</w:t>
      </w:r>
      <w:r>
        <w:t xml:space="preserve"> </w:t>
      </w:r>
      <w:r w:rsidR="00967244">
        <w:t>zouden zich</w:t>
      </w:r>
      <w:r>
        <w:t xml:space="preserve"> kunnen voordoen tijdens het gebruik van de robotarm. Het is daarbij van belang om potentiële gevaren voor zowel de bediener als andere personen in de omgeving van de robotarm te evalueren.</w:t>
      </w:r>
    </w:p>
    <w:p w14:paraId="22264AA5" w14:textId="5192A4EB" w:rsidR="00A63678" w:rsidRDefault="00A63678" w:rsidP="00DD2090">
      <w:r>
        <w:t xml:space="preserve">Stap </w:t>
      </w:r>
      <w:r w:rsidR="00A07D22">
        <w:t>één</w:t>
      </w:r>
      <w:r>
        <w:t xml:space="preserve"> van de risicoanalyse omvat de identificatie van mogelijke gevaren, zoals snelle bewegingen van de robotarm die letsels kunnen veroorzaken, hoge temp</w:t>
      </w:r>
      <w:r w:rsidR="002E1A54">
        <w:t>e</w:t>
      </w:r>
      <w:r>
        <w:t>raturen bij het gebruik van de robotarm, blootstelling aan elektrische stroom en mogelijke botsingen met personen of objecten in de buurt.</w:t>
      </w:r>
    </w:p>
    <w:p w14:paraId="320A6213" w14:textId="1183F9A1" w:rsidR="00A63678" w:rsidRDefault="00A63678" w:rsidP="00DD2090">
      <w:r>
        <w:t xml:space="preserve">Stap </w:t>
      </w:r>
      <w:r w:rsidR="00A07D22">
        <w:t>twee</w:t>
      </w:r>
      <w:r>
        <w:t xml:space="preserve"> van de risicoanalyse omvat de evaluatie van de waarschijnlijkheid dat de gevaren zich zullen voordoen en de mogelijke ernst van de gevolgen als ze zich voordoen. Op basis hiervan kan worden bepaald welke risico’s prioriteit hebben bij het nemen van beheersmaatregelen.</w:t>
      </w:r>
    </w:p>
    <w:p w14:paraId="53614D57" w14:textId="34E9A9BD" w:rsidR="00A63678" w:rsidRDefault="00A63678" w:rsidP="00DD2090">
      <w:r>
        <w:t xml:space="preserve">Stap </w:t>
      </w:r>
      <w:r w:rsidR="00C7187B">
        <w:t>drie</w:t>
      </w:r>
      <w:r>
        <w:t xml:space="preserve"> van de risicoanalyse omvat het identificeren van beheersmaatregelen om de risico’s te verminderen of te elimineren. Dit kan bijvoorbeeld worden bereikt door het installeren van fysieke barrières rondom de robotarm of door gebruik te maken van sensoren die de robotarm kunnen stoppen wanneer een persoon in de buurt komt. Het is daarbij van belang om noodstoppen te insta</w:t>
      </w:r>
      <w:r w:rsidR="00820640">
        <w:t>l</w:t>
      </w:r>
      <w:r>
        <w:t>leren die</w:t>
      </w:r>
      <w:r w:rsidR="00857A46">
        <w:t xml:space="preserve"> </w:t>
      </w:r>
      <w:r>
        <w:t>de robotarm onmiddellijk stoppen wanneer er een onverwachte situatie ontstaat. Verder moeten alle gebruikers van de robotarm getraind zijn om</w:t>
      </w:r>
      <w:r w:rsidR="006E551A">
        <w:t xml:space="preserve"> </w:t>
      </w:r>
      <w:r w:rsidR="00BF6D22">
        <w:t>v</w:t>
      </w:r>
      <w:r>
        <w:t>eilig gebruik</w:t>
      </w:r>
      <w:r w:rsidR="006E551A">
        <w:t xml:space="preserve"> </w:t>
      </w:r>
      <w:r w:rsidR="00EE3DC1">
        <w:t>te maken</w:t>
      </w:r>
      <w:r w:rsidR="00A167C8">
        <w:t xml:space="preserve"> van de robotarm</w:t>
      </w:r>
      <w:r w:rsidR="00EE3DC1">
        <w:t xml:space="preserve"> </w:t>
      </w:r>
      <w:r w:rsidR="00A01B6C">
        <w:t xml:space="preserve">en eveneens van de </w:t>
      </w:r>
      <w:r>
        <w:t>bijhorende apparatuur. Ook regelmatig onderhoud en inspectie zijn belangrijk om preventief te kunnen handelen.</w:t>
      </w:r>
    </w:p>
    <w:p w14:paraId="01F91ADF" w14:textId="32072059" w:rsidR="00896EB5" w:rsidRDefault="00A63678" w:rsidP="00DD2090">
      <w:pPr>
        <w:sectPr w:rsidR="00896EB5" w:rsidSect="00995550">
          <w:pgSz w:w="11906" w:h="16838"/>
          <w:pgMar w:top="1417" w:right="1417" w:bottom="1417" w:left="1417" w:header="708" w:footer="708" w:gutter="0"/>
          <w:cols w:space="708"/>
          <w:titlePg/>
          <w:docGrid w:linePitch="360"/>
        </w:sectPr>
      </w:pPr>
      <w:r>
        <w:t>Door rekening te houden met deze factoren en andere belangrijke veiligheidsaspecten, kunnen ontwerpers en gebruikers ervoor zorgen dat de robotarm veilig en efficiënt werkt.</w:t>
      </w:r>
      <w:sdt>
        <w:sdtPr>
          <w:id w:val="-1691369222"/>
          <w:citation/>
        </w:sdtPr>
        <w:sdtContent>
          <w:r w:rsidR="00B27A3C">
            <w:fldChar w:fldCharType="begin"/>
          </w:r>
          <w:r w:rsidR="00B27A3C">
            <w:rPr>
              <w:lang w:val="nl-NL"/>
            </w:rPr>
            <w:instrText xml:space="preserve"> CITATION veiligheid \l 1043 </w:instrText>
          </w:r>
          <w:r w:rsidR="00B27A3C">
            <w:fldChar w:fldCharType="separate"/>
          </w:r>
          <w:r w:rsidR="00421828">
            <w:rPr>
              <w:noProof/>
              <w:lang w:val="nl-NL"/>
            </w:rPr>
            <w:t xml:space="preserve"> </w:t>
          </w:r>
          <w:r w:rsidR="00421828" w:rsidRPr="00421828">
            <w:rPr>
              <w:noProof/>
              <w:lang w:val="nl-NL"/>
            </w:rPr>
            <w:t>[20]</w:t>
          </w:r>
          <w:r w:rsidR="00B27A3C">
            <w:fldChar w:fldCharType="end"/>
          </w:r>
        </w:sdtContent>
      </w:sdt>
    </w:p>
    <w:p w14:paraId="4A3F8D41" w14:textId="52FBEB45" w:rsidR="00F70358" w:rsidRPr="00F70358" w:rsidRDefault="006B7E0E" w:rsidP="00F70358">
      <w:pPr>
        <w:pStyle w:val="Kop2"/>
        <w:rPr>
          <w:lang w:val="nl-NL"/>
        </w:rPr>
      </w:pPr>
      <w:bookmarkStart w:id="74" w:name="_Toc136546176"/>
      <w:r>
        <w:rPr>
          <w:lang w:val="nl-NL"/>
        </w:rPr>
        <w:lastRenderedPageBreak/>
        <w:t>O</w:t>
      </w:r>
      <w:r w:rsidRPr="006B7E0E">
        <w:rPr>
          <w:lang w:val="nl-NL"/>
        </w:rPr>
        <w:t>pzetstuk</w:t>
      </w:r>
      <w:bookmarkEnd w:id="74"/>
    </w:p>
    <w:p w14:paraId="38167444" w14:textId="00A2D0E8" w:rsidR="005A5BF3" w:rsidRDefault="007C5F2A" w:rsidP="00DD2090">
      <w:r>
        <w:t>E</w:t>
      </w:r>
      <w:r w:rsidR="00E84F44">
        <w:t>é</w:t>
      </w:r>
      <w:r>
        <w:t>n van de belangrijkste aspecten bij het maken van een robotarm is het ontwerpen van de opzetstukken. Een opzetstuk is het deel van de robotarm dat in contact komt met het object dat</w:t>
      </w:r>
      <w:r w:rsidR="008244D7">
        <w:t xml:space="preserve"> </w:t>
      </w:r>
      <w:r w:rsidR="00A31B79">
        <w:t xml:space="preserve">wordt </w:t>
      </w:r>
      <w:r>
        <w:t>verplaatst of bewerkt. Het type opzetstuk dat wordt gebruikt, hangt af van de toepassing en het gewenste resultaat.</w:t>
      </w:r>
    </w:p>
    <w:p w14:paraId="17D3A32B" w14:textId="6A831526" w:rsidR="006D5B56" w:rsidRDefault="006900CD" w:rsidP="00DD2090">
      <w:r w:rsidRPr="00C234C7">
        <w:rPr>
          <w:noProof/>
        </w:rPr>
        <mc:AlternateContent>
          <mc:Choice Requires="wps">
            <w:drawing>
              <wp:anchor distT="0" distB="0" distL="114300" distR="114300" simplePos="0" relativeHeight="251589120" behindDoc="0" locked="0" layoutInCell="1" allowOverlap="1" wp14:anchorId="0FC2FB3E" wp14:editId="76B68428">
                <wp:simplePos x="0" y="0"/>
                <wp:positionH relativeFrom="column">
                  <wp:posOffset>4027805</wp:posOffset>
                </wp:positionH>
                <wp:positionV relativeFrom="paragraph">
                  <wp:posOffset>1762125</wp:posOffset>
                </wp:positionV>
                <wp:extent cx="1790700" cy="584200"/>
                <wp:effectExtent l="0" t="0" r="0" b="6350"/>
                <wp:wrapSquare wrapText="bothSides"/>
                <wp:docPr id="25" name="Tekstvak 25"/>
                <wp:cNvGraphicFramePr/>
                <a:graphic xmlns:a="http://schemas.openxmlformats.org/drawingml/2006/main">
                  <a:graphicData uri="http://schemas.microsoft.com/office/word/2010/wordprocessingShape">
                    <wps:wsp>
                      <wps:cNvSpPr txBox="1"/>
                      <wps:spPr>
                        <a:xfrm>
                          <a:off x="0" y="0"/>
                          <a:ext cx="1790700" cy="584200"/>
                        </a:xfrm>
                        <a:prstGeom prst="rect">
                          <a:avLst/>
                        </a:prstGeom>
                        <a:solidFill>
                          <a:prstClr val="white"/>
                        </a:solidFill>
                        <a:ln>
                          <a:noFill/>
                        </a:ln>
                      </wps:spPr>
                      <wps:txbx>
                        <w:txbxContent>
                          <w:p w14:paraId="550C5798" w14:textId="61AF7D36" w:rsidR="00B57D51" w:rsidRPr="00577036" w:rsidRDefault="00B57D51" w:rsidP="00B57D51">
                            <w:pPr>
                              <w:pStyle w:val="Bijschrift"/>
                              <w:rPr>
                                <w:noProof/>
                                <w:sz w:val="24"/>
                              </w:rPr>
                            </w:pPr>
                            <w:bookmarkStart w:id="75" w:name="_Ref131060704"/>
                            <w:bookmarkStart w:id="76" w:name="_Toc136546219"/>
                            <w:r>
                              <w:t xml:space="preserve">Figuur </w:t>
                            </w:r>
                            <w:r>
                              <w:fldChar w:fldCharType="begin"/>
                            </w:r>
                            <w:r>
                              <w:instrText xml:space="preserve"> SEQ Figuur \* ARABIC </w:instrText>
                            </w:r>
                            <w:r>
                              <w:fldChar w:fldCharType="separate"/>
                            </w:r>
                            <w:r w:rsidR="00732DD9">
                              <w:rPr>
                                <w:noProof/>
                              </w:rPr>
                              <w:t>15</w:t>
                            </w:r>
                            <w:r>
                              <w:fldChar w:fldCharType="end"/>
                            </w:r>
                            <w:bookmarkEnd w:id="75"/>
                            <w:r>
                              <w:t xml:space="preserve">: </w:t>
                            </w:r>
                            <w:r w:rsidR="009318D9">
                              <w:t>P</w:t>
                            </w:r>
                            <w:r>
                              <w:t>arallelle grijper</w:t>
                            </w:r>
                            <w:sdt>
                              <w:sdtPr>
                                <w:id w:val="-1313328662"/>
                                <w:citation/>
                              </w:sdtPr>
                              <w:sdtContent>
                                <w:r w:rsidR="00CC15E6">
                                  <w:fldChar w:fldCharType="begin"/>
                                </w:r>
                                <w:r w:rsidR="00CC15E6">
                                  <w:rPr>
                                    <w:lang w:val="nl-NL"/>
                                  </w:rPr>
                                  <w:instrText xml:space="preserve"> CITATION parallellegrijper \l 1043 </w:instrText>
                                </w:r>
                                <w:r w:rsidR="00CC15E6">
                                  <w:fldChar w:fldCharType="separate"/>
                                </w:r>
                                <w:r w:rsidR="00000000">
                                  <w:rPr>
                                    <w:noProof/>
                                    <w:lang w:val="nl-NL"/>
                                  </w:rPr>
                                  <w:t xml:space="preserve"> [</w:t>
                                </w:r>
                                <w:r w:rsidR="00055C17">
                                  <w:rPr>
                                    <w:noProof/>
                                    <w:lang w:val="nl-NL"/>
                                  </w:rPr>
                                  <w:t>36</w:t>
                                </w:r>
                                <w:r w:rsidR="00000000">
                                  <w:rPr>
                                    <w:noProof/>
                                    <w:lang w:val="nl-NL"/>
                                  </w:rPr>
                                  <w:t>]</w:t>
                                </w:r>
                                <w:r w:rsidR="00CC15E6">
                                  <w:fldChar w:fldCharType="end"/>
                                </w:r>
                              </w:sdtContent>
                            </w:sdt>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2FB3E" id="Tekstvak 25" o:spid="_x0000_s1037" type="#_x0000_t202" style="position:absolute;margin-left:317.15pt;margin-top:138.75pt;width:141pt;height:46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" stroked="f">
                <v:textbox inset="0,0,0,0">
                  <w:txbxContent>
                    <w:p w14:paraId="550C5798" w14:textId="61AF7D36" w:rsidR="00B57D51" w:rsidRPr="00577036" w:rsidRDefault="00B57D51" w:rsidP="00B57D51">
                      <w:pPr>
                        <w:pStyle w:val="Bijschrift"/>
                        <w:rPr>
                          <w:noProof/>
                          <w:sz w:val="24"/>
                        </w:rPr>
                      </w:pPr>
                      <w:bookmarkStart w:id="77" w:name="_Ref131060704"/>
                      <w:bookmarkStart w:id="78" w:name="_Toc136546219"/>
                      <w:r>
                        <w:t xml:space="preserve">Figuur </w:t>
                      </w:r>
                      <w:r>
                        <w:fldChar w:fldCharType="begin"/>
                      </w:r>
                      <w:r>
                        <w:instrText xml:space="preserve"> SEQ Figuur \* ARABIC </w:instrText>
                      </w:r>
                      <w:r>
                        <w:fldChar w:fldCharType="separate"/>
                      </w:r>
                      <w:r w:rsidR="00732DD9">
                        <w:rPr>
                          <w:noProof/>
                        </w:rPr>
                        <w:t>15</w:t>
                      </w:r>
                      <w:r>
                        <w:fldChar w:fldCharType="end"/>
                      </w:r>
                      <w:bookmarkEnd w:id="77"/>
                      <w:r>
                        <w:t xml:space="preserve">: </w:t>
                      </w:r>
                      <w:r w:rsidR="009318D9">
                        <w:t>P</w:t>
                      </w:r>
                      <w:r>
                        <w:t>arallelle grijper</w:t>
                      </w:r>
                      <w:sdt>
                        <w:sdtPr>
                          <w:id w:val="-1313328662"/>
                          <w:citation/>
                        </w:sdtPr>
                        <w:sdtContent>
                          <w:r w:rsidR="00CC15E6">
                            <w:fldChar w:fldCharType="begin"/>
                          </w:r>
                          <w:r w:rsidR="00CC15E6">
                            <w:rPr>
                              <w:lang w:val="nl-NL"/>
                            </w:rPr>
                            <w:instrText xml:space="preserve"> CITATION parallellegrijper \l 1043 </w:instrText>
                          </w:r>
                          <w:r w:rsidR="00CC15E6">
                            <w:fldChar w:fldCharType="separate"/>
                          </w:r>
                          <w:r w:rsidR="00000000">
                            <w:rPr>
                              <w:noProof/>
                              <w:lang w:val="nl-NL"/>
                            </w:rPr>
                            <w:t xml:space="preserve"> [</w:t>
                          </w:r>
                          <w:r w:rsidR="00055C17">
                            <w:rPr>
                              <w:noProof/>
                              <w:lang w:val="nl-NL"/>
                            </w:rPr>
                            <w:t>36</w:t>
                          </w:r>
                          <w:r w:rsidR="00000000">
                            <w:rPr>
                              <w:noProof/>
                              <w:lang w:val="nl-NL"/>
                            </w:rPr>
                            <w:t>]</w:t>
                          </w:r>
                          <w:r w:rsidR="00CC15E6">
                            <w:fldChar w:fldCharType="end"/>
                          </w:r>
                        </w:sdtContent>
                      </w:sdt>
                      <w:bookmarkEnd w:id="78"/>
                    </w:p>
                  </w:txbxContent>
                </v:textbox>
                <w10:wrap type="square"/>
              </v:shape>
            </w:pict>
          </mc:Fallback>
        </mc:AlternateContent>
      </w:r>
      <w:r w:rsidRPr="00C234C7">
        <w:rPr>
          <w:noProof/>
        </w:rPr>
        <w:drawing>
          <wp:anchor distT="0" distB="0" distL="114300" distR="114300" simplePos="0" relativeHeight="251617792" behindDoc="1" locked="0" layoutInCell="1" allowOverlap="1" wp14:anchorId="7A7AB6CC" wp14:editId="77BB1C07">
            <wp:simplePos x="0" y="0"/>
            <wp:positionH relativeFrom="margin">
              <wp:posOffset>4078605</wp:posOffset>
            </wp:positionH>
            <wp:positionV relativeFrom="paragraph">
              <wp:posOffset>128270</wp:posOffset>
            </wp:positionV>
            <wp:extent cx="1790700" cy="1629410"/>
            <wp:effectExtent l="0" t="0" r="0" b="0"/>
            <wp:wrapSquare wrapText="bothSides"/>
            <wp:docPr id="2" name="Afbeelding 2"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elektronica&#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700" cy="1629410"/>
                    </a:xfrm>
                    <a:prstGeom prst="rect">
                      <a:avLst/>
                    </a:prstGeom>
                    <a:noFill/>
                  </pic:spPr>
                </pic:pic>
              </a:graphicData>
            </a:graphic>
            <wp14:sizeRelH relativeFrom="margin">
              <wp14:pctWidth>0</wp14:pctWidth>
            </wp14:sizeRelH>
            <wp14:sizeRelV relativeFrom="margin">
              <wp14:pctHeight>0</wp14:pctHeight>
            </wp14:sizeRelV>
          </wp:anchor>
        </w:drawing>
      </w:r>
      <w:r w:rsidRPr="00C234C7">
        <w:rPr>
          <w:noProof/>
        </w:rPr>
        <w:drawing>
          <wp:anchor distT="0" distB="0" distL="114300" distR="114300" simplePos="0" relativeHeight="251624960" behindDoc="0" locked="0" layoutInCell="1" allowOverlap="1" wp14:anchorId="6D9987DF" wp14:editId="4AE6886C">
            <wp:simplePos x="0" y="0"/>
            <wp:positionH relativeFrom="margin">
              <wp:posOffset>4034155</wp:posOffset>
            </wp:positionH>
            <wp:positionV relativeFrom="paragraph">
              <wp:posOffset>2432685</wp:posOffset>
            </wp:positionV>
            <wp:extent cx="1781810" cy="2045335"/>
            <wp:effectExtent l="0" t="0" r="8890" b="0"/>
            <wp:wrapSquare wrapText="bothSides"/>
            <wp:docPr id="24" name="Afbeelding 24" descr="Pneumatische Grijpers - Robotgrijpers - ZVS Techn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eumatische Grijpers - Robotgrijpers - ZVS Technie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181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80F" w:rsidRPr="00AD180F">
        <w:t xml:space="preserve">Eén van de meest voorkomende opzetstukken voor een robotarm is de grijper. Dit opzetstuk wordt gebruikt om objecten vast te pakken en te verplaatsen. Er zijn verschillende soorten grijpers, zoals parallelle grijpers, hoekgrijpers en pneumatische grijpers. Parallelle grijpers worden vaak gebruikt </w:t>
      </w:r>
      <w:r w:rsidR="00697DE4">
        <w:t>bij</w:t>
      </w:r>
      <w:r w:rsidR="00AD180F" w:rsidRPr="00AD180F">
        <w:t xml:space="preserve"> industriële toepassingen, zoals het assembleren van producten, het verpakken van goederen of het laden en lossen van vrachtwagens. Ze zijn ook populair in laboratoriumomgevingen en in de gezondheidszorg voor het hanteren van delicate en gevoelige objecten. Over het algemeen bieden parallelle grijpers een betrouwbare en efficiënte manier om objecten vast te pakken en te hanteren met behulp van een robo</w:t>
      </w:r>
      <w:r w:rsidR="00AD180F" w:rsidRPr="00985E8B">
        <w:t xml:space="preserve">tarm. </w:t>
      </w:r>
      <w:r w:rsidR="003554E6" w:rsidRPr="00985E8B">
        <w:fldChar w:fldCharType="begin"/>
      </w:r>
      <w:r w:rsidR="003554E6" w:rsidRPr="00985E8B">
        <w:instrText xml:space="preserve"> REF _Ref131060704 \h  \* MERGEFORMAT </w:instrText>
      </w:r>
      <w:r w:rsidR="003554E6" w:rsidRPr="00985E8B">
        <w:fldChar w:fldCharType="separate"/>
      </w:r>
      <w:r w:rsidR="00732DD9">
        <w:t>Figuur 15</w:t>
      </w:r>
      <w:r w:rsidR="003554E6" w:rsidRPr="00985E8B">
        <w:fldChar w:fldCharType="end"/>
      </w:r>
    </w:p>
    <w:p w14:paraId="5408E424" w14:textId="4C0CB642" w:rsidR="007C5F2A" w:rsidRDefault="006900CD" w:rsidP="00DD2090">
      <w:r w:rsidRPr="00C234C7">
        <w:rPr>
          <w:noProof/>
        </w:rPr>
        <mc:AlternateContent>
          <mc:Choice Requires="wps">
            <w:drawing>
              <wp:anchor distT="0" distB="0" distL="114300" distR="114300" simplePos="0" relativeHeight="251646464" behindDoc="0" locked="0" layoutInCell="1" allowOverlap="1" wp14:anchorId="4E2C512B" wp14:editId="71E173E5">
                <wp:simplePos x="0" y="0"/>
                <wp:positionH relativeFrom="column">
                  <wp:posOffset>4076065</wp:posOffset>
                </wp:positionH>
                <wp:positionV relativeFrom="paragraph">
                  <wp:posOffset>1779693</wp:posOffset>
                </wp:positionV>
                <wp:extent cx="1781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121AB556" w14:textId="7B1B340C" w:rsidR="00B57D51" w:rsidRPr="006C1076" w:rsidRDefault="00B57D51" w:rsidP="00B57D51">
                            <w:pPr>
                              <w:pStyle w:val="Bijschrift"/>
                              <w:rPr>
                                <w:noProof/>
                                <w:sz w:val="24"/>
                              </w:rPr>
                            </w:pPr>
                            <w:bookmarkStart w:id="79" w:name="_Ref131060724"/>
                            <w:bookmarkStart w:id="80" w:name="_Toc136546220"/>
                            <w:r>
                              <w:t xml:space="preserve">Figuur </w:t>
                            </w:r>
                            <w:r>
                              <w:fldChar w:fldCharType="begin"/>
                            </w:r>
                            <w:r>
                              <w:instrText xml:space="preserve"> SEQ Figuur \* ARABIC </w:instrText>
                            </w:r>
                            <w:r>
                              <w:fldChar w:fldCharType="separate"/>
                            </w:r>
                            <w:r w:rsidR="00732DD9">
                              <w:rPr>
                                <w:noProof/>
                              </w:rPr>
                              <w:t>16</w:t>
                            </w:r>
                            <w:r>
                              <w:fldChar w:fldCharType="end"/>
                            </w:r>
                            <w:bookmarkEnd w:id="79"/>
                            <w:r>
                              <w:t xml:space="preserve">: </w:t>
                            </w:r>
                            <w:r w:rsidR="009318D9">
                              <w:t>P</w:t>
                            </w:r>
                            <w:r w:rsidR="00C03509">
                              <w:t xml:space="preserve">neumatische </w:t>
                            </w:r>
                            <w:r>
                              <w:t>hoek-grijper</w:t>
                            </w:r>
                            <w:sdt>
                              <w:sdtPr>
                                <w:id w:val="-1469127106"/>
                                <w:citation/>
                              </w:sdtPr>
                              <w:sdtContent>
                                <w:r w:rsidR="00285EBB">
                                  <w:fldChar w:fldCharType="begin"/>
                                </w:r>
                                <w:r w:rsidR="00285EBB">
                                  <w:rPr>
                                    <w:lang w:val="nl-NL"/>
                                  </w:rPr>
                                  <w:instrText xml:space="preserve"> CITATION pneumatischehoekgrijper \l 1043 </w:instrText>
                                </w:r>
                                <w:r w:rsidR="00285EBB">
                                  <w:fldChar w:fldCharType="separate"/>
                                </w:r>
                                <w:r w:rsidR="00000000">
                                  <w:rPr>
                                    <w:noProof/>
                                    <w:lang w:val="nl-NL"/>
                                  </w:rPr>
                                  <w:t xml:space="preserve"> [</w:t>
                                </w:r>
                                <w:r w:rsidR="00055C17">
                                  <w:rPr>
                                    <w:noProof/>
                                    <w:lang w:val="nl-NL"/>
                                  </w:rPr>
                                  <w:t>37</w:t>
                                </w:r>
                                <w:r w:rsidR="00000000">
                                  <w:rPr>
                                    <w:noProof/>
                                    <w:lang w:val="nl-NL"/>
                                  </w:rPr>
                                  <w:t>]</w:t>
                                </w:r>
                                <w:r w:rsidR="00285EBB">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512B" id="Tekstvak 26" o:spid="_x0000_s1038" type="#_x0000_t202" style="position:absolute;margin-left:320.95pt;margin-top:140.15pt;width:140.3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0E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ef57P5jF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" stroked="f">
                <v:textbox style="mso-fit-shape-to-text:t" inset="0,0,0,0">
                  <w:txbxContent>
                    <w:p w14:paraId="121AB556" w14:textId="7B1B340C" w:rsidR="00B57D51" w:rsidRPr="006C1076" w:rsidRDefault="00B57D51" w:rsidP="00B57D51">
                      <w:pPr>
                        <w:pStyle w:val="Bijschrift"/>
                        <w:rPr>
                          <w:noProof/>
                          <w:sz w:val="24"/>
                        </w:rPr>
                      </w:pPr>
                      <w:bookmarkStart w:id="81" w:name="_Ref131060724"/>
                      <w:bookmarkStart w:id="82" w:name="_Toc136546220"/>
                      <w:r>
                        <w:t xml:space="preserve">Figuur </w:t>
                      </w:r>
                      <w:r>
                        <w:fldChar w:fldCharType="begin"/>
                      </w:r>
                      <w:r>
                        <w:instrText xml:space="preserve"> SEQ Figuur \* ARABIC </w:instrText>
                      </w:r>
                      <w:r>
                        <w:fldChar w:fldCharType="separate"/>
                      </w:r>
                      <w:r w:rsidR="00732DD9">
                        <w:rPr>
                          <w:noProof/>
                        </w:rPr>
                        <w:t>16</w:t>
                      </w:r>
                      <w:r>
                        <w:fldChar w:fldCharType="end"/>
                      </w:r>
                      <w:bookmarkEnd w:id="81"/>
                      <w:r>
                        <w:t xml:space="preserve">: </w:t>
                      </w:r>
                      <w:r w:rsidR="009318D9">
                        <w:t>P</w:t>
                      </w:r>
                      <w:r w:rsidR="00C03509">
                        <w:t xml:space="preserve">neumatische </w:t>
                      </w:r>
                      <w:r>
                        <w:t>hoek-grijper</w:t>
                      </w:r>
                      <w:sdt>
                        <w:sdtPr>
                          <w:id w:val="-1469127106"/>
                          <w:citation/>
                        </w:sdtPr>
                        <w:sdtContent>
                          <w:r w:rsidR="00285EBB">
                            <w:fldChar w:fldCharType="begin"/>
                          </w:r>
                          <w:r w:rsidR="00285EBB">
                            <w:rPr>
                              <w:lang w:val="nl-NL"/>
                            </w:rPr>
                            <w:instrText xml:space="preserve"> CITATION pneumatischehoekgrijper \l 1043 </w:instrText>
                          </w:r>
                          <w:r w:rsidR="00285EBB">
                            <w:fldChar w:fldCharType="separate"/>
                          </w:r>
                          <w:r w:rsidR="00000000">
                            <w:rPr>
                              <w:noProof/>
                              <w:lang w:val="nl-NL"/>
                            </w:rPr>
                            <w:t xml:space="preserve"> [</w:t>
                          </w:r>
                          <w:r w:rsidR="00055C17">
                            <w:rPr>
                              <w:noProof/>
                              <w:lang w:val="nl-NL"/>
                            </w:rPr>
                            <w:t>37</w:t>
                          </w:r>
                          <w:r w:rsidR="00000000">
                            <w:rPr>
                              <w:noProof/>
                              <w:lang w:val="nl-NL"/>
                            </w:rPr>
                            <w:t>]</w:t>
                          </w:r>
                          <w:r w:rsidR="00285EBB">
                            <w:fldChar w:fldCharType="end"/>
                          </w:r>
                        </w:sdtContent>
                      </w:sdt>
                      <w:bookmarkEnd w:id="82"/>
                    </w:p>
                  </w:txbxContent>
                </v:textbox>
                <w10:wrap type="square"/>
              </v:shape>
            </w:pict>
          </mc:Fallback>
        </mc:AlternateContent>
      </w:r>
      <w:r w:rsidR="00AD180F" w:rsidRPr="00AD180F">
        <w:t>Hoekgrijpers zijn een ander type grijper dat vaak wordt gebruikt. Zoals de naam al aangeeft, zijn hoekgrijpers ontworpen om objecten vast te pakken en vast te houden met behulp van een set vingers die in een hoek zijn gepositioneerd ten opzichte van elkaar. Dit type grijper wordt gebruikt in toepassingen waarbij het vast te pakken voorwerp niet plat of rechthoekig is, maar een onregelmatige vorm heeft. Pneumatische grijpers worden voornamelijk gebruikt voor het hanteren van delicate objecten zoals objecten die gemaakt zijn van glas of breekbaar mate</w:t>
      </w:r>
      <w:r w:rsidR="00AD180F" w:rsidRPr="00985E8B">
        <w:t>riaal.</w:t>
      </w:r>
      <w:r w:rsidR="003554E6" w:rsidRPr="00985E8B">
        <w:t xml:space="preserve"> </w:t>
      </w:r>
      <w:r w:rsidR="003554E6" w:rsidRPr="00985E8B">
        <w:fldChar w:fldCharType="begin"/>
      </w:r>
      <w:r w:rsidR="003554E6" w:rsidRPr="00985E8B">
        <w:instrText xml:space="preserve"> REF _Ref131060724 \h  \* MERGEFORMAT </w:instrText>
      </w:r>
      <w:r w:rsidR="003554E6" w:rsidRPr="00985E8B">
        <w:fldChar w:fldCharType="separate"/>
      </w:r>
      <w:r w:rsidR="00732DD9">
        <w:t>Figuur 16</w:t>
      </w:r>
      <w:r w:rsidR="003554E6" w:rsidRPr="00985E8B">
        <w:fldChar w:fldCharType="end"/>
      </w:r>
    </w:p>
    <w:p w14:paraId="74252D70" w14:textId="7F2DF1A1" w:rsidR="007C5F2A" w:rsidRDefault="007C5F2A" w:rsidP="00DD2090">
      <w:r>
        <w:t xml:space="preserve">Een ander type opzetstuk is een lasersnijder. Dit opzetstuk gebruikt lasers om materialen te snijden. Het is vooral handig </w:t>
      </w:r>
      <w:r w:rsidR="00B54E81">
        <w:t>bij</w:t>
      </w:r>
      <w:r>
        <w:t xml:space="preserve"> industriële toepassingen waar precisie en snelheid van belang zijn, zoals bij het snijden van metaalplaten.</w:t>
      </w:r>
    </w:p>
    <w:p w14:paraId="767102B1" w14:textId="0CF3F7D4" w:rsidR="00B9778F" w:rsidRDefault="00623A8E" w:rsidP="00DD2090">
      <w:r>
        <w:t xml:space="preserve">Schuurmachines zijn een </w:t>
      </w:r>
      <w:r w:rsidR="007C5F2A">
        <w:t>ander</w:t>
      </w:r>
      <w:r w:rsidR="00816833">
        <w:t>e</w:t>
      </w:r>
      <w:r w:rsidR="007C5F2A">
        <w:t xml:space="preserve"> soort veelvoorkomend</w:t>
      </w:r>
      <w:r w:rsidR="00452A4A">
        <w:t>e</w:t>
      </w:r>
      <w:r w:rsidR="007C5F2A">
        <w:t xml:space="preserve"> type</w:t>
      </w:r>
      <w:r w:rsidR="00452A4A">
        <w:t>s</w:t>
      </w:r>
      <w:r w:rsidR="007C5F2A">
        <w:t xml:space="preserve"> van opzetstuk</w:t>
      </w:r>
      <w:r w:rsidR="00452A4A">
        <w:t>ken</w:t>
      </w:r>
      <w:r w:rsidR="007C5F2A">
        <w:t xml:space="preserve"> voor een robotarm. Ze worden gebruikt om materialen te schuren en glad te maken. Dit type opzetstuk wordt het meest gebruikt in de automobiel- en meubelindustrie.</w:t>
      </w:r>
    </w:p>
    <w:p w14:paraId="3D757600" w14:textId="77777777" w:rsidR="008C6D2D" w:rsidRDefault="008C6D2D" w:rsidP="00DD2090"/>
    <w:p w14:paraId="7EA257A0" w14:textId="68812501" w:rsidR="00A25295" w:rsidRDefault="00A25295" w:rsidP="00DD2090">
      <w:pPr>
        <w:rPr>
          <w:ins w:id="83" w:author="Lukas Verschraegen" w:date="2023-03-23T17:23:00Z"/>
        </w:rPr>
        <w:sectPr w:rsidR="00A25295" w:rsidSect="00995550">
          <w:pgSz w:w="11906" w:h="16838"/>
          <w:pgMar w:top="1417" w:right="1417" w:bottom="1417" w:left="1417" w:header="708" w:footer="708" w:gutter="0"/>
          <w:cols w:space="708"/>
          <w:titlePg/>
          <w:docGrid w:linePitch="360"/>
        </w:sectPr>
      </w:pPr>
    </w:p>
    <w:p w14:paraId="179B53AF" w14:textId="5154E416" w:rsidR="007C5F2A" w:rsidRDefault="007C5F2A" w:rsidP="00DD2090">
      <w:r>
        <w:lastRenderedPageBreak/>
        <w:t>Een magnetisch opzetstuk wordt gebruikt om metalen voorwerpen op te tillen en te verplaatsen. Dit type opzetstuk is handig voor het hanteren van zware of gevaarlijke metalen voorwerpen. Dit kan</w:t>
      </w:r>
      <w:r w:rsidR="00857A46">
        <w:t xml:space="preserve"> </w:t>
      </w:r>
      <w:r>
        <w:t>bijvoorbeeld van pas komen in een fabriek waar zware metalen onderdelen worden geproduceerd. Het gebruik van een magnetisch opzetstuk kan de efficiëntie en productiviteit van de robotarm verbeteren</w:t>
      </w:r>
      <w:r w:rsidR="00105CCB">
        <w:t>. Het kan immers</w:t>
      </w:r>
      <w:r>
        <w:t xml:space="preserve"> snel en gemakkelijk objecten</w:t>
      </w:r>
      <w:r w:rsidR="00581F07">
        <w:t xml:space="preserve"> </w:t>
      </w:r>
      <w:r>
        <w:t xml:space="preserve">oppakken en verplaatsen zonder dat er veel aanpassingen nodig zijn. Bovendien </w:t>
      </w:r>
      <w:r w:rsidR="005E4E36">
        <w:t xml:space="preserve">verkleint </w:t>
      </w:r>
      <w:r>
        <w:t xml:space="preserve">de kans op ongevallen door vallende voorwerpen </w:t>
      </w:r>
      <w:r w:rsidR="00100797">
        <w:t>omdat ze</w:t>
      </w:r>
      <w:r>
        <w:t xml:space="preserve"> beter </w:t>
      </w:r>
      <w:r w:rsidR="00402215">
        <w:t>vasthangen</w:t>
      </w:r>
      <w:r>
        <w:t xml:space="preserve"> aan de robotarm. </w:t>
      </w:r>
    </w:p>
    <w:p w14:paraId="3CE619F8" w14:textId="4FE858C7" w:rsidR="007C5F2A" w:rsidRDefault="007C5F2A" w:rsidP="00DD2090">
      <w:r>
        <w:t xml:space="preserve">Het is ook mogelijk om camerasystemen </w:t>
      </w:r>
      <w:r w:rsidR="00F72BDF">
        <w:t>t</w:t>
      </w:r>
      <w:r>
        <w:t xml:space="preserve">e gebruiken als opzetstuk. Dit type opzetstuk wordt gebruik om beelden vast te leggen en te analyseren. Het wordt vaak gebruikt in de industrie voor kwaliteitscontrole, inspectie en robotica-onderzoek. </w:t>
      </w:r>
      <w:r w:rsidR="00EA6A0A">
        <w:t xml:space="preserve">Het camerasysteem kan </w:t>
      </w:r>
      <w:r w:rsidR="00486E88">
        <w:t>er</w:t>
      </w:r>
      <w:r w:rsidR="000A46A8">
        <w:t xml:space="preserve"> in combinatie met andere types opzetstukken </w:t>
      </w:r>
      <w:r w:rsidR="00250555">
        <w:t xml:space="preserve">voor zorgen dat </w:t>
      </w:r>
      <w:r w:rsidR="00D71A7C">
        <w:t xml:space="preserve">bijvoorbeeld </w:t>
      </w:r>
      <w:r w:rsidR="00787DBF">
        <w:t>delicate voorwerpen beter gegrepen kunnen worden omdat er voorziening is van een beter beeld.</w:t>
      </w:r>
    </w:p>
    <w:p w14:paraId="627F1E2D" w14:textId="180CE02C" w:rsidR="007C5F2A" w:rsidRDefault="007C5F2A" w:rsidP="00DD2090">
      <w:r>
        <w:t>Men kan een robotarm ook uitrusten met een boormachine als opzetstuk</w:t>
      </w:r>
      <w:r w:rsidR="003D173B">
        <w:t xml:space="preserve"> om</w:t>
      </w:r>
      <w:r>
        <w:t xml:space="preserve"> gaten te maken in materialen. Dit soort opzetstuk is ideaal voor situaties waarbij precisie, consciëntie en herhaalbaarheid van cruciaal belang zijn. Een robotarm met een boormachin</w:t>
      </w:r>
      <w:r w:rsidR="00E35B0B">
        <w:t>e</w:t>
      </w:r>
      <w:r>
        <w:t>opzetstuk kan ook worden gebruikt om schroeve</w:t>
      </w:r>
      <w:r w:rsidR="001B2861">
        <w:t xml:space="preserve">n </w:t>
      </w:r>
      <w:r>
        <w:t>te draaien in onderdelen die al voorzien zijn van schroefgate</w:t>
      </w:r>
      <w:r w:rsidR="003C00F5">
        <w:t>n</w:t>
      </w:r>
      <w:r>
        <w:t>. Dit vermindert de noodzaak van menselijke arbeid en verbetert de efficiëntie van het productieproces. Naast boren en schroeven kan</w:t>
      </w:r>
      <w:r w:rsidR="00E52089">
        <w:t xml:space="preserve"> de robotarm</w:t>
      </w:r>
      <w:r>
        <w:t xml:space="preserve"> gebruik maken van een boormachineopzetstuk om</w:t>
      </w:r>
      <w:r w:rsidR="008950A4">
        <w:t xml:space="preserve"> </w:t>
      </w:r>
      <w:r w:rsidR="00337F0D">
        <w:t>een bepaald patroon</w:t>
      </w:r>
      <w:r w:rsidR="00D401D1">
        <w:t xml:space="preserve"> in een materiaal</w:t>
      </w:r>
      <w:r>
        <w:t xml:space="preserve"> te frezen</w:t>
      </w:r>
      <w:r w:rsidR="00D401D1">
        <w:t>.</w:t>
      </w:r>
      <w:r w:rsidR="000278CA">
        <w:t xml:space="preserve"> </w:t>
      </w:r>
    </w:p>
    <w:p w14:paraId="518C4DC9" w14:textId="1455B737" w:rsidR="00AD6571" w:rsidRDefault="00BB6480" w:rsidP="00DD2090">
      <w:pPr>
        <w:sectPr w:rsidR="00AD6571" w:rsidSect="00995550">
          <w:pgSz w:w="11906" w:h="16838"/>
          <w:pgMar w:top="1417" w:right="1417" w:bottom="1417" w:left="1417" w:header="708" w:footer="708" w:gutter="0"/>
          <w:cols w:space="708"/>
          <w:titlePg/>
          <w:docGrid w:linePitch="360"/>
        </w:sectPr>
      </w:pPr>
      <w:r w:rsidRPr="00F14FC5">
        <w:t>D</w:t>
      </w:r>
      <w:r w:rsidR="007C5F2A" w:rsidRPr="00F14FC5">
        <w:t>e keuze</w:t>
      </w:r>
      <w:r w:rsidR="003A1D03" w:rsidRPr="00F14FC5">
        <w:t xml:space="preserve"> in gebruik van het</w:t>
      </w:r>
      <w:r w:rsidR="007C5F2A" w:rsidRPr="00F14FC5">
        <w:t xml:space="preserve"> soort opzetstuk is belangrijk in het </w:t>
      </w:r>
      <w:r w:rsidR="00402215" w:rsidRPr="00F14FC5">
        <w:t>designproces</w:t>
      </w:r>
      <w:r w:rsidR="007C5F2A" w:rsidRPr="00F14FC5">
        <w:t xml:space="preserve"> van de robotarm</w:t>
      </w:r>
      <w:r w:rsidR="00D12729" w:rsidRPr="00F14FC5">
        <w:t>.</w:t>
      </w:r>
      <w:r w:rsidR="007C5F2A" w:rsidRPr="00F14FC5">
        <w:t xml:space="preserve"> </w:t>
      </w:r>
      <w:r w:rsidR="00796F4A" w:rsidRPr="00F14FC5">
        <w:t>Hij</w:t>
      </w:r>
      <w:r w:rsidR="000D633E" w:rsidRPr="00F14FC5">
        <w:t xml:space="preserve"> kan op die manier volledig naar wens worden gemaakt</w:t>
      </w:r>
      <w:r w:rsidR="009D6E79" w:rsidRPr="00F14FC5">
        <w:t xml:space="preserve"> en er k</w:t>
      </w:r>
      <w:r w:rsidR="00DC3825" w:rsidRPr="00F14FC5">
        <w:t>an</w:t>
      </w:r>
      <w:r w:rsidR="009D6E79" w:rsidRPr="00F14FC5">
        <w:t xml:space="preserve"> eventueel</w:t>
      </w:r>
      <w:r w:rsidR="007C5F2A" w:rsidRPr="00F14FC5">
        <w:t xml:space="preserve"> extra gewicht </w:t>
      </w:r>
      <w:r w:rsidR="00F14FC5">
        <w:t xml:space="preserve">worden </w:t>
      </w:r>
      <w:r w:rsidR="007C5F2A" w:rsidRPr="00F14FC5">
        <w:t>toe</w:t>
      </w:r>
      <w:r w:rsidR="00DC3825" w:rsidRPr="00F14FC5">
        <w:t>ge</w:t>
      </w:r>
      <w:r w:rsidR="007C5F2A" w:rsidRPr="00F14FC5">
        <w:t>voeg</w:t>
      </w:r>
      <w:r w:rsidR="00DC3825" w:rsidRPr="00F14FC5">
        <w:t>d</w:t>
      </w:r>
      <w:r w:rsidR="007C5F2A" w:rsidRPr="00F14FC5">
        <w:t xml:space="preserve"> aan de basis van de arm zodat </w:t>
      </w:r>
      <w:r w:rsidR="00445943" w:rsidRPr="00F14FC5">
        <w:t>hij</w:t>
      </w:r>
      <w:r w:rsidR="007C5F2A" w:rsidRPr="00F14FC5">
        <w:t xml:space="preserve"> objecten</w:t>
      </w:r>
      <w:r w:rsidR="008E228A">
        <w:t xml:space="preserve"> van</w:t>
      </w:r>
      <w:r w:rsidR="00F8167D">
        <w:t xml:space="preserve"> </w:t>
      </w:r>
      <w:r w:rsidR="00F41197">
        <w:t>250 tot 500 gram</w:t>
      </w:r>
      <w:r w:rsidR="007C5F2A" w:rsidRPr="00F14FC5">
        <w:t xml:space="preserve"> kan tillen.</w:t>
      </w:r>
    </w:p>
    <w:p w14:paraId="64CC6571" w14:textId="6077F080" w:rsidR="000D201D" w:rsidRDefault="000D201D" w:rsidP="000D201D">
      <w:pPr>
        <w:pStyle w:val="Kop1"/>
      </w:pPr>
      <w:bookmarkStart w:id="84" w:name="_Toc136546177"/>
      <w:r>
        <w:lastRenderedPageBreak/>
        <w:t>Ontwerp</w:t>
      </w:r>
      <w:bookmarkEnd w:id="84"/>
    </w:p>
    <w:p w14:paraId="44279992" w14:textId="7E0F3E20" w:rsidR="00A9047A" w:rsidRDefault="001630FF" w:rsidP="00A9047A">
      <w:pPr>
        <w:pStyle w:val="Kop2"/>
      </w:pPr>
      <w:bookmarkStart w:id="85" w:name="_Toc136546178"/>
      <w:r>
        <w:t>Blokschema</w:t>
      </w:r>
      <w:bookmarkEnd w:id="85"/>
    </w:p>
    <w:p w14:paraId="192078A5" w14:textId="77777777" w:rsidR="006A1485" w:rsidRDefault="00857DA0" w:rsidP="006A1485">
      <w:pPr>
        <w:keepNext/>
      </w:pPr>
      <w:r>
        <w:rPr>
          <w:noProof/>
        </w:rPr>
        <w:drawing>
          <wp:inline distT="0" distB="0" distL="0" distR="0" wp14:anchorId="0860FA76" wp14:editId="69F319B7">
            <wp:extent cx="6278880" cy="3819097"/>
            <wp:effectExtent l="0" t="0" r="7620" b="0"/>
            <wp:docPr id="1616271982" name="Afbeelding 161627198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1982" name="Afbeelding 1" descr="Afbeelding met grafiek&#10;&#10;Automatisch gegenereerde beschrijving"/>
                    <pic:cNvPicPr/>
                  </pic:nvPicPr>
                  <pic:blipFill>
                    <a:blip r:embed="rId45"/>
                    <a:stretch>
                      <a:fillRect/>
                    </a:stretch>
                  </pic:blipFill>
                  <pic:spPr>
                    <a:xfrm>
                      <a:off x="0" y="0"/>
                      <a:ext cx="6293937" cy="3828255"/>
                    </a:xfrm>
                    <a:prstGeom prst="rect">
                      <a:avLst/>
                    </a:prstGeom>
                  </pic:spPr>
                </pic:pic>
              </a:graphicData>
            </a:graphic>
          </wp:inline>
        </w:drawing>
      </w:r>
    </w:p>
    <w:p w14:paraId="56F02681" w14:textId="0ACD41BF" w:rsidR="00857DA0" w:rsidRDefault="006A1485" w:rsidP="006A1485">
      <w:pPr>
        <w:pStyle w:val="Bijschrift"/>
      </w:pPr>
      <w:bookmarkStart w:id="86" w:name="_Ref133339223"/>
      <w:bookmarkStart w:id="87" w:name="_Toc136546221"/>
      <w:r>
        <w:t xml:space="preserve">Figuur </w:t>
      </w:r>
      <w:r>
        <w:fldChar w:fldCharType="begin"/>
      </w:r>
      <w:r>
        <w:instrText xml:space="preserve"> SEQ Figuur \* ARABIC </w:instrText>
      </w:r>
      <w:r>
        <w:fldChar w:fldCharType="separate"/>
      </w:r>
      <w:r w:rsidR="00732DD9">
        <w:rPr>
          <w:noProof/>
        </w:rPr>
        <w:t>17</w:t>
      </w:r>
      <w:r>
        <w:fldChar w:fldCharType="end"/>
      </w:r>
      <w:bookmarkEnd w:id="86"/>
      <w:r>
        <w:t>: Blokschema</w:t>
      </w:r>
      <w:bookmarkEnd w:id="87"/>
    </w:p>
    <w:p w14:paraId="354C7FB8" w14:textId="77777777" w:rsidR="00D30ED6" w:rsidRDefault="00D30ED6" w:rsidP="00857DA0"/>
    <w:p w14:paraId="58388938" w14:textId="1FA068D1" w:rsidR="00646E51" w:rsidRDefault="00F27BE3" w:rsidP="00857DA0">
      <w:r>
        <w:t xml:space="preserve">Dit </w:t>
      </w:r>
      <w:r w:rsidR="007768D2">
        <w:t>blokschema</w:t>
      </w:r>
      <w:r>
        <w:t xml:space="preserve"> zorgt ervoor </w:t>
      </w:r>
      <w:r w:rsidR="00D07996">
        <w:t xml:space="preserve">dat er een duidelijk overzicht is </w:t>
      </w:r>
      <w:r w:rsidR="00DB4926">
        <w:t xml:space="preserve">van alle </w:t>
      </w:r>
      <w:r w:rsidR="007768D2">
        <w:t>belangrijke</w:t>
      </w:r>
      <w:r w:rsidR="00DB4926">
        <w:t xml:space="preserve"> </w:t>
      </w:r>
      <w:r w:rsidR="00286542">
        <w:t xml:space="preserve">componenten die </w:t>
      </w:r>
      <w:r w:rsidR="00CD04ED">
        <w:t>worde</w:t>
      </w:r>
      <w:r w:rsidR="00B16EB7">
        <w:t>n</w:t>
      </w:r>
      <w:r w:rsidR="00286542">
        <w:t xml:space="preserve"> gebruikt in het project.</w:t>
      </w:r>
      <w:r w:rsidR="00646E51">
        <w:t xml:space="preserve"> Wat opvalt</w:t>
      </w:r>
      <w:r w:rsidR="009C4E31">
        <w:t>,</w:t>
      </w:r>
      <w:r w:rsidR="00646E51">
        <w:t xml:space="preserve"> is dat er </w:t>
      </w:r>
      <w:r w:rsidR="007768D2">
        <w:t>verbindingen</w:t>
      </w:r>
      <w:r w:rsidR="0077486F">
        <w:t xml:space="preserve"> worden ge</w:t>
      </w:r>
      <w:r w:rsidR="00E922DC">
        <w:t>maakt</w:t>
      </w:r>
      <w:r w:rsidR="00EE0756">
        <w:t xml:space="preserve"> tussen de blokken. </w:t>
      </w:r>
      <w:r w:rsidR="00686555">
        <w:t>D</w:t>
      </w:r>
      <w:r w:rsidR="00AE4CB4">
        <w:t>e pijlen</w:t>
      </w:r>
      <w:r w:rsidR="00E60805">
        <w:t xml:space="preserve"> geven</w:t>
      </w:r>
      <w:r w:rsidR="00686555">
        <w:t xml:space="preserve"> de </w:t>
      </w:r>
      <w:r w:rsidR="006038A3">
        <w:t xml:space="preserve">richting </w:t>
      </w:r>
      <w:r w:rsidR="00E60805">
        <w:t>aan waarin</w:t>
      </w:r>
      <w:r w:rsidR="00686555">
        <w:t xml:space="preserve"> </w:t>
      </w:r>
      <w:r w:rsidR="006038A3">
        <w:t>de communicatie loopt.</w:t>
      </w:r>
      <w:r w:rsidR="00074707">
        <w:t xml:space="preserve"> </w:t>
      </w:r>
    </w:p>
    <w:p w14:paraId="493D9E0C" w14:textId="77777777" w:rsidR="00FA02F5" w:rsidRDefault="007A239E" w:rsidP="00857DA0">
      <w:r>
        <w:t xml:space="preserve">De functie van de pijlen </w:t>
      </w:r>
      <w:r w:rsidR="00FA02F5">
        <w:t>– input/ output, programmeren, power – staat erbij vermeld.</w:t>
      </w:r>
    </w:p>
    <w:p w14:paraId="3DA8D270" w14:textId="71B20A25" w:rsidR="00E13467" w:rsidRDefault="00F85AC9" w:rsidP="00857DA0">
      <w:r>
        <w:t xml:space="preserve">De ESP32-S2 is </w:t>
      </w:r>
      <w:r w:rsidR="008E7C83">
        <w:t>hier duidelijk het centrale communicati</w:t>
      </w:r>
      <w:r w:rsidR="003661BE">
        <w:t>e</w:t>
      </w:r>
      <w:r w:rsidR="008E7C83">
        <w:t xml:space="preserve">punt. Dit is logisch omdat deze chip </w:t>
      </w:r>
      <w:r w:rsidR="00C564F0">
        <w:t xml:space="preserve">het brein van het systeem </w:t>
      </w:r>
      <w:r w:rsidR="007768D2">
        <w:t>vo</w:t>
      </w:r>
      <w:r w:rsidR="003661BE">
        <w:t>rmt</w:t>
      </w:r>
      <w:r w:rsidR="00C564F0">
        <w:t xml:space="preserve">. </w:t>
      </w:r>
      <w:r w:rsidR="006D09C9">
        <w:t>De chip stuurt signalen zoals PWM</w:t>
      </w:r>
      <w:r w:rsidR="00CC46C4">
        <w:t>/</w:t>
      </w:r>
      <w:r w:rsidR="00D374FC">
        <w:t xml:space="preserve"> </w:t>
      </w:r>
      <w:r w:rsidR="00CC46C4">
        <w:t>I2C/</w:t>
      </w:r>
      <w:r w:rsidR="00D374FC">
        <w:t xml:space="preserve"> </w:t>
      </w:r>
      <w:r w:rsidR="00CC46C4">
        <w:t xml:space="preserve">SPI uit via de </w:t>
      </w:r>
      <w:r w:rsidR="00D374FC">
        <w:t>outputs</w:t>
      </w:r>
      <w:r w:rsidR="00CC46C4">
        <w:t xml:space="preserve"> en kan </w:t>
      </w:r>
      <w:r w:rsidR="0018652B">
        <w:t>analoge</w:t>
      </w:r>
      <w:r w:rsidR="00D374FC">
        <w:t xml:space="preserve"> ingang</w:t>
      </w:r>
      <w:r w:rsidR="00707B88">
        <w:t>en</w:t>
      </w:r>
      <w:r w:rsidR="00D374FC">
        <w:t xml:space="preserve"> uitlezen van bijvoorbeeld een potentiometer.</w:t>
      </w:r>
    </w:p>
    <w:p w14:paraId="2E2E7B64" w14:textId="6543222D" w:rsidR="00D30A9E" w:rsidRDefault="00EF024E" w:rsidP="00857DA0">
      <w:pPr>
        <w:sectPr w:rsidR="00D30A9E" w:rsidSect="00995550">
          <w:pgSz w:w="11906" w:h="16838"/>
          <w:pgMar w:top="1417" w:right="1417" w:bottom="1417" w:left="1417" w:header="708" w:footer="708" w:gutter="0"/>
          <w:cols w:space="708"/>
          <w:titlePg/>
          <w:docGrid w:linePitch="360"/>
        </w:sectPr>
      </w:pPr>
      <w:r>
        <w:t>Het blokschema heeft een kleur</w:t>
      </w:r>
      <w:r w:rsidR="00C77144">
        <w:t>en</w:t>
      </w:r>
      <w:r>
        <w:t xml:space="preserve">code, hierdoor wordt in </w:t>
      </w:r>
      <w:r w:rsidR="00F85F3F">
        <w:t>éé</w:t>
      </w:r>
      <w:r>
        <w:t>n oog</w:t>
      </w:r>
      <w:r w:rsidR="00587AA3">
        <w:t>opslag duideli</w:t>
      </w:r>
      <w:r w:rsidR="000A026E">
        <w:t>jk hoe de werking en opstelling van het b</w:t>
      </w:r>
      <w:r w:rsidR="00130D7D">
        <w:t xml:space="preserve">ord </w:t>
      </w:r>
      <w:r w:rsidR="00312920">
        <w:t>i</w:t>
      </w:r>
      <w:r w:rsidR="00383CF3">
        <w:t>s</w:t>
      </w:r>
      <w:r w:rsidR="00130D7D">
        <w:t>.</w:t>
      </w:r>
    </w:p>
    <w:p w14:paraId="08B95778" w14:textId="51AAE0FE" w:rsidR="00B31ED8" w:rsidRDefault="00B31ED8" w:rsidP="00857DA0">
      <w:r>
        <w:lastRenderedPageBreak/>
        <w:t>De legende</w:t>
      </w:r>
      <w:r w:rsidR="00B52575">
        <w:t xml:space="preserve"> </w:t>
      </w:r>
      <w:r w:rsidR="00581B8C">
        <w:t xml:space="preserve">voor figuur 17 </w:t>
      </w:r>
      <w:r>
        <w:t>is als volgt</w:t>
      </w:r>
      <w:r w:rsidR="00581B8C">
        <w:t>:</w:t>
      </w:r>
    </w:p>
    <w:p w14:paraId="247B0E7D" w14:textId="23864E03" w:rsidR="00B31ED8" w:rsidRDefault="00B64A6D" w:rsidP="00CA5A69">
      <w:pPr>
        <w:pStyle w:val="Lijstalinea"/>
        <w:numPr>
          <w:ilvl w:val="0"/>
          <w:numId w:val="5"/>
        </w:numPr>
      </w:pPr>
      <w:r>
        <w:t>Roze:</w:t>
      </w:r>
      <w:r w:rsidR="00935A15">
        <w:t xml:space="preserve"> alle inputsystemen zoals de communicatie voor de chip en de analoge ingangen</w:t>
      </w:r>
    </w:p>
    <w:p w14:paraId="7077727A" w14:textId="726B857B" w:rsidR="00B64A6D" w:rsidRDefault="00B64A6D" w:rsidP="00CA5A69">
      <w:pPr>
        <w:pStyle w:val="Lijstalinea"/>
        <w:numPr>
          <w:ilvl w:val="0"/>
          <w:numId w:val="5"/>
        </w:numPr>
      </w:pPr>
      <w:r>
        <w:t>Geel:</w:t>
      </w:r>
      <w:r w:rsidR="00A52329">
        <w:t xml:space="preserve"> alle outputs naar drivers/ servo</w:t>
      </w:r>
      <w:r w:rsidR="00B0702D">
        <w:t>motoren</w:t>
      </w:r>
      <w:r w:rsidR="00A52329">
        <w:t xml:space="preserve"> en een </w:t>
      </w:r>
      <w:r w:rsidR="00E36ABA">
        <w:t>lcd</w:t>
      </w:r>
    </w:p>
    <w:p w14:paraId="73BB4C36" w14:textId="3E40FA46" w:rsidR="00B64A6D" w:rsidRDefault="00B64A6D" w:rsidP="00CA5A69">
      <w:pPr>
        <w:pStyle w:val="Lijstalinea"/>
        <w:numPr>
          <w:ilvl w:val="0"/>
          <w:numId w:val="5"/>
        </w:numPr>
      </w:pPr>
      <w:r>
        <w:t>Groen:</w:t>
      </w:r>
      <w:r w:rsidR="00652066">
        <w:t xml:space="preserve"> de stappenmotor</w:t>
      </w:r>
      <w:r w:rsidR="00392C28">
        <w:t>en</w:t>
      </w:r>
      <w:r w:rsidR="00652066">
        <w:t xml:space="preserve"> die afhankelijk zijn van een driver </w:t>
      </w:r>
      <w:r w:rsidR="005E3BDF">
        <w:t>zoals de TMC2208</w:t>
      </w:r>
    </w:p>
    <w:p w14:paraId="40D5F9B7" w14:textId="21ECA8F6" w:rsidR="00B64A6D" w:rsidRDefault="00B64A6D" w:rsidP="00CA5A69">
      <w:pPr>
        <w:pStyle w:val="Lijstalinea"/>
        <w:numPr>
          <w:ilvl w:val="0"/>
          <w:numId w:val="5"/>
        </w:numPr>
      </w:pPr>
      <w:r>
        <w:t>Blauw:</w:t>
      </w:r>
      <w:r w:rsidR="005E3BDF">
        <w:t xml:space="preserve"> </w:t>
      </w:r>
      <w:r w:rsidR="00E858D6">
        <w:t>het brein van het systeem</w:t>
      </w:r>
      <w:r w:rsidR="00F02782">
        <w:t>,</w:t>
      </w:r>
      <w:r w:rsidR="00E858D6">
        <w:t xml:space="preserve"> de ESP32-S2</w:t>
      </w:r>
    </w:p>
    <w:p w14:paraId="40895B2A" w14:textId="35029402" w:rsidR="00B64A6D" w:rsidRDefault="00B64A6D" w:rsidP="00CA5A69">
      <w:pPr>
        <w:pStyle w:val="Lijstalinea"/>
        <w:numPr>
          <w:ilvl w:val="0"/>
          <w:numId w:val="5"/>
        </w:numPr>
      </w:pPr>
      <w:r>
        <w:t>Rood:</w:t>
      </w:r>
      <w:r w:rsidR="00E858D6">
        <w:t xml:space="preserve"> </w:t>
      </w:r>
      <w:r w:rsidR="00A56C83">
        <w:t>voeding naar het systeem</w:t>
      </w:r>
    </w:p>
    <w:p w14:paraId="7BCC6E14" w14:textId="77777777" w:rsidR="00A56C83" w:rsidRDefault="00A56C83" w:rsidP="00A56C83">
      <w:pPr>
        <w:pStyle w:val="Lijstalinea"/>
        <w:ind w:left="0"/>
      </w:pPr>
    </w:p>
    <w:p w14:paraId="64263AC6" w14:textId="0600FC9B" w:rsidR="00305C61" w:rsidRDefault="00305C61" w:rsidP="00A56C83">
      <w:pPr>
        <w:pStyle w:val="Lijstalinea"/>
        <w:ind w:left="0"/>
      </w:pPr>
      <w:r>
        <w:t>Het</w:t>
      </w:r>
      <w:r w:rsidR="00294308">
        <w:t xml:space="preserve"> blokschema is nuttig aangezien </w:t>
      </w:r>
      <w:r w:rsidR="00845965">
        <w:t>het</w:t>
      </w:r>
      <w:r w:rsidR="00294308">
        <w:t xml:space="preserve"> een vertrekpunt is voor een elektrisch schema</w:t>
      </w:r>
      <w:r w:rsidR="00FF3E75">
        <w:t>.</w:t>
      </w:r>
    </w:p>
    <w:p w14:paraId="1466CDB5" w14:textId="18CD2C89" w:rsidR="0063362A" w:rsidRDefault="00FF3E75" w:rsidP="00A56C83">
      <w:pPr>
        <w:pStyle w:val="Lijstalinea"/>
        <w:ind w:left="0"/>
        <w:sectPr w:rsidR="0063362A" w:rsidSect="00995550">
          <w:pgSz w:w="11906" w:h="16838"/>
          <w:pgMar w:top="1417" w:right="1417" w:bottom="1417" w:left="1417" w:header="708" w:footer="708" w:gutter="0"/>
          <w:cols w:space="708"/>
          <w:titlePg/>
          <w:docGrid w:linePitch="360"/>
        </w:sectPr>
      </w:pPr>
      <w:r>
        <w:t>Het elektrisch</w:t>
      </w:r>
      <w:r w:rsidR="00845965">
        <w:t>e</w:t>
      </w:r>
      <w:r>
        <w:t xml:space="preserve"> schema </w:t>
      </w:r>
      <w:r w:rsidR="0049701A">
        <w:t>wordt</w:t>
      </w:r>
      <w:r>
        <w:t xml:space="preserve"> besproken in hoofdstuk</w:t>
      </w:r>
      <w:r w:rsidR="0063362A">
        <w:t xml:space="preserve"> </w:t>
      </w:r>
      <w:r w:rsidR="00363B19">
        <w:fldChar w:fldCharType="begin"/>
      </w:r>
      <w:r w:rsidR="00363B19">
        <w:instrText xml:space="preserve"> REF _Ref133323281 \w \h </w:instrText>
      </w:r>
      <w:r w:rsidR="00363B19">
        <w:fldChar w:fldCharType="separate"/>
      </w:r>
      <w:r w:rsidR="00732DD9">
        <w:t>2.5</w:t>
      </w:r>
      <w:r w:rsidR="00363B19">
        <w:fldChar w:fldCharType="end"/>
      </w:r>
      <w:r w:rsidR="0063362A">
        <w:t>.</w:t>
      </w:r>
    </w:p>
    <w:p w14:paraId="4A05D911" w14:textId="747D4A18" w:rsidR="006E281A" w:rsidRDefault="000D353E" w:rsidP="00857DA0">
      <w:pPr>
        <w:pStyle w:val="Kop2"/>
      </w:pPr>
      <w:bookmarkStart w:id="88" w:name="_Toc136546179"/>
      <w:r>
        <w:lastRenderedPageBreak/>
        <w:t>Componenten</w:t>
      </w:r>
      <w:bookmarkEnd w:id="88"/>
    </w:p>
    <w:p w14:paraId="11B1AE1B" w14:textId="2743BE42" w:rsidR="00146A82" w:rsidRDefault="00F8132C" w:rsidP="00152069">
      <w:r>
        <w:t>Alle componenten kunnen individueel w</w:t>
      </w:r>
      <w:r w:rsidR="00F71A20">
        <w:t>orden</w:t>
      </w:r>
      <w:r w:rsidR="00C02580">
        <w:t xml:space="preserve"> </w:t>
      </w:r>
      <w:r>
        <w:t>gerealiseerd</w:t>
      </w:r>
      <w:r w:rsidR="00BA4D37">
        <w:t>.</w:t>
      </w:r>
      <w:r w:rsidR="00683638">
        <w:t xml:space="preserve"> </w:t>
      </w:r>
      <w:r w:rsidR="00152069" w:rsidRPr="00152069">
        <w:t xml:space="preserve">Daarom wordt elk belangrijk onderdeel van het schema eerst apart besproken. </w:t>
      </w:r>
      <w:r w:rsidR="00317B17" w:rsidRPr="00317B17">
        <w:t>In dit geval wordt de ESP32-S2 als eerste besproken.</w:t>
      </w:r>
    </w:p>
    <w:p w14:paraId="038DF903" w14:textId="0AE735B0" w:rsidR="006B40B4" w:rsidRDefault="005E4FF3" w:rsidP="006B40B4">
      <w:pPr>
        <w:keepNext/>
      </w:pPr>
      <w:r>
        <w:rPr>
          <w:noProof/>
        </w:rPr>
        <w:drawing>
          <wp:anchor distT="0" distB="0" distL="114300" distR="114300" simplePos="0" relativeHeight="251653632" behindDoc="1" locked="0" layoutInCell="1" allowOverlap="1" wp14:anchorId="1E78A792" wp14:editId="3E5431F2">
            <wp:simplePos x="0" y="0"/>
            <wp:positionH relativeFrom="column">
              <wp:posOffset>3044613</wp:posOffset>
            </wp:positionH>
            <wp:positionV relativeFrom="paragraph">
              <wp:posOffset>77470</wp:posOffset>
            </wp:positionV>
            <wp:extent cx="1345565" cy="2149475"/>
            <wp:effectExtent l="0" t="0" r="6985" b="3175"/>
            <wp:wrapTight wrapText="bothSides">
              <wp:wrapPolygon edited="0">
                <wp:start x="0" y="0"/>
                <wp:lineTo x="0" y="21440"/>
                <wp:lineTo x="21406" y="21440"/>
                <wp:lineTo x="21406" y="0"/>
                <wp:lineTo x="0" y="0"/>
              </wp:wrapPolygon>
            </wp:wrapTight>
            <wp:docPr id="1188894642" name="Afbeelding 1188894642" descr="Afbeelding met tekst, stroomkring, elektronica, houd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4642" name="Afbeelding 1" descr="Afbeelding met tekst, stroomkring, elektronica, houder&#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5565" cy="2149475"/>
                    </a:xfrm>
                    <a:prstGeom prst="rect">
                      <a:avLst/>
                    </a:prstGeom>
                  </pic:spPr>
                </pic:pic>
              </a:graphicData>
            </a:graphic>
          </wp:anchor>
        </w:drawing>
      </w:r>
      <w:r w:rsidR="00506233">
        <w:rPr>
          <w:noProof/>
        </w:rPr>
        <w:drawing>
          <wp:inline distT="0" distB="0" distL="0" distR="0" wp14:anchorId="7CC93739" wp14:editId="0B96D434">
            <wp:extent cx="2573866" cy="2071767"/>
            <wp:effectExtent l="0" t="0" r="0" b="5080"/>
            <wp:docPr id="320218125" name="Afbeelding 320218125" descr="Afbeelding met tekst, elektronica,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8125" name="Afbeelding 1" descr="Afbeelding met tekst, elektronica, stroomkring&#10;&#10;Automatisch gegenereerde beschrijving"/>
                    <pic:cNvPicPr/>
                  </pic:nvPicPr>
                  <pic:blipFill>
                    <a:blip r:embed="rId47"/>
                    <a:stretch>
                      <a:fillRect/>
                    </a:stretch>
                  </pic:blipFill>
                  <pic:spPr>
                    <a:xfrm>
                      <a:off x="0" y="0"/>
                      <a:ext cx="2577734" cy="2074881"/>
                    </a:xfrm>
                    <a:prstGeom prst="rect">
                      <a:avLst/>
                    </a:prstGeom>
                  </pic:spPr>
                </pic:pic>
              </a:graphicData>
            </a:graphic>
          </wp:inline>
        </w:drawing>
      </w:r>
    </w:p>
    <w:p w14:paraId="4D6D78BA" w14:textId="2637F038" w:rsidR="006B40B4" w:rsidRDefault="006B40B4" w:rsidP="006B40B4">
      <w:pPr>
        <w:keepNext/>
      </w:pPr>
    </w:p>
    <w:p w14:paraId="1623A846" w14:textId="4D877D5E" w:rsidR="006B40B4" w:rsidRPr="006B40B4" w:rsidRDefault="006B40B4" w:rsidP="006B40B4">
      <w:pPr>
        <w:pStyle w:val="Bijschrift"/>
        <w:rPr>
          <w:lang w:val="en-US"/>
        </w:rPr>
      </w:pPr>
      <w:bookmarkStart w:id="89" w:name="_Ref133339953"/>
      <w:bookmarkStart w:id="90" w:name="_Toc136546222"/>
      <w:r w:rsidRPr="006B40B4">
        <w:rPr>
          <w:lang w:val="en-US"/>
        </w:rPr>
        <w:t xml:space="preserve">Figuur </w:t>
      </w:r>
      <w:r>
        <w:fldChar w:fldCharType="begin"/>
      </w:r>
      <w:r w:rsidRPr="006B40B4">
        <w:rPr>
          <w:lang w:val="en-US"/>
        </w:rPr>
        <w:instrText xml:space="preserve"> SEQ Figuur \* ARABIC </w:instrText>
      </w:r>
      <w:r>
        <w:fldChar w:fldCharType="separate"/>
      </w:r>
      <w:r w:rsidR="00732DD9">
        <w:rPr>
          <w:noProof/>
          <w:lang w:val="en-US"/>
        </w:rPr>
        <w:t>18</w:t>
      </w:r>
      <w:r>
        <w:fldChar w:fldCharType="end"/>
      </w:r>
      <w:bookmarkEnd w:id="89"/>
      <w:r w:rsidRPr="006B40B4">
        <w:rPr>
          <w:lang w:val="en-US"/>
        </w:rPr>
        <w:t>: SparkFun Thing Plus - ESP32-S2 WROOM</w:t>
      </w:r>
      <w:r w:rsidR="00596DB6">
        <w:rPr>
          <w:lang w:val="en-US"/>
        </w:rPr>
        <w:t xml:space="preserve">  </w:t>
      </w:r>
      <w:sdt>
        <w:sdtPr>
          <w:rPr>
            <w:lang w:val="en-US"/>
          </w:rPr>
          <w:id w:val="-1046063364"/>
          <w:citation/>
        </w:sdtPr>
        <w:sdtContent>
          <w:r w:rsidR="00596DB6">
            <w:rPr>
              <w:lang w:val="en-US"/>
            </w:rPr>
            <w:fldChar w:fldCharType="begin"/>
          </w:r>
          <w:r w:rsidR="00173F3B">
            <w:rPr>
              <w:lang w:val="en-US"/>
            </w:rPr>
            <w:instrText xml:space="preserve">CITATION Sparkfunesp \l 1043 </w:instrText>
          </w:r>
          <w:r w:rsidR="00596DB6">
            <w:rPr>
              <w:lang w:val="en-US"/>
            </w:rPr>
            <w:fldChar w:fldCharType="separate"/>
          </w:r>
          <w:r w:rsidR="00421828" w:rsidRPr="00421828">
            <w:rPr>
              <w:noProof/>
              <w:lang w:val="en-US"/>
            </w:rPr>
            <w:t>[21]</w:t>
          </w:r>
          <w:r w:rsidR="00596DB6">
            <w:rPr>
              <w:lang w:val="en-US"/>
            </w:rPr>
            <w:fldChar w:fldCharType="end"/>
          </w:r>
        </w:sdtContent>
      </w:sdt>
      <w:r>
        <w:rPr>
          <w:lang w:val="en-US"/>
        </w:rPr>
        <w:tab/>
      </w:r>
      <w:r>
        <w:rPr>
          <w:lang w:val="en-US"/>
        </w:rPr>
        <w:tab/>
      </w:r>
      <w:r w:rsidRPr="006B40B4">
        <w:rPr>
          <w:lang w:val="en-US"/>
        </w:rPr>
        <w:t xml:space="preserve">Figuur </w:t>
      </w:r>
      <w:r>
        <w:fldChar w:fldCharType="begin"/>
      </w:r>
      <w:r w:rsidRPr="006B40B4">
        <w:rPr>
          <w:lang w:val="en-US"/>
        </w:rPr>
        <w:instrText xml:space="preserve"> SEQ Figuur \* ARABIC </w:instrText>
      </w:r>
      <w:r>
        <w:fldChar w:fldCharType="separate"/>
      </w:r>
      <w:r w:rsidR="00732DD9">
        <w:rPr>
          <w:noProof/>
          <w:lang w:val="en-US"/>
        </w:rPr>
        <w:t>19</w:t>
      </w:r>
      <w:r>
        <w:fldChar w:fldCharType="end"/>
      </w:r>
      <w:r w:rsidRPr="006B40B4">
        <w:rPr>
          <w:lang w:val="en-US"/>
        </w:rPr>
        <w:t>: ESP32-S2 chip</w:t>
      </w:r>
      <w:r w:rsidR="00173F3B" w:rsidRPr="00173F3B">
        <w:rPr>
          <w:lang w:val="en-US"/>
        </w:rPr>
        <w:t xml:space="preserve"> </w:t>
      </w:r>
      <w:sdt>
        <w:sdtPr>
          <w:id w:val="1757712674"/>
          <w:citation/>
        </w:sdtPr>
        <w:sdtContent>
          <w:r w:rsidR="00173F3B">
            <w:fldChar w:fldCharType="begin"/>
          </w:r>
          <w:r w:rsidR="00173F3B" w:rsidRPr="00173F3B">
            <w:rPr>
              <w:lang w:val="en-US"/>
            </w:rPr>
            <w:instrText xml:space="preserve"> CITATION Esp23 \l 1043 </w:instrText>
          </w:r>
          <w:r w:rsidR="00173F3B">
            <w:fldChar w:fldCharType="separate"/>
          </w:r>
          <w:r w:rsidR="00421828" w:rsidRPr="00421828">
            <w:rPr>
              <w:noProof/>
              <w:lang w:val="en-US"/>
            </w:rPr>
            <w:t>[22]</w:t>
          </w:r>
          <w:r w:rsidR="00173F3B">
            <w:fldChar w:fldCharType="end"/>
          </w:r>
        </w:sdtContent>
      </w:sdt>
      <w:bookmarkEnd w:id="90"/>
    </w:p>
    <w:p w14:paraId="5E062882" w14:textId="5F0151E8" w:rsidR="00471B4A" w:rsidRDefault="000A2E46" w:rsidP="00471B4A">
      <w:r>
        <w:t>Om van start te gaan met de ESP32-S2 is het belangrijk de eigenschappen te bekijken van de chip</w:t>
      </w:r>
      <w:r w:rsidR="00471B4A" w:rsidRPr="00471B4A">
        <w:t xml:space="preserve"> </w:t>
      </w:r>
      <w:r w:rsidR="00471B4A">
        <w:t>Enkele belangrijke eigenschappen zijn de aanwezigheid van USB-C, wifi en een groter aantal GPIO-pinnen dan een standaard ESP32.</w:t>
      </w:r>
    </w:p>
    <w:p w14:paraId="33FCAC4D" w14:textId="1CF9072E" w:rsidR="006B40B4" w:rsidRDefault="00471B4A" w:rsidP="00471B4A">
      <w:r>
        <w:t xml:space="preserve">Het gebruik van de ESP32-S2 is ideaal voor dit project, aangezien de bluetooth-functionaliteit van de chip is vervangen door extra GPIO-pinnen. Dit betekent dat deze microcontroller beschikt over 43 GPIO-pinnen die kunnen worden geconfigureerd voor verschillende functies.. </w:t>
      </w:r>
      <w:sdt>
        <w:sdtPr>
          <w:id w:val="280312696"/>
          <w:citation/>
        </w:sdtPr>
        <w:sdtContent>
          <w:r w:rsidR="00173F3B">
            <w:fldChar w:fldCharType="begin"/>
          </w:r>
          <w:r w:rsidR="00173F3B">
            <w:rPr>
              <w:lang w:val="nl-NL"/>
            </w:rPr>
            <w:instrText xml:space="preserve"> CITATION Esp23 \l 1043 </w:instrText>
          </w:r>
          <w:r w:rsidR="00173F3B">
            <w:fldChar w:fldCharType="separate"/>
          </w:r>
          <w:r w:rsidR="00421828" w:rsidRPr="00421828">
            <w:rPr>
              <w:noProof/>
              <w:lang w:val="nl-NL"/>
            </w:rPr>
            <w:t>[22]</w:t>
          </w:r>
          <w:r w:rsidR="00173F3B">
            <w:fldChar w:fldCharType="end"/>
          </w:r>
        </w:sdtContent>
      </w:sdt>
    </w:p>
    <w:p w14:paraId="5DCDDA6E" w14:textId="59268FFB" w:rsidR="00B1674B" w:rsidRDefault="00B1674B" w:rsidP="00BC2D57">
      <w:r>
        <w:t xml:space="preserve">Het </w:t>
      </w:r>
      <w:r w:rsidR="00077E0E">
        <w:t>S</w:t>
      </w:r>
      <w:r>
        <w:t xml:space="preserve">parkfunboard zorgt voor een goede start en basisdocumentatie </w:t>
      </w:r>
      <w:r w:rsidR="00FA3C6D">
        <w:t xml:space="preserve">om een schema op te bouwen. </w:t>
      </w:r>
      <w:sdt>
        <w:sdtPr>
          <w:id w:val="-1192683603"/>
          <w:citation/>
        </w:sdtPr>
        <w:sdtContent>
          <w:r w:rsidR="00173F3B">
            <w:fldChar w:fldCharType="begin"/>
          </w:r>
          <w:r w:rsidR="00173F3B">
            <w:rPr>
              <w:lang w:val="nl-NL"/>
            </w:rPr>
            <w:instrText xml:space="preserve"> CITATION Sparkfunesp \l 1043 </w:instrText>
          </w:r>
          <w:r w:rsidR="00173F3B">
            <w:fldChar w:fldCharType="separate"/>
          </w:r>
          <w:r w:rsidR="00421828" w:rsidRPr="00421828">
            <w:rPr>
              <w:noProof/>
              <w:lang w:val="nl-NL"/>
            </w:rPr>
            <w:t>[21]</w:t>
          </w:r>
          <w:r w:rsidR="00173F3B">
            <w:fldChar w:fldCharType="end"/>
          </w:r>
        </w:sdtContent>
      </w:sdt>
    </w:p>
    <w:p w14:paraId="3C3FD17A" w14:textId="04C0E683" w:rsidR="00506233" w:rsidRDefault="00FA7527" w:rsidP="00BC2D57">
      <w:pPr>
        <w:sectPr w:rsidR="00506233" w:rsidSect="00995550">
          <w:pgSz w:w="11906" w:h="16838"/>
          <w:pgMar w:top="1417" w:right="1417" w:bottom="1417" w:left="1417" w:header="708" w:footer="708" w:gutter="0"/>
          <w:cols w:space="708"/>
          <w:titlePg/>
          <w:docGrid w:linePitch="360"/>
        </w:sectPr>
      </w:pPr>
      <w:r w:rsidRPr="00FA7527">
        <w:t xml:space="preserve">Bij deze microcontroller is het vooral belangrijk dat de wifiantenne volledig vrij blijft en geen interferentie ondervindt van draden of sporen op de </w:t>
      </w:r>
      <w:r w:rsidR="0052658B">
        <w:t>pcb</w:t>
      </w:r>
      <w:r w:rsidRPr="00FA7527">
        <w:t>. Daarnaast heeft de ESP een ingebouwde standaard USB-verbinding die vrij moet blijven om externe connectiviteit mogelijk te maken.</w:t>
      </w:r>
      <w:r>
        <w:t xml:space="preserve"> </w:t>
      </w:r>
      <w:r w:rsidR="00AB7964">
        <w:fldChar w:fldCharType="begin"/>
      </w:r>
      <w:r w:rsidR="00AB7964">
        <w:instrText xml:space="preserve"> REF _Ref133339953 \h </w:instrText>
      </w:r>
      <w:r w:rsidR="00AB7964">
        <w:fldChar w:fldCharType="separate"/>
      </w:r>
      <w:r w:rsidR="00732DD9" w:rsidRPr="006B40B4">
        <w:rPr>
          <w:lang w:val="en-US"/>
        </w:rPr>
        <w:t xml:space="preserve">Figuur </w:t>
      </w:r>
      <w:r w:rsidR="00732DD9">
        <w:rPr>
          <w:noProof/>
          <w:lang w:val="en-US"/>
        </w:rPr>
        <w:t>18</w:t>
      </w:r>
      <w:r w:rsidR="00AB7964">
        <w:fldChar w:fldCharType="end"/>
      </w:r>
      <w:r w:rsidR="00AB7964">
        <w:t>/</w:t>
      </w:r>
      <w:r w:rsidR="00992ACC">
        <w:t xml:space="preserve"> </w:t>
      </w:r>
      <w:r w:rsidR="00AB7964">
        <w:t>19</w:t>
      </w:r>
    </w:p>
    <w:p w14:paraId="022F53FA" w14:textId="77777777" w:rsidR="00BC2D57" w:rsidRDefault="00F31A45" w:rsidP="00D85D6F">
      <w:pPr>
        <w:pStyle w:val="Kop3"/>
      </w:pPr>
      <w:bookmarkStart w:id="91" w:name="_Toc136546180"/>
      <w:r>
        <w:lastRenderedPageBreak/>
        <w:t>TMC2208</w:t>
      </w:r>
      <w:bookmarkEnd w:id="91"/>
    </w:p>
    <w:p w14:paraId="130E33F6" w14:textId="77777777" w:rsidR="006B40B4" w:rsidRDefault="001E2BB6" w:rsidP="006B40B4">
      <w:pPr>
        <w:keepNext/>
      </w:pPr>
      <w:r>
        <w:rPr>
          <w:noProof/>
        </w:rPr>
        <w:drawing>
          <wp:inline distT="0" distB="0" distL="0" distR="0" wp14:anchorId="1DB1569C" wp14:editId="44A9991F">
            <wp:extent cx="2133600" cy="2143243"/>
            <wp:effectExtent l="0" t="0" r="0" b="9525"/>
            <wp:docPr id="1839688246" name="Afbeelding 1839688246" descr="Afbeelding met elektronica,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8246" name="Afbeelding 1" descr="Afbeelding met elektronica, stroomkring&#10;&#10;Automatisch gegenereerde beschrijving"/>
                    <pic:cNvPicPr/>
                  </pic:nvPicPr>
                  <pic:blipFill>
                    <a:blip r:embed="rId48"/>
                    <a:stretch>
                      <a:fillRect/>
                    </a:stretch>
                  </pic:blipFill>
                  <pic:spPr>
                    <a:xfrm>
                      <a:off x="0" y="0"/>
                      <a:ext cx="2140585" cy="2150259"/>
                    </a:xfrm>
                    <a:prstGeom prst="rect">
                      <a:avLst/>
                    </a:prstGeom>
                  </pic:spPr>
                </pic:pic>
              </a:graphicData>
            </a:graphic>
          </wp:inline>
        </w:drawing>
      </w:r>
    </w:p>
    <w:p w14:paraId="34A478CF" w14:textId="1FBED040" w:rsidR="001E2BB6" w:rsidRPr="001E2BB6" w:rsidRDefault="006B40B4" w:rsidP="006B40B4">
      <w:pPr>
        <w:pStyle w:val="Bijschrift"/>
      </w:pPr>
      <w:bookmarkStart w:id="92" w:name="_Ref133340380"/>
      <w:bookmarkStart w:id="93" w:name="_Toc136546223"/>
      <w:r>
        <w:t xml:space="preserve">Figuur </w:t>
      </w:r>
      <w:r>
        <w:fldChar w:fldCharType="begin"/>
      </w:r>
      <w:r>
        <w:instrText xml:space="preserve"> SEQ Figuur \* ARABIC </w:instrText>
      </w:r>
      <w:r>
        <w:fldChar w:fldCharType="separate"/>
      </w:r>
      <w:r w:rsidR="00732DD9">
        <w:rPr>
          <w:noProof/>
        </w:rPr>
        <w:t>20</w:t>
      </w:r>
      <w:r>
        <w:fldChar w:fldCharType="end"/>
      </w:r>
      <w:bookmarkEnd w:id="92"/>
      <w:r>
        <w:t>: Digikey TMC2208 board</w:t>
      </w:r>
      <w:r w:rsidR="00A604F7">
        <w:t xml:space="preserve"> </w:t>
      </w:r>
      <w:r w:rsidR="001447AE">
        <w:t xml:space="preserve"> </w:t>
      </w:r>
      <w:sdt>
        <w:sdtPr>
          <w:id w:val="1051734444"/>
          <w:citation/>
        </w:sdtPr>
        <w:sdtContent>
          <w:r w:rsidR="00A604F7">
            <w:fldChar w:fldCharType="begin"/>
          </w:r>
          <w:r w:rsidR="00A604F7">
            <w:rPr>
              <w:lang w:val="nl-NL"/>
            </w:rPr>
            <w:instrText xml:space="preserve"> CITATION tmcdigikey \l 1043 </w:instrText>
          </w:r>
          <w:r w:rsidR="00A604F7">
            <w:fldChar w:fldCharType="separate"/>
          </w:r>
          <w:r w:rsidR="00421828" w:rsidRPr="00421828">
            <w:rPr>
              <w:noProof/>
              <w:lang w:val="nl-NL"/>
            </w:rPr>
            <w:t>[23]</w:t>
          </w:r>
          <w:r w:rsidR="00A604F7">
            <w:fldChar w:fldCharType="end"/>
          </w:r>
        </w:sdtContent>
      </w:sdt>
      <w:bookmarkEnd w:id="93"/>
    </w:p>
    <w:p w14:paraId="6240E212" w14:textId="04C02ACB" w:rsidR="0088218F" w:rsidRDefault="008B5848" w:rsidP="00D85D6F">
      <w:r>
        <w:t xml:space="preserve">Bij het ontwerpen van </w:t>
      </w:r>
      <w:r w:rsidR="007F3083">
        <w:t xml:space="preserve">de </w:t>
      </w:r>
      <w:r w:rsidR="0052658B">
        <w:t>pcb</w:t>
      </w:r>
      <w:r w:rsidR="009753DB">
        <w:t xml:space="preserve"> is rekening gehouden met de stroom die de </w:t>
      </w:r>
      <w:r w:rsidR="001F6458">
        <w:t>TMC</w:t>
      </w:r>
      <w:r w:rsidR="009753DB">
        <w:t xml:space="preserve"> moet krijgen. Aangezien deze driver een motor aanstuurt</w:t>
      </w:r>
      <w:r w:rsidR="006E6870">
        <w:t xml:space="preserve">, </w:t>
      </w:r>
      <w:r w:rsidR="001D18C2">
        <w:t xml:space="preserve">levert de </w:t>
      </w:r>
      <w:r w:rsidR="003E4EA1">
        <w:t>TMC</w:t>
      </w:r>
      <w:r w:rsidR="006E6870">
        <w:t xml:space="preserve"> een</w:t>
      </w:r>
      <w:r w:rsidR="009753DB">
        <w:t xml:space="preserve"> maxima</w:t>
      </w:r>
      <w:r w:rsidR="003E4EA1">
        <w:t>le</w:t>
      </w:r>
      <w:r w:rsidR="006E6870">
        <w:t xml:space="preserve"> stroom van </w:t>
      </w:r>
      <w:r w:rsidR="009753DB">
        <w:t>1,2</w:t>
      </w:r>
      <w:r w:rsidR="00582886">
        <w:t xml:space="preserve"> </w:t>
      </w:r>
      <w:r w:rsidR="009753DB">
        <w:t>A</w:t>
      </w:r>
      <w:r w:rsidR="00391CC5">
        <w:t xml:space="preserve"> en d</w:t>
      </w:r>
      <w:r w:rsidR="008E4599">
        <w:t xml:space="preserve">aarom is de baandikte bij de </w:t>
      </w:r>
      <w:r w:rsidR="0052658B">
        <w:t>pcb</w:t>
      </w:r>
      <w:r w:rsidR="008E4599">
        <w:t xml:space="preserve"> bereken</w:t>
      </w:r>
      <w:r w:rsidR="00B1605F">
        <w:t>d</w:t>
      </w:r>
      <w:r w:rsidR="008E4599">
        <w:t xml:space="preserve"> </w:t>
      </w:r>
      <w:r w:rsidR="00692ECD">
        <w:t>z</w:t>
      </w:r>
      <w:r w:rsidR="00B31DD9">
        <w:t xml:space="preserve">oals in </w:t>
      </w:r>
      <w:r w:rsidR="00A279A9">
        <w:t>hoofdstuk</w:t>
      </w:r>
      <w:r w:rsidR="00922A4E">
        <w:t xml:space="preserve"> </w:t>
      </w:r>
      <w:r w:rsidR="00922A4E">
        <w:fldChar w:fldCharType="begin"/>
      </w:r>
      <w:r w:rsidR="00922A4E">
        <w:instrText xml:space="preserve"> REF _Ref133332599 \w \h </w:instrText>
      </w:r>
      <w:r w:rsidR="00922A4E">
        <w:fldChar w:fldCharType="separate"/>
      </w:r>
      <w:r w:rsidR="00732DD9">
        <w:t>2.6</w:t>
      </w:r>
      <w:r w:rsidR="00922A4E">
        <w:fldChar w:fldCharType="end"/>
      </w:r>
      <w:r w:rsidR="00B31DD9">
        <w:t xml:space="preserve"> </w:t>
      </w:r>
      <w:r w:rsidR="00974EA6">
        <w:t>wordt besproken</w:t>
      </w:r>
      <w:r w:rsidR="00922A4E">
        <w:t>.</w:t>
      </w:r>
      <w:r w:rsidR="00C17307">
        <w:t xml:space="preserve"> </w:t>
      </w:r>
      <w:r w:rsidR="00922A4E">
        <w:t>De stroom is instelbaar met de potentiometer</w:t>
      </w:r>
      <w:r w:rsidR="00507E3A">
        <w:t xml:space="preserve"> die aanwezig is per driver op de </w:t>
      </w:r>
      <w:r w:rsidR="0052658B">
        <w:t>pcb</w:t>
      </w:r>
      <w:r w:rsidR="00507E3A">
        <w:t>.</w:t>
      </w:r>
      <w:r w:rsidR="005F452E">
        <w:t xml:space="preserve"> </w:t>
      </w:r>
      <w:r w:rsidR="009029C0" w:rsidRPr="009029C0">
        <w:t xml:space="preserve">Op de foto is de potentiometer te zien als het metalen object dat zich uiterst rechts op de </w:t>
      </w:r>
      <w:r w:rsidR="0052658B">
        <w:t>pcb</w:t>
      </w:r>
      <w:r w:rsidR="009029C0" w:rsidRPr="009029C0">
        <w:t xml:space="preserve"> bevindt.</w:t>
      </w:r>
    </w:p>
    <w:p w14:paraId="0D5FA20E" w14:textId="6264C156" w:rsidR="00EC14BC" w:rsidRDefault="00E46808" w:rsidP="00D85D6F">
      <w:r>
        <w:t>Op zijn website stelt</w:t>
      </w:r>
      <w:r w:rsidR="00507E3A">
        <w:t xml:space="preserve"> de fabrikant </w:t>
      </w:r>
      <w:r w:rsidR="00EC14BC">
        <w:t>veel informatie</w:t>
      </w:r>
      <w:r w:rsidR="00C34E79">
        <w:t xml:space="preserve"> ter beschikking</w:t>
      </w:r>
      <w:r>
        <w:t>.</w:t>
      </w:r>
      <w:r w:rsidR="00EC14BC">
        <w:t xml:space="preserve"> </w:t>
      </w:r>
      <w:sdt>
        <w:sdtPr>
          <w:id w:val="-1961956992"/>
          <w:citation/>
        </w:sdtPr>
        <w:sdtContent>
          <w:r w:rsidR="00A604F7">
            <w:fldChar w:fldCharType="begin"/>
          </w:r>
          <w:r w:rsidR="00A604F7">
            <w:rPr>
              <w:lang w:val="nl-NL"/>
            </w:rPr>
            <w:instrText xml:space="preserve"> CITATION tmcdigikey \l 1043 </w:instrText>
          </w:r>
          <w:r w:rsidR="00A604F7">
            <w:fldChar w:fldCharType="separate"/>
          </w:r>
          <w:r w:rsidR="00421828" w:rsidRPr="00421828">
            <w:rPr>
              <w:noProof/>
              <w:lang w:val="nl-NL"/>
            </w:rPr>
            <w:t>[23]</w:t>
          </w:r>
          <w:r w:rsidR="00A604F7">
            <w:fldChar w:fldCharType="end"/>
          </w:r>
        </w:sdtContent>
      </w:sdt>
      <w:r w:rsidR="005D76C7">
        <w:t xml:space="preserve"> </w:t>
      </w:r>
      <w:r w:rsidR="00EC14BC">
        <w:t>Digikey</w:t>
      </w:r>
      <w:r w:rsidR="00EE4008">
        <w:t xml:space="preserve"> heeft veel ervaring bij het ontwikkelen van een prototype </w:t>
      </w:r>
      <w:r w:rsidR="005212A7">
        <w:t>van</w:t>
      </w:r>
      <w:r w:rsidR="00EE4008">
        <w:t xml:space="preserve"> deze </w:t>
      </w:r>
      <w:r w:rsidR="005212A7">
        <w:t>module</w:t>
      </w:r>
      <w:r w:rsidR="00EE4008">
        <w:t xml:space="preserve">. </w:t>
      </w:r>
      <w:r w:rsidR="002C1B63">
        <w:t>Momenteel bestaat</w:t>
      </w:r>
      <w:r w:rsidR="00EE4008">
        <w:t xml:space="preserve"> versie </w:t>
      </w:r>
      <w:r w:rsidR="00A11A94">
        <w:t>t</w:t>
      </w:r>
      <w:r w:rsidR="00C521D8">
        <w:t>wintig van het elektris</w:t>
      </w:r>
      <w:r w:rsidR="00284F05">
        <w:t>c</w:t>
      </w:r>
      <w:r w:rsidR="00C521D8">
        <w:t>h</w:t>
      </w:r>
      <w:r w:rsidR="002E46E3">
        <w:t>e</w:t>
      </w:r>
      <w:r w:rsidR="00EE4008">
        <w:t xml:space="preserve"> schema</w:t>
      </w:r>
      <w:r w:rsidR="0089334A">
        <w:t xml:space="preserve"> en daarom</w:t>
      </w:r>
      <w:r w:rsidR="00EE4008">
        <w:t xml:space="preserve"> is </w:t>
      </w:r>
      <w:r w:rsidR="00D5424D">
        <w:t>er</w:t>
      </w:r>
      <w:r w:rsidR="00EE4008">
        <w:t xml:space="preserve"> gebruik </w:t>
      </w:r>
      <w:r w:rsidR="00A74E9B">
        <w:t>van</w:t>
      </w:r>
      <w:r w:rsidR="00EE4008">
        <w:t xml:space="preserve"> gemaakt</w:t>
      </w:r>
      <w:r w:rsidR="00A74E9B">
        <w:t>.</w:t>
      </w:r>
      <w:r w:rsidR="009146CE">
        <w:t xml:space="preserve"> </w:t>
      </w:r>
      <w:r w:rsidR="009146CE">
        <w:fldChar w:fldCharType="begin"/>
      </w:r>
      <w:r w:rsidR="009146CE">
        <w:instrText xml:space="preserve"> REF _Ref133340380 \h </w:instrText>
      </w:r>
      <w:r w:rsidR="009146CE">
        <w:fldChar w:fldCharType="separate"/>
      </w:r>
      <w:r w:rsidR="00732DD9">
        <w:t xml:space="preserve">Figuur </w:t>
      </w:r>
      <w:r w:rsidR="00732DD9">
        <w:rPr>
          <w:noProof/>
        </w:rPr>
        <w:t>20</w:t>
      </w:r>
      <w:r w:rsidR="009146CE">
        <w:fldChar w:fldCharType="end"/>
      </w:r>
    </w:p>
    <w:p w14:paraId="5A2DB00B" w14:textId="1F561166" w:rsidR="004D198D" w:rsidRDefault="00BB00E3" w:rsidP="00D85D6F">
      <w:pPr>
        <w:sectPr w:rsidR="004D198D" w:rsidSect="00995550">
          <w:pgSz w:w="11906" w:h="16838"/>
          <w:pgMar w:top="1417" w:right="1417" w:bottom="1417" w:left="1417" w:header="708" w:footer="708" w:gutter="0"/>
          <w:cols w:space="708"/>
          <w:titlePg/>
          <w:docGrid w:linePitch="360"/>
        </w:sectPr>
      </w:pPr>
      <w:r>
        <w:t>Bij</w:t>
      </w:r>
      <w:r w:rsidR="003364A2">
        <w:t xml:space="preserve"> het implementeren op een eigen printplaat</w:t>
      </w:r>
      <w:r w:rsidR="00AD4F35">
        <w:t xml:space="preserve"> moet rekening worden gehouden met </w:t>
      </w:r>
      <w:r w:rsidR="003364A2">
        <w:t>enkele factoren</w:t>
      </w:r>
      <w:r w:rsidR="00AD4F35">
        <w:t>.</w:t>
      </w:r>
      <w:r w:rsidR="003364A2">
        <w:t xml:space="preserve"> </w:t>
      </w:r>
      <w:r w:rsidR="00DB79A4" w:rsidRPr="00DB79A4">
        <w:t xml:space="preserve">Aangezien de chip </w:t>
      </w:r>
      <w:r w:rsidR="00DB79A4">
        <w:t>heel</w:t>
      </w:r>
      <w:r w:rsidR="00DB79A4" w:rsidRPr="00DB79A4">
        <w:t xml:space="preserve"> warm kan worden vanwege het stroomverbruik, is het raadzaam om aandacht te besteden aan een goede koeling, zoals het gebruik van een koelvin indien nodig.</w:t>
      </w:r>
    </w:p>
    <w:p w14:paraId="4D634A5C" w14:textId="77777777" w:rsidR="00D85D6F" w:rsidRDefault="00022D48" w:rsidP="00022D48">
      <w:pPr>
        <w:pStyle w:val="Kop3"/>
      </w:pPr>
      <w:bookmarkStart w:id="94" w:name="_Toc136546181"/>
      <w:r>
        <w:lastRenderedPageBreak/>
        <w:t>CP2102</w:t>
      </w:r>
      <w:bookmarkEnd w:id="94"/>
    </w:p>
    <w:p w14:paraId="7E8CBD7E" w14:textId="77777777" w:rsidR="006B40B4" w:rsidRDefault="00D842CB" w:rsidP="006B40B4">
      <w:pPr>
        <w:keepNext/>
      </w:pPr>
      <w:r>
        <w:rPr>
          <w:noProof/>
        </w:rPr>
        <w:drawing>
          <wp:inline distT="0" distB="0" distL="0" distR="0" wp14:anchorId="645138F1" wp14:editId="6ACE7E0E">
            <wp:extent cx="4199466" cy="3576396"/>
            <wp:effectExtent l="0" t="0" r="0" b="5080"/>
            <wp:docPr id="1926478134" name="Afbeelding 1926478134"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78134" name="Afbeelding 1" descr="Afbeelding met diagram, schematisch&#10;&#10;Automatisch gegenereerde beschrijving"/>
                    <pic:cNvPicPr/>
                  </pic:nvPicPr>
                  <pic:blipFill>
                    <a:blip r:embed="rId49"/>
                    <a:stretch>
                      <a:fillRect/>
                    </a:stretch>
                  </pic:blipFill>
                  <pic:spPr>
                    <a:xfrm>
                      <a:off x="0" y="0"/>
                      <a:ext cx="4216483" cy="3590888"/>
                    </a:xfrm>
                    <a:prstGeom prst="rect">
                      <a:avLst/>
                    </a:prstGeom>
                  </pic:spPr>
                </pic:pic>
              </a:graphicData>
            </a:graphic>
          </wp:inline>
        </w:drawing>
      </w:r>
    </w:p>
    <w:p w14:paraId="193F4760" w14:textId="4CA2D47C" w:rsidR="00D842CB" w:rsidRPr="00D842CB" w:rsidRDefault="006B40B4" w:rsidP="006B40B4">
      <w:pPr>
        <w:pStyle w:val="Bijschrift"/>
      </w:pPr>
      <w:bookmarkStart w:id="95" w:name="_Ref133340395"/>
      <w:bookmarkStart w:id="96" w:name="_Toc136546224"/>
      <w:r>
        <w:t xml:space="preserve">Figuur </w:t>
      </w:r>
      <w:r>
        <w:fldChar w:fldCharType="begin"/>
      </w:r>
      <w:r>
        <w:instrText xml:space="preserve"> SEQ Figuur \* ARABIC </w:instrText>
      </w:r>
      <w:r>
        <w:fldChar w:fldCharType="separate"/>
      </w:r>
      <w:r w:rsidR="00732DD9">
        <w:rPr>
          <w:noProof/>
        </w:rPr>
        <w:t>21</w:t>
      </w:r>
      <w:r>
        <w:fldChar w:fldCharType="end"/>
      </w:r>
      <w:bookmarkEnd w:id="95"/>
      <w:r>
        <w:t>: CP2102 schema</w:t>
      </w:r>
      <w:r w:rsidR="00C230B5" w:rsidRPr="00C230B5">
        <w:t xml:space="preserve"> </w:t>
      </w:r>
      <w:sdt>
        <w:sdtPr>
          <w:id w:val="1373806269"/>
          <w:citation/>
        </w:sdtPr>
        <w:sdtContent>
          <w:r w:rsidR="00C230B5">
            <w:fldChar w:fldCharType="begin"/>
          </w:r>
          <w:r w:rsidR="00C230B5">
            <w:rPr>
              <w:lang w:val="nl-NL"/>
            </w:rPr>
            <w:instrText xml:space="preserve"> CITATION cp2102schema \l 1043 </w:instrText>
          </w:r>
          <w:r w:rsidR="00C230B5">
            <w:fldChar w:fldCharType="separate"/>
          </w:r>
          <w:r w:rsidR="00421828" w:rsidRPr="00421828">
            <w:rPr>
              <w:noProof/>
              <w:lang w:val="nl-NL"/>
            </w:rPr>
            <w:t>[24]</w:t>
          </w:r>
          <w:r w:rsidR="00C230B5">
            <w:fldChar w:fldCharType="end"/>
          </w:r>
        </w:sdtContent>
      </w:sdt>
      <w:bookmarkEnd w:id="96"/>
    </w:p>
    <w:p w14:paraId="210D468A" w14:textId="758FFD11" w:rsidR="00C673F4" w:rsidRDefault="004D198D" w:rsidP="00022D48">
      <w:r>
        <w:t xml:space="preserve">De CP2102 is een veel gebruikte chip om </w:t>
      </w:r>
      <w:r w:rsidR="000713F9">
        <w:t>te communiceren</w:t>
      </w:r>
      <w:r w:rsidR="00AD4FEB">
        <w:t xml:space="preserve"> van </w:t>
      </w:r>
      <w:r w:rsidR="0066701D">
        <w:t>USB</w:t>
      </w:r>
      <w:r w:rsidR="00AD4FEB">
        <w:t xml:space="preserve"> naar </w:t>
      </w:r>
      <w:r w:rsidR="0066701D">
        <w:t>UART</w:t>
      </w:r>
      <w:r w:rsidR="00991869">
        <w:t>.</w:t>
      </w:r>
      <w:r w:rsidR="00D32782">
        <w:t xml:space="preserve"> Door gebruik te maken van </w:t>
      </w:r>
      <w:r w:rsidR="00CF7C6B">
        <w:t>deze chip</w:t>
      </w:r>
      <w:r w:rsidR="00D32782">
        <w:t>,</w:t>
      </w:r>
      <w:r w:rsidR="008E376A">
        <w:t xml:space="preserve"> kan er</w:t>
      </w:r>
      <w:r w:rsidR="00C673F4">
        <w:t xml:space="preserve"> </w:t>
      </w:r>
      <w:r w:rsidR="00077E0E">
        <w:t>seriële</w:t>
      </w:r>
      <w:r w:rsidR="00C673F4">
        <w:t xml:space="preserve"> communicatie </w:t>
      </w:r>
      <w:r w:rsidR="008E376A">
        <w:t xml:space="preserve">worden </w:t>
      </w:r>
      <w:r w:rsidR="000423C9">
        <w:t>gevormd. Het debuggen wordt op deze</w:t>
      </w:r>
      <w:r w:rsidR="00805070">
        <w:t xml:space="preserve"> manier gemakkelijker. </w:t>
      </w:r>
      <w:r w:rsidR="00C673F4">
        <w:t>Bij de meeste standaard</w:t>
      </w:r>
      <w:r w:rsidR="007A30EE">
        <w:t xml:space="preserve">modules </w:t>
      </w:r>
      <w:r w:rsidR="0092122F">
        <w:t>van een</w:t>
      </w:r>
      <w:r w:rsidR="00CE0BCC">
        <w:t xml:space="preserve"> </w:t>
      </w:r>
      <w:r w:rsidR="0092122F">
        <w:t>ESP32 worden deze chips gebruikt.</w:t>
      </w:r>
    </w:p>
    <w:p w14:paraId="6EF96B92" w14:textId="05C5CEBD" w:rsidR="00764385" w:rsidRDefault="00007E8A" w:rsidP="00022D48">
      <w:r>
        <w:t>Het standaardschema is open</w:t>
      </w:r>
      <w:r w:rsidR="00CC4271">
        <w:t xml:space="preserve"> </w:t>
      </w:r>
      <w:r>
        <w:t xml:space="preserve">source gezet door de </w:t>
      </w:r>
      <w:r w:rsidR="00764385">
        <w:t>fabrikant</w:t>
      </w:r>
      <w:r w:rsidR="007B1FAC">
        <w:t>, wat een goede gelegenheid biedt om</w:t>
      </w:r>
      <w:r w:rsidR="00CF6CBA">
        <w:t xml:space="preserve"> </w:t>
      </w:r>
      <w:r w:rsidR="00764385">
        <w:t xml:space="preserve">de </w:t>
      </w:r>
      <w:r w:rsidR="0087626A">
        <w:t>CP</w:t>
      </w:r>
      <w:r w:rsidR="00B71184">
        <w:t>210</w:t>
      </w:r>
      <w:r w:rsidR="00764385">
        <w:t>2</w:t>
      </w:r>
      <w:r w:rsidR="00443CF5">
        <w:t>-chip</w:t>
      </w:r>
      <w:r w:rsidR="00764385">
        <w:t xml:space="preserve"> te verwerken met </w:t>
      </w:r>
      <w:r w:rsidR="00D842CB">
        <w:t xml:space="preserve">het </w:t>
      </w:r>
      <w:r w:rsidR="00077E0E">
        <w:t>S</w:t>
      </w:r>
      <w:r w:rsidR="00D842CB">
        <w:t>parkfunschema.</w:t>
      </w:r>
      <w:r w:rsidR="001D5947">
        <w:t xml:space="preserve"> </w:t>
      </w:r>
      <w:r w:rsidR="00D842CB">
        <w:t xml:space="preserve">Het programmatienetwerk </w:t>
      </w:r>
      <w:r w:rsidR="00F06FE6">
        <w:t>is hieraan verbonden</w:t>
      </w:r>
      <w:r w:rsidR="000368F2">
        <w:t xml:space="preserve">. </w:t>
      </w:r>
      <w:r w:rsidR="009146CE">
        <w:fldChar w:fldCharType="begin"/>
      </w:r>
      <w:r w:rsidR="009146CE">
        <w:instrText xml:space="preserve"> REF _Ref133340395 \h </w:instrText>
      </w:r>
      <w:r w:rsidR="009146CE">
        <w:fldChar w:fldCharType="separate"/>
      </w:r>
      <w:r w:rsidR="00732DD9">
        <w:t xml:space="preserve">Figuur </w:t>
      </w:r>
      <w:r w:rsidR="00732DD9">
        <w:rPr>
          <w:noProof/>
        </w:rPr>
        <w:t>21</w:t>
      </w:r>
      <w:r w:rsidR="009146CE">
        <w:fldChar w:fldCharType="end"/>
      </w:r>
      <w:r w:rsidR="000368F2">
        <w:t xml:space="preserve"> </w:t>
      </w:r>
      <w:sdt>
        <w:sdtPr>
          <w:id w:val="-157699810"/>
          <w:citation/>
        </w:sdtPr>
        <w:sdtContent>
          <w:r w:rsidR="001D5947">
            <w:fldChar w:fldCharType="begin"/>
          </w:r>
          <w:r w:rsidR="001D5947">
            <w:rPr>
              <w:lang w:val="nl-NL"/>
            </w:rPr>
            <w:instrText xml:space="preserve"> CITATION cp2102schema \l 1043 </w:instrText>
          </w:r>
          <w:r w:rsidR="001D5947">
            <w:fldChar w:fldCharType="separate"/>
          </w:r>
          <w:r w:rsidR="00421828" w:rsidRPr="00421828">
            <w:rPr>
              <w:noProof/>
              <w:lang w:val="nl-NL"/>
            </w:rPr>
            <w:t>[24]</w:t>
          </w:r>
          <w:r w:rsidR="001D5947">
            <w:fldChar w:fldCharType="end"/>
          </w:r>
        </w:sdtContent>
      </w:sdt>
    </w:p>
    <w:p w14:paraId="07B7AC6A" w14:textId="71A0B1A1" w:rsidR="00083ED2" w:rsidRDefault="00083ED2" w:rsidP="00022D48">
      <w:pPr>
        <w:sectPr w:rsidR="00083ED2" w:rsidSect="00995550">
          <w:pgSz w:w="11906" w:h="16838"/>
          <w:pgMar w:top="1417" w:right="1417" w:bottom="1417" w:left="1417" w:header="708" w:footer="708" w:gutter="0"/>
          <w:cols w:space="708"/>
          <w:titlePg/>
          <w:docGrid w:linePitch="360"/>
        </w:sectPr>
      </w:pPr>
    </w:p>
    <w:p w14:paraId="441B8335" w14:textId="77777777" w:rsidR="00022D48" w:rsidRDefault="00022D48" w:rsidP="00022D48">
      <w:pPr>
        <w:pStyle w:val="Kop3"/>
      </w:pPr>
      <w:bookmarkStart w:id="97" w:name="_Toc136546182"/>
      <w:r>
        <w:lastRenderedPageBreak/>
        <w:t>ST7920</w:t>
      </w:r>
      <w:bookmarkEnd w:id="97"/>
    </w:p>
    <w:p w14:paraId="7A158E3F" w14:textId="77777777" w:rsidR="006B40B4" w:rsidRDefault="0096220C" w:rsidP="006B40B4">
      <w:pPr>
        <w:keepNext/>
      </w:pPr>
      <w:r>
        <w:rPr>
          <w:noProof/>
        </w:rPr>
        <w:drawing>
          <wp:inline distT="0" distB="0" distL="0" distR="0" wp14:anchorId="7F4F4A28" wp14:editId="46EEA00E">
            <wp:extent cx="2921000" cy="2193465"/>
            <wp:effectExtent l="0" t="0" r="0" b="0"/>
            <wp:docPr id="1156881450" name="Afbeelding 11568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1450" name=""/>
                    <pic:cNvPicPr/>
                  </pic:nvPicPr>
                  <pic:blipFill>
                    <a:blip r:embed="rId50"/>
                    <a:stretch>
                      <a:fillRect/>
                    </a:stretch>
                  </pic:blipFill>
                  <pic:spPr>
                    <a:xfrm>
                      <a:off x="0" y="0"/>
                      <a:ext cx="2934964" cy="2203951"/>
                    </a:xfrm>
                    <a:prstGeom prst="rect">
                      <a:avLst/>
                    </a:prstGeom>
                  </pic:spPr>
                </pic:pic>
              </a:graphicData>
            </a:graphic>
          </wp:inline>
        </w:drawing>
      </w:r>
    </w:p>
    <w:p w14:paraId="2DFF2B71" w14:textId="139091E6" w:rsidR="0096220C" w:rsidRPr="0096220C" w:rsidRDefault="006B40B4" w:rsidP="006B40B4">
      <w:pPr>
        <w:pStyle w:val="Bijschrift"/>
      </w:pPr>
      <w:bookmarkStart w:id="98" w:name="_Ref133340407"/>
      <w:bookmarkStart w:id="99" w:name="_Toc136546225"/>
      <w:r>
        <w:t xml:space="preserve">Figuur </w:t>
      </w:r>
      <w:r>
        <w:fldChar w:fldCharType="begin"/>
      </w:r>
      <w:r>
        <w:instrText xml:space="preserve"> SEQ Figuur \* ARABIC </w:instrText>
      </w:r>
      <w:r>
        <w:fldChar w:fldCharType="separate"/>
      </w:r>
      <w:r w:rsidR="00732DD9">
        <w:rPr>
          <w:noProof/>
        </w:rPr>
        <w:t>22</w:t>
      </w:r>
      <w:r>
        <w:fldChar w:fldCharType="end"/>
      </w:r>
      <w:bookmarkEnd w:id="98"/>
      <w:r>
        <w:t xml:space="preserve">: ST7920 </w:t>
      </w:r>
      <w:r w:rsidR="00F325C0">
        <w:t>lcd</w:t>
      </w:r>
      <w:r w:rsidR="005620C1">
        <w:t xml:space="preserve"> </w:t>
      </w:r>
      <w:r w:rsidR="005620C1" w:rsidRPr="005620C1">
        <w:t xml:space="preserve"> </w:t>
      </w:r>
      <w:sdt>
        <w:sdtPr>
          <w:id w:val="1555193192"/>
          <w:citation/>
        </w:sdtPr>
        <w:sdtContent>
          <w:r w:rsidR="005620C1">
            <w:fldChar w:fldCharType="begin"/>
          </w:r>
          <w:r w:rsidR="005620C1">
            <w:rPr>
              <w:lang w:val="nl-NL"/>
            </w:rPr>
            <w:instrText xml:space="preserve"> CITATION lcd \l 1043 </w:instrText>
          </w:r>
          <w:r w:rsidR="005620C1">
            <w:fldChar w:fldCharType="separate"/>
          </w:r>
          <w:r w:rsidR="00421828" w:rsidRPr="00421828">
            <w:rPr>
              <w:noProof/>
              <w:lang w:val="nl-NL"/>
            </w:rPr>
            <w:t>[25]</w:t>
          </w:r>
          <w:r w:rsidR="005620C1">
            <w:fldChar w:fldCharType="end"/>
          </w:r>
        </w:sdtContent>
      </w:sdt>
      <w:bookmarkEnd w:id="99"/>
    </w:p>
    <w:p w14:paraId="75BB94FF" w14:textId="3B9404F2" w:rsidR="0011276B" w:rsidRDefault="00455A76" w:rsidP="0011276B">
      <w:pPr>
        <w:keepNext/>
      </w:pPr>
      <w:r w:rsidRPr="00455A76">
        <w:t>De ESP32-S2 heeft meerdere SPI-poorten, en de ST7920</w:t>
      </w:r>
      <w:r w:rsidR="009F1791">
        <w:t>-</w:t>
      </w:r>
      <w:r w:rsidRPr="00455A76">
        <w:t>LCD maakt gebruik van dit protocol om met de ESP32-S2 te communiceren.</w:t>
      </w:r>
      <w:r>
        <w:t xml:space="preserve"> </w:t>
      </w:r>
      <w:sdt>
        <w:sdtPr>
          <w:id w:val="-1359269128"/>
          <w:citation/>
        </w:sdtPr>
        <w:sdtContent>
          <w:r w:rsidR="005620C1">
            <w:fldChar w:fldCharType="begin"/>
          </w:r>
          <w:r w:rsidR="005620C1">
            <w:rPr>
              <w:lang w:val="nl-NL"/>
            </w:rPr>
            <w:instrText xml:space="preserve"> CITATION lcd \l 1043 </w:instrText>
          </w:r>
          <w:r w:rsidR="005620C1">
            <w:fldChar w:fldCharType="separate"/>
          </w:r>
          <w:r w:rsidR="00421828" w:rsidRPr="00421828">
            <w:rPr>
              <w:noProof/>
              <w:lang w:val="nl-NL"/>
            </w:rPr>
            <w:t>[25]</w:t>
          </w:r>
          <w:r w:rsidR="005620C1">
            <w:fldChar w:fldCharType="end"/>
          </w:r>
        </w:sdtContent>
      </w:sdt>
      <w:r w:rsidR="00425FDB">
        <w:t xml:space="preserve"> Het is interessant om te weten </w:t>
      </w:r>
      <w:r w:rsidR="00EB44FB">
        <w:t xml:space="preserve">welke pinnen van de chip daarvoor in gebruik worden gesteld zonder extra instellingen te moeten doen. Er is </w:t>
      </w:r>
      <w:r w:rsidR="00F0040F">
        <w:t>namelijk</w:t>
      </w:r>
      <w:r w:rsidR="00EB44FB">
        <w:t xml:space="preserve"> maar één poort die wordt verbo</w:t>
      </w:r>
      <w:r w:rsidR="00AC26FA">
        <w:t xml:space="preserve">nden </w:t>
      </w:r>
      <w:r w:rsidR="00AF583B">
        <w:t xml:space="preserve">en rechtstreeks kan </w:t>
      </w:r>
      <w:r w:rsidR="00331CCC">
        <w:t xml:space="preserve">worden </w:t>
      </w:r>
      <w:r w:rsidR="00AF583B">
        <w:t>geprogrammeerd zonder aanpassingen te moeten doen of zonder extra commando’s te sch</w:t>
      </w:r>
      <w:r w:rsidR="008A3D54">
        <w:t>r</w:t>
      </w:r>
      <w:r w:rsidR="00AF583B">
        <w:t>ijven naar de</w:t>
      </w:r>
      <w:r w:rsidR="009849B2">
        <w:t xml:space="preserve"> ESP.</w:t>
      </w:r>
      <w:r w:rsidR="009146CE">
        <w:t xml:space="preserve"> </w:t>
      </w:r>
      <w:r w:rsidR="009146CE">
        <w:fldChar w:fldCharType="begin"/>
      </w:r>
      <w:r w:rsidR="009146CE">
        <w:instrText xml:space="preserve"> REF _Ref133340407 \h </w:instrText>
      </w:r>
      <w:r w:rsidR="009146CE">
        <w:fldChar w:fldCharType="separate"/>
      </w:r>
      <w:r w:rsidR="00732DD9">
        <w:t xml:space="preserve">Figuur </w:t>
      </w:r>
      <w:r w:rsidR="00732DD9">
        <w:rPr>
          <w:noProof/>
        </w:rPr>
        <w:t>22</w:t>
      </w:r>
      <w:r w:rsidR="009146CE">
        <w:fldChar w:fldCharType="end"/>
      </w:r>
      <w:r w:rsidR="009146CE">
        <w:t xml:space="preserve"> </w:t>
      </w:r>
      <w:r w:rsidR="004A4ECC">
        <w:fldChar w:fldCharType="begin"/>
      </w:r>
      <w:r w:rsidR="004A4ECC">
        <w:instrText xml:space="preserve"> REF _Ref133405006 \h </w:instrText>
      </w:r>
      <w:r w:rsidR="004A4ECC">
        <w:fldChar w:fldCharType="separate"/>
      </w:r>
      <w:r w:rsidR="00732DD9">
        <w:t xml:space="preserve">Figuur </w:t>
      </w:r>
      <w:r w:rsidR="00732DD9">
        <w:rPr>
          <w:noProof/>
        </w:rPr>
        <w:t>23</w:t>
      </w:r>
      <w:r w:rsidR="004A4ECC">
        <w:fldChar w:fldCharType="end"/>
      </w:r>
      <w:sdt>
        <w:sdtPr>
          <w:id w:val="-1313859193"/>
          <w:citation/>
        </w:sdtPr>
        <w:sdtContent>
          <w:r w:rsidR="00AD3923">
            <w:fldChar w:fldCharType="begin"/>
          </w:r>
          <w:r w:rsidR="00AD3923">
            <w:rPr>
              <w:lang w:val="nl-NL"/>
            </w:rPr>
            <w:instrText xml:space="preserve"> CITATION Gun23 \l 1043 </w:instrText>
          </w:r>
          <w:r w:rsidR="00AD3923">
            <w:fldChar w:fldCharType="separate"/>
          </w:r>
          <w:r w:rsidR="00421828">
            <w:rPr>
              <w:noProof/>
              <w:lang w:val="nl-NL"/>
            </w:rPr>
            <w:t xml:space="preserve"> </w:t>
          </w:r>
          <w:r w:rsidR="00421828" w:rsidRPr="00421828">
            <w:rPr>
              <w:noProof/>
              <w:lang w:val="nl-NL"/>
            </w:rPr>
            <w:t>[26]</w:t>
          </w:r>
          <w:r w:rsidR="00AD3923">
            <w:fldChar w:fldCharType="end"/>
          </w:r>
        </w:sdtContent>
      </w:sdt>
      <w:r w:rsidR="00F55478">
        <w:rPr>
          <w:noProof/>
        </w:rPr>
        <w:drawing>
          <wp:inline distT="0" distB="0" distL="0" distR="0" wp14:anchorId="299BF309" wp14:editId="5E3DFD54">
            <wp:extent cx="5139266" cy="3477729"/>
            <wp:effectExtent l="0" t="0" r="4445" b="8890"/>
            <wp:docPr id="1207067728" name="Afbeelding 12070677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7728" name="Afbeelding 1" descr="Afbeelding met tafel&#10;&#10;Automatisch gegenereerde beschrijving"/>
                    <pic:cNvPicPr/>
                  </pic:nvPicPr>
                  <pic:blipFill>
                    <a:blip r:embed="rId51"/>
                    <a:stretch>
                      <a:fillRect/>
                    </a:stretch>
                  </pic:blipFill>
                  <pic:spPr>
                    <a:xfrm>
                      <a:off x="0" y="0"/>
                      <a:ext cx="5151240" cy="3485832"/>
                    </a:xfrm>
                    <a:prstGeom prst="rect">
                      <a:avLst/>
                    </a:prstGeom>
                  </pic:spPr>
                </pic:pic>
              </a:graphicData>
            </a:graphic>
          </wp:inline>
        </w:drawing>
      </w:r>
    </w:p>
    <w:p w14:paraId="2412F24A" w14:textId="7C3993C1" w:rsidR="006B40B4" w:rsidRDefault="0011276B" w:rsidP="0011276B">
      <w:pPr>
        <w:pStyle w:val="Bijschrift"/>
      </w:pPr>
      <w:bookmarkStart w:id="100" w:name="_Ref133405006"/>
      <w:bookmarkStart w:id="101" w:name="_Toc136546226"/>
      <w:r>
        <w:t xml:space="preserve">Figuur </w:t>
      </w:r>
      <w:r>
        <w:fldChar w:fldCharType="begin"/>
      </w:r>
      <w:r>
        <w:instrText xml:space="preserve"> SEQ Figuur \* ARABIC </w:instrText>
      </w:r>
      <w:r>
        <w:fldChar w:fldCharType="separate"/>
      </w:r>
      <w:r w:rsidR="00732DD9">
        <w:rPr>
          <w:noProof/>
        </w:rPr>
        <w:t>23</w:t>
      </w:r>
      <w:r>
        <w:fldChar w:fldCharType="end"/>
      </w:r>
      <w:bookmarkEnd w:id="100"/>
      <w:r>
        <w:t>:</w:t>
      </w:r>
      <w:r w:rsidR="00BB69F9">
        <w:t xml:space="preserve"> </w:t>
      </w:r>
      <w:r>
        <w:t>SPI pinnen</w:t>
      </w:r>
      <w:r w:rsidRPr="0011276B">
        <w:t xml:space="preserve"> </w:t>
      </w:r>
      <w:sdt>
        <w:sdtPr>
          <w:id w:val="-1403529415"/>
          <w:citation/>
        </w:sdtPr>
        <w:sdtContent>
          <w:r>
            <w:fldChar w:fldCharType="begin"/>
          </w:r>
          <w:r>
            <w:rPr>
              <w:lang w:val="nl-NL"/>
            </w:rPr>
            <w:instrText xml:space="preserve"> CITATION Gun23 \l 1043 </w:instrText>
          </w:r>
          <w:r>
            <w:fldChar w:fldCharType="separate"/>
          </w:r>
          <w:r w:rsidR="00421828" w:rsidRPr="00421828">
            <w:rPr>
              <w:noProof/>
              <w:lang w:val="nl-NL"/>
            </w:rPr>
            <w:t>[26]</w:t>
          </w:r>
          <w:r>
            <w:fldChar w:fldCharType="end"/>
          </w:r>
        </w:sdtContent>
      </w:sdt>
      <w:bookmarkEnd w:id="101"/>
    </w:p>
    <w:p w14:paraId="42665977" w14:textId="0059D70B" w:rsidR="00AD3923" w:rsidRDefault="00AD3923" w:rsidP="00AD3923">
      <w:pPr>
        <w:sectPr w:rsidR="00AD3923" w:rsidSect="00995550">
          <w:pgSz w:w="11906" w:h="16838"/>
          <w:pgMar w:top="1417" w:right="1417" w:bottom="1417" w:left="1417" w:header="708" w:footer="708" w:gutter="0"/>
          <w:cols w:space="708"/>
          <w:titlePg/>
          <w:docGrid w:linePitch="360"/>
        </w:sectPr>
      </w:pPr>
    </w:p>
    <w:p w14:paraId="1D662AA9" w14:textId="77777777" w:rsidR="00022D48" w:rsidRDefault="00022D48" w:rsidP="00022D48">
      <w:pPr>
        <w:pStyle w:val="Kop3"/>
      </w:pPr>
      <w:bookmarkStart w:id="102" w:name="_Toc136546183"/>
      <w:r>
        <w:lastRenderedPageBreak/>
        <w:t>Rotary encoder</w:t>
      </w:r>
      <w:bookmarkEnd w:id="102"/>
    </w:p>
    <w:p w14:paraId="16419423" w14:textId="00817B9A" w:rsidR="006B40B4" w:rsidRDefault="00DC3D99" w:rsidP="006B40B4">
      <w:pPr>
        <w:keepNext/>
      </w:pPr>
      <w:r w:rsidRPr="00DD0168">
        <w:rPr>
          <w:noProof/>
        </w:rPr>
        <w:drawing>
          <wp:inline distT="0" distB="0" distL="0" distR="0" wp14:anchorId="2784B705" wp14:editId="296E09DE">
            <wp:extent cx="2794000" cy="2009265"/>
            <wp:effectExtent l="0" t="0" r="6350" b="0"/>
            <wp:docPr id="914081366" name="Afbeelding 914081366"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1366" name="Afbeelding 1" descr="Afbeelding met diagram, schematisch&#10;&#10;Automatisch gegenereerde beschrijving"/>
                    <pic:cNvPicPr/>
                  </pic:nvPicPr>
                  <pic:blipFill>
                    <a:blip r:embed="rId52"/>
                    <a:stretch>
                      <a:fillRect/>
                    </a:stretch>
                  </pic:blipFill>
                  <pic:spPr>
                    <a:xfrm>
                      <a:off x="0" y="0"/>
                      <a:ext cx="2796022" cy="2010719"/>
                    </a:xfrm>
                    <a:prstGeom prst="rect">
                      <a:avLst/>
                    </a:prstGeom>
                  </pic:spPr>
                </pic:pic>
              </a:graphicData>
            </a:graphic>
          </wp:inline>
        </w:drawing>
      </w:r>
    </w:p>
    <w:p w14:paraId="511CB110" w14:textId="480CF09E" w:rsidR="00AE2C4E" w:rsidRDefault="006B40B4" w:rsidP="006B40B4">
      <w:pPr>
        <w:pStyle w:val="Bijschrift"/>
      </w:pPr>
      <w:bookmarkStart w:id="103" w:name="_Ref133340425"/>
      <w:bookmarkStart w:id="104" w:name="_Toc136546227"/>
      <w:r>
        <w:t xml:space="preserve">Figuur </w:t>
      </w:r>
      <w:r>
        <w:fldChar w:fldCharType="begin"/>
      </w:r>
      <w:r>
        <w:instrText xml:space="preserve"> SEQ Figuur \* ARABIC </w:instrText>
      </w:r>
      <w:r>
        <w:fldChar w:fldCharType="separate"/>
      </w:r>
      <w:r w:rsidR="00732DD9">
        <w:rPr>
          <w:noProof/>
        </w:rPr>
        <w:t>24</w:t>
      </w:r>
      <w:r>
        <w:fldChar w:fldCharType="end"/>
      </w:r>
      <w:bookmarkEnd w:id="103"/>
      <w:r>
        <w:t>: Rotary encoder schema</w:t>
      </w:r>
      <w:r w:rsidR="00CC5706" w:rsidRPr="00CC5706">
        <w:t xml:space="preserve"> </w:t>
      </w:r>
      <w:sdt>
        <w:sdtPr>
          <w:id w:val="1219401896"/>
          <w:citation/>
        </w:sdtPr>
        <w:sdtContent>
          <w:r w:rsidR="00CC5706">
            <w:fldChar w:fldCharType="begin"/>
          </w:r>
          <w:r w:rsidR="00CC5706">
            <w:rPr>
              <w:lang w:val="nl-NL"/>
            </w:rPr>
            <w:instrText xml:space="preserve"> CITATION Rob23 \l 1043 </w:instrText>
          </w:r>
          <w:r w:rsidR="00CC5706">
            <w:fldChar w:fldCharType="separate"/>
          </w:r>
          <w:r w:rsidR="00421828" w:rsidRPr="00421828">
            <w:rPr>
              <w:noProof/>
              <w:lang w:val="nl-NL"/>
            </w:rPr>
            <w:t>[27]</w:t>
          </w:r>
          <w:r w:rsidR="00CC5706">
            <w:fldChar w:fldCharType="end"/>
          </w:r>
        </w:sdtContent>
      </w:sdt>
      <w:bookmarkEnd w:id="104"/>
    </w:p>
    <w:p w14:paraId="55B15337" w14:textId="0289F954" w:rsidR="006702BC" w:rsidRDefault="000D0F6F" w:rsidP="006702BC">
      <w:r>
        <w:t>De</w:t>
      </w:r>
      <w:r w:rsidR="0096220C">
        <w:t xml:space="preserve"> rot</w:t>
      </w:r>
      <w:r w:rsidR="00077E0E">
        <w:t>a</w:t>
      </w:r>
      <w:r w:rsidR="0096220C">
        <w:t xml:space="preserve">ry </w:t>
      </w:r>
      <w:r>
        <w:t xml:space="preserve">aansturen </w:t>
      </w:r>
      <w:r w:rsidR="002D72E7">
        <w:t xml:space="preserve">is </w:t>
      </w:r>
      <w:r>
        <w:t>vrij eenvoudig</w:t>
      </w:r>
      <w:r w:rsidR="003C72FF">
        <w:t>:</w:t>
      </w:r>
      <w:r w:rsidR="0096220C">
        <w:t xml:space="preserve"> enkele </w:t>
      </w:r>
      <w:r w:rsidR="00026E86">
        <w:t>GPIO-</w:t>
      </w:r>
      <w:r w:rsidR="0096220C">
        <w:t xml:space="preserve">pinnen zijn voldoende om </w:t>
      </w:r>
      <w:r w:rsidR="00026E86">
        <w:t>alle data</w:t>
      </w:r>
      <w:r w:rsidR="0096220C">
        <w:t xml:space="preserve"> in te lezen</w:t>
      </w:r>
      <w:r w:rsidR="002D72E7">
        <w:t xml:space="preserve">. </w:t>
      </w:r>
      <w:r w:rsidR="00CA6902">
        <w:t xml:space="preserve">Om </w:t>
      </w:r>
      <w:r w:rsidR="002D72E7">
        <w:t>een rot</w:t>
      </w:r>
      <w:r w:rsidR="00077E0E">
        <w:t>a</w:t>
      </w:r>
      <w:r w:rsidR="002D72E7">
        <w:t xml:space="preserve">ry encoder </w:t>
      </w:r>
      <w:r w:rsidR="00CA6902">
        <w:t>aan te sturen</w:t>
      </w:r>
      <w:r w:rsidR="00760582">
        <w:t xml:space="preserve"> </w:t>
      </w:r>
      <w:r w:rsidR="002D72E7">
        <w:t xml:space="preserve">zonder </w:t>
      </w:r>
      <w:r w:rsidR="00F70C2B">
        <w:t xml:space="preserve">dat </w:t>
      </w:r>
      <w:r w:rsidR="00760582">
        <w:t>d</w:t>
      </w:r>
      <w:r w:rsidR="00E835D2">
        <w:t>ie</w:t>
      </w:r>
      <w:r w:rsidR="00F70C2B">
        <w:t xml:space="preserve"> op een </w:t>
      </w:r>
      <w:r w:rsidR="00E835D2">
        <w:t>pcb gemonteerd is</w:t>
      </w:r>
      <w:r w:rsidR="00B47AC6">
        <w:t>,</w:t>
      </w:r>
      <w:r w:rsidR="00F70C2B">
        <w:t xml:space="preserve"> zoals </w:t>
      </w:r>
      <w:r w:rsidR="00E835D2">
        <w:t xml:space="preserve">op </w:t>
      </w:r>
      <w:r w:rsidR="00B32245">
        <w:t xml:space="preserve">de </w:t>
      </w:r>
      <w:r w:rsidR="00F70C2B">
        <w:t xml:space="preserve">onderstaande foto, </w:t>
      </w:r>
      <w:r w:rsidR="00697661">
        <w:t>moeten</w:t>
      </w:r>
      <w:r w:rsidR="00C6670C">
        <w:t xml:space="preserve"> </w:t>
      </w:r>
      <w:r w:rsidR="00F70C2B">
        <w:t xml:space="preserve">nog enkele weerstanden </w:t>
      </w:r>
      <w:r w:rsidR="00C6670C">
        <w:t>worden toegevoegd.</w:t>
      </w:r>
      <w:r w:rsidR="009146CE">
        <w:t xml:space="preserve"> </w:t>
      </w:r>
      <w:r w:rsidR="009146CE">
        <w:fldChar w:fldCharType="begin"/>
      </w:r>
      <w:r w:rsidR="009146CE">
        <w:instrText xml:space="preserve"> REF _Ref133340425 \h </w:instrText>
      </w:r>
      <w:r w:rsidR="009146CE">
        <w:fldChar w:fldCharType="separate"/>
      </w:r>
      <w:r w:rsidR="00732DD9">
        <w:t xml:space="preserve">Figuur </w:t>
      </w:r>
      <w:r w:rsidR="00732DD9">
        <w:rPr>
          <w:noProof/>
        </w:rPr>
        <w:t>24</w:t>
      </w:r>
      <w:r w:rsidR="009146CE">
        <w:fldChar w:fldCharType="end"/>
      </w:r>
      <w:r w:rsidR="009146CE">
        <w:t xml:space="preserve"> </w:t>
      </w:r>
      <w:r w:rsidR="009146CE">
        <w:fldChar w:fldCharType="begin"/>
      </w:r>
      <w:r w:rsidR="009146CE">
        <w:instrText xml:space="preserve"> REF _Ref133340430 \h </w:instrText>
      </w:r>
      <w:r w:rsidR="009146CE">
        <w:fldChar w:fldCharType="separate"/>
      </w:r>
      <w:r w:rsidR="00732DD9">
        <w:t xml:space="preserve">Figuur </w:t>
      </w:r>
      <w:r w:rsidR="00732DD9">
        <w:rPr>
          <w:noProof/>
        </w:rPr>
        <w:t>25</w:t>
      </w:r>
      <w:r w:rsidR="009146CE">
        <w:fldChar w:fldCharType="end"/>
      </w:r>
      <w:r w:rsidR="00CC5706">
        <w:t xml:space="preserve"> </w:t>
      </w:r>
      <w:sdt>
        <w:sdtPr>
          <w:id w:val="-97652914"/>
          <w:citation/>
        </w:sdtPr>
        <w:sdtContent>
          <w:r w:rsidR="00CC5706">
            <w:fldChar w:fldCharType="begin"/>
          </w:r>
          <w:r w:rsidR="00CC5706">
            <w:rPr>
              <w:lang w:val="nl-NL"/>
            </w:rPr>
            <w:instrText xml:space="preserve"> CITATION Rob23 \l 1043 </w:instrText>
          </w:r>
          <w:r w:rsidR="00CC5706">
            <w:fldChar w:fldCharType="separate"/>
          </w:r>
          <w:r w:rsidR="00421828" w:rsidRPr="00421828">
            <w:rPr>
              <w:noProof/>
              <w:lang w:val="nl-NL"/>
            </w:rPr>
            <w:t>[27]</w:t>
          </w:r>
          <w:r w:rsidR="00CC5706">
            <w:fldChar w:fldCharType="end"/>
          </w:r>
        </w:sdtContent>
      </w:sdt>
      <w:r w:rsidR="006702BC" w:rsidRPr="006702BC">
        <w:t xml:space="preserve"> </w:t>
      </w:r>
      <w:sdt>
        <w:sdtPr>
          <w:id w:val="512343333"/>
          <w:citation/>
        </w:sdtPr>
        <w:sdtContent>
          <w:r w:rsidR="006702BC">
            <w:fldChar w:fldCharType="begin"/>
          </w:r>
          <w:r w:rsidR="006702BC">
            <w:rPr>
              <w:lang w:val="nl-NL"/>
            </w:rPr>
            <w:instrText xml:space="preserve"> CITATION Pis23 \l 1043 </w:instrText>
          </w:r>
          <w:r w:rsidR="006702BC">
            <w:fldChar w:fldCharType="separate"/>
          </w:r>
          <w:r w:rsidR="00421828" w:rsidRPr="00421828">
            <w:rPr>
              <w:noProof/>
              <w:lang w:val="nl-NL"/>
            </w:rPr>
            <w:t>[28]</w:t>
          </w:r>
          <w:r w:rsidR="006702BC">
            <w:fldChar w:fldCharType="end"/>
          </w:r>
        </w:sdtContent>
      </w:sdt>
    </w:p>
    <w:p w14:paraId="2C1C081F" w14:textId="77777777" w:rsidR="00AE2C4E" w:rsidRDefault="00AE2C4E" w:rsidP="00AE2C4E"/>
    <w:p w14:paraId="0248C55C" w14:textId="0A621B82" w:rsidR="006B40B4" w:rsidRDefault="007C05AB" w:rsidP="006B40B4">
      <w:pPr>
        <w:keepNext/>
      </w:pPr>
      <w:r>
        <w:rPr>
          <w:noProof/>
        </w:rPr>
        <w:drawing>
          <wp:inline distT="0" distB="0" distL="0" distR="0" wp14:anchorId="0AC64E56" wp14:editId="185B36A3">
            <wp:extent cx="2590800" cy="2767811"/>
            <wp:effectExtent l="0" t="0" r="0" b="0"/>
            <wp:docPr id="960707504" name="Afbeelding 960707504"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07504" name="Afbeelding 1" descr="Afbeelding met elektronica&#10;&#10;Automatisch gegenereerde beschrijving"/>
                    <pic:cNvPicPr/>
                  </pic:nvPicPr>
                  <pic:blipFill>
                    <a:blip r:embed="rId53"/>
                    <a:stretch>
                      <a:fillRect/>
                    </a:stretch>
                  </pic:blipFill>
                  <pic:spPr>
                    <a:xfrm>
                      <a:off x="0" y="0"/>
                      <a:ext cx="2593665" cy="2770872"/>
                    </a:xfrm>
                    <a:prstGeom prst="rect">
                      <a:avLst/>
                    </a:prstGeom>
                  </pic:spPr>
                </pic:pic>
              </a:graphicData>
            </a:graphic>
          </wp:inline>
        </w:drawing>
      </w:r>
    </w:p>
    <w:p w14:paraId="3B04BC4B" w14:textId="5798D698" w:rsidR="00AE2C4E" w:rsidRDefault="006B40B4" w:rsidP="006B40B4">
      <w:pPr>
        <w:pStyle w:val="Bijschrift"/>
      </w:pPr>
      <w:bookmarkStart w:id="105" w:name="_Ref133340430"/>
      <w:bookmarkStart w:id="106" w:name="_Toc136546228"/>
      <w:r>
        <w:t xml:space="preserve">Figuur </w:t>
      </w:r>
      <w:r>
        <w:fldChar w:fldCharType="begin"/>
      </w:r>
      <w:r>
        <w:instrText xml:space="preserve"> SEQ Figuur \* ARABIC </w:instrText>
      </w:r>
      <w:r>
        <w:fldChar w:fldCharType="separate"/>
      </w:r>
      <w:r w:rsidR="00732DD9">
        <w:rPr>
          <w:noProof/>
        </w:rPr>
        <w:t>25</w:t>
      </w:r>
      <w:r>
        <w:fldChar w:fldCharType="end"/>
      </w:r>
      <w:bookmarkEnd w:id="105"/>
      <w:r>
        <w:t>: Rotary encoder op pcb</w:t>
      </w:r>
      <w:r w:rsidR="006702BC">
        <w:t xml:space="preserve"> </w:t>
      </w:r>
      <w:r w:rsidR="006702BC" w:rsidRPr="006702BC">
        <w:t>[28]</w:t>
      </w:r>
      <w:bookmarkEnd w:id="106"/>
    </w:p>
    <w:p w14:paraId="66B34122" w14:textId="77777777" w:rsidR="007C05AB" w:rsidRDefault="007C05AB" w:rsidP="0056098C">
      <w:pPr>
        <w:spacing w:before="0" w:after="160"/>
      </w:pPr>
    </w:p>
    <w:p w14:paraId="1830E392" w14:textId="77777777" w:rsidR="00602408" w:rsidRDefault="00602408" w:rsidP="0056098C">
      <w:pPr>
        <w:spacing w:before="0" w:after="160"/>
      </w:pPr>
    </w:p>
    <w:p w14:paraId="2697273D" w14:textId="77777777" w:rsidR="00602408" w:rsidRDefault="00602408" w:rsidP="0056098C">
      <w:pPr>
        <w:spacing w:before="0" w:after="160"/>
        <w:sectPr w:rsidR="00602408" w:rsidSect="00995550">
          <w:pgSz w:w="11906" w:h="16838"/>
          <w:pgMar w:top="1417" w:right="1417" w:bottom="1417" w:left="1417" w:header="708" w:footer="708" w:gutter="0"/>
          <w:cols w:space="708"/>
          <w:titlePg/>
          <w:docGrid w:linePitch="360"/>
        </w:sectPr>
      </w:pPr>
    </w:p>
    <w:p w14:paraId="1C86FD59" w14:textId="269975A2" w:rsidR="00602408" w:rsidRDefault="00602408" w:rsidP="00602408">
      <w:pPr>
        <w:pStyle w:val="Kop2"/>
      </w:pPr>
      <w:bookmarkStart w:id="107" w:name="_Toc136546184"/>
      <w:r>
        <w:lastRenderedPageBreak/>
        <w:t>Mechanisch ontwerp</w:t>
      </w:r>
      <w:bookmarkEnd w:id="107"/>
    </w:p>
    <w:p w14:paraId="332E1710" w14:textId="7AF2D59B" w:rsidR="00602408" w:rsidRDefault="00E41BB3" w:rsidP="0056098C">
      <w:pPr>
        <w:spacing w:before="0" w:after="160"/>
      </w:pPr>
      <w:r>
        <w:t>In de onderzoeksfase werd besloten dat de robot</w:t>
      </w:r>
      <w:r w:rsidR="00D94333">
        <w:t>arm gebruik ma</w:t>
      </w:r>
      <w:r w:rsidR="00E52724">
        <w:t>akt</w:t>
      </w:r>
      <w:r w:rsidR="00556C35">
        <w:t xml:space="preserve"> </w:t>
      </w:r>
      <w:r w:rsidR="00D94333">
        <w:t xml:space="preserve">van </w:t>
      </w:r>
      <w:r w:rsidR="009657C6">
        <w:t xml:space="preserve">stappenmotoren voor de aandrijving van de assen die de grootste last dragen. </w:t>
      </w:r>
      <w:r w:rsidR="004C0DCD">
        <w:t>D</w:t>
      </w:r>
      <w:r w:rsidR="00FC1713">
        <w:t xml:space="preserve">e bewegingen </w:t>
      </w:r>
      <w:r w:rsidR="00A23753">
        <w:t>worden daarom via een tandwieloverbrenging doorgevoerd.</w:t>
      </w:r>
      <w:r w:rsidR="005A133B">
        <w:t xml:space="preserve"> Die kan worden uitgewerkt op een 3D</w:t>
      </w:r>
      <w:r w:rsidR="00825D64">
        <w:t>-printer waardoor een volledig specifieke vertanding word</w:t>
      </w:r>
      <w:r w:rsidR="00A93D5D">
        <w:t>t</w:t>
      </w:r>
      <w:r w:rsidR="00825D64">
        <w:t xml:space="preserve"> ontworpen.</w:t>
      </w:r>
      <w:r w:rsidR="00225332">
        <w:t xml:space="preserve"> D</w:t>
      </w:r>
      <w:r w:rsidR="000048F1">
        <w:t>e</w:t>
      </w:r>
      <w:r w:rsidR="00225332">
        <w:t xml:space="preserve"> overbrenging bestaat uit twee delen: het stationaire </w:t>
      </w:r>
      <w:r w:rsidR="003E6B1F">
        <w:t xml:space="preserve">deel </w:t>
      </w:r>
      <w:r w:rsidR="00225332">
        <w:t>op de as en het draaiende deel aan de motor.</w:t>
      </w:r>
    </w:p>
    <w:p w14:paraId="20F664F8" w14:textId="749C42FE" w:rsidR="007034D9" w:rsidRDefault="007034D9" w:rsidP="0056098C">
      <w:pPr>
        <w:spacing w:before="0" w:after="160"/>
      </w:pPr>
      <w:r>
        <w:t>De vertanding rechtstreeks aanbrengen op de onderdelen geeft een extra uitdaging voor het printen</w:t>
      </w:r>
      <w:r w:rsidR="00D60FD4">
        <w:t xml:space="preserve"> omdat de</w:t>
      </w:r>
      <w:r w:rsidR="00637A95">
        <w:t xml:space="preserve"> printer altijd een vlak nodig</w:t>
      </w:r>
      <w:r w:rsidR="00D60FD4">
        <w:t xml:space="preserve"> heeft</w:t>
      </w:r>
      <w:r w:rsidR="00637A95">
        <w:t xml:space="preserve"> om op te werken.</w:t>
      </w:r>
      <w:r w:rsidR="00B80618">
        <w:t xml:space="preserve"> </w:t>
      </w:r>
      <w:r w:rsidR="00CD0522">
        <w:t>Om die reden</w:t>
      </w:r>
      <w:r w:rsidR="00B80618">
        <w:t xml:space="preserve"> wordt het </w:t>
      </w:r>
      <w:r w:rsidR="00272DA8">
        <w:t xml:space="preserve">geheel in </w:t>
      </w:r>
      <w:r w:rsidR="00064046">
        <w:t>twee</w:t>
      </w:r>
      <w:r w:rsidR="00272DA8">
        <w:t xml:space="preserve"> kleinere stukken onderverdeeld</w:t>
      </w:r>
      <w:r w:rsidR="004852F9">
        <w:t>.</w:t>
      </w:r>
      <w:r w:rsidR="00B04F05">
        <w:t xml:space="preserve"> </w:t>
      </w:r>
      <w:sdt>
        <w:sdtPr>
          <w:id w:val="-1520690720"/>
          <w:citation/>
        </w:sdtPr>
        <w:sdtContent>
          <w:r w:rsidR="00B04F05">
            <w:fldChar w:fldCharType="begin"/>
          </w:r>
          <w:r w:rsidR="00B04F05">
            <w:rPr>
              <w:lang w:val="nl-NL"/>
            </w:rPr>
            <w:instrText xml:space="preserve"> CITATION Kau23 \l 1043 </w:instrText>
          </w:r>
          <w:r w:rsidR="00B04F05">
            <w:fldChar w:fldCharType="separate"/>
          </w:r>
          <w:r w:rsidR="00421828" w:rsidRPr="00421828">
            <w:rPr>
              <w:noProof/>
              <w:lang w:val="nl-NL"/>
            </w:rPr>
            <w:t>[29]</w:t>
          </w:r>
          <w:r w:rsidR="00B04F05">
            <w:fldChar w:fldCharType="end"/>
          </w:r>
        </w:sdtContent>
      </w:sdt>
    </w:p>
    <w:p w14:paraId="4390750E" w14:textId="74287C3A" w:rsidR="00881892" w:rsidRDefault="00881892" w:rsidP="0056098C">
      <w:pPr>
        <w:spacing w:before="0" w:after="160"/>
      </w:pPr>
    </w:p>
    <w:p w14:paraId="0E3E17FF" w14:textId="27EDDA07" w:rsidR="00602408" w:rsidRDefault="00EA0C9A" w:rsidP="0056098C">
      <w:pPr>
        <w:spacing w:before="0" w:after="160"/>
      </w:pPr>
      <w:r>
        <w:rPr>
          <w:noProof/>
        </w:rPr>
        <mc:AlternateContent>
          <mc:Choice Requires="wps">
            <w:drawing>
              <wp:anchor distT="0" distB="0" distL="114300" distR="114300" simplePos="0" relativeHeight="251682304" behindDoc="0" locked="0" layoutInCell="1" allowOverlap="1" wp14:anchorId="14E64A14" wp14:editId="5C749B12">
                <wp:simplePos x="0" y="0"/>
                <wp:positionH relativeFrom="column">
                  <wp:posOffset>-2540</wp:posOffset>
                </wp:positionH>
                <wp:positionV relativeFrom="paragraph">
                  <wp:posOffset>2530475</wp:posOffset>
                </wp:positionV>
                <wp:extent cx="2393950" cy="635"/>
                <wp:effectExtent l="0" t="0" r="0" b="0"/>
                <wp:wrapSquare wrapText="bothSides"/>
                <wp:docPr id="264875832" name="Tekstvak 264875832"/>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7413ABD5" w14:textId="7C73A547" w:rsidR="00EA0C9A" w:rsidRPr="004B11D1" w:rsidRDefault="00EA0C9A" w:rsidP="00EA0C9A">
                            <w:pPr>
                              <w:pStyle w:val="Bijschrift"/>
                              <w:rPr>
                                <w:noProof/>
                                <w:sz w:val="24"/>
                              </w:rPr>
                            </w:pPr>
                            <w:bookmarkStart w:id="108" w:name="_Ref136420855"/>
                            <w:bookmarkStart w:id="109" w:name="_Toc136546229"/>
                            <w:r>
                              <w:rPr>
                                <w:noProof/>
                              </w:rPr>
                              <w:t xml:space="preserve">Figuur </w:t>
                            </w:r>
                            <w:r>
                              <w:rPr>
                                <w:noProof/>
                              </w:rPr>
                              <w:fldChar w:fldCharType="begin"/>
                            </w:r>
                            <w:r>
                              <w:rPr>
                                <w:noProof/>
                              </w:rPr>
                              <w:instrText xml:space="preserve"> SEQ Figuur \* ARABIC </w:instrText>
                            </w:r>
                            <w:r>
                              <w:rPr>
                                <w:noProof/>
                              </w:rPr>
                              <w:fldChar w:fldCharType="separate"/>
                            </w:r>
                            <w:r w:rsidR="00732DD9">
                              <w:rPr>
                                <w:noProof/>
                              </w:rPr>
                              <w:t>26</w:t>
                            </w:r>
                            <w:r>
                              <w:rPr>
                                <w:noProof/>
                              </w:rPr>
                              <w:fldChar w:fldCharType="end"/>
                            </w:r>
                            <w:bookmarkEnd w:id="108"/>
                            <w:r w:rsidR="004E575D">
                              <w:rPr>
                                <w:noProof/>
                              </w:rPr>
                              <w:t>:</w:t>
                            </w:r>
                            <w:r>
                              <w:rPr>
                                <w:noProof/>
                              </w:rPr>
                              <w:t xml:space="preserve"> </w:t>
                            </w:r>
                            <w:r w:rsidR="00732D19">
                              <w:rPr>
                                <w:noProof/>
                              </w:rPr>
                              <w:t>U</w:t>
                            </w:r>
                            <w:r>
                              <w:rPr>
                                <w:noProof/>
                              </w:rPr>
                              <w:t xml:space="preserve">itwerking met </w:t>
                            </w:r>
                            <w:r w:rsidR="00E466A3">
                              <w:rPr>
                                <w:noProof/>
                              </w:rPr>
                              <w:t>geprinte vertanding</w:t>
                            </w:r>
                            <w:bookmarkEnd w:id="109"/>
                            <w:r w:rsidR="00946812">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64A14" id="Tekstvak 264875832" o:spid="_x0000_s1039" type="#_x0000_t202" style="position:absolute;margin-left:-.2pt;margin-top:199.25pt;width:18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" stroked="f">
                <v:textbox style="mso-fit-shape-to-text:t" inset="0,0,0,0">
                  <w:txbxContent>
                    <w:p w14:paraId="7413ABD5" w14:textId="7C73A547" w:rsidR="00EA0C9A" w:rsidRPr="004B11D1" w:rsidRDefault="00EA0C9A" w:rsidP="00EA0C9A">
                      <w:pPr>
                        <w:pStyle w:val="Bijschrift"/>
                        <w:rPr>
                          <w:noProof/>
                          <w:sz w:val="24"/>
                        </w:rPr>
                      </w:pPr>
                      <w:bookmarkStart w:id="110" w:name="_Ref136420855"/>
                      <w:bookmarkStart w:id="111" w:name="_Toc136546229"/>
                      <w:r>
                        <w:rPr>
                          <w:noProof/>
                        </w:rPr>
                        <w:t xml:space="preserve">Figuur </w:t>
                      </w:r>
                      <w:r>
                        <w:rPr>
                          <w:noProof/>
                        </w:rPr>
                        <w:fldChar w:fldCharType="begin"/>
                      </w:r>
                      <w:r>
                        <w:rPr>
                          <w:noProof/>
                        </w:rPr>
                        <w:instrText xml:space="preserve"> SEQ Figuur \* ARABIC </w:instrText>
                      </w:r>
                      <w:r>
                        <w:rPr>
                          <w:noProof/>
                        </w:rPr>
                        <w:fldChar w:fldCharType="separate"/>
                      </w:r>
                      <w:r w:rsidR="00732DD9">
                        <w:rPr>
                          <w:noProof/>
                        </w:rPr>
                        <w:t>26</w:t>
                      </w:r>
                      <w:r>
                        <w:rPr>
                          <w:noProof/>
                        </w:rPr>
                        <w:fldChar w:fldCharType="end"/>
                      </w:r>
                      <w:bookmarkEnd w:id="110"/>
                      <w:r w:rsidR="004E575D">
                        <w:rPr>
                          <w:noProof/>
                        </w:rPr>
                        <w:t>:</w:t>
                      </w:r>
                      <w:r>
                        <w:rPr>
                          <w:noProof/>
                        </w:rPr>
                        <w:t xml:space="preserve"> </w:t>
                      </w:r>
                      <w:r w:rsidR="00732D19">
                        <w:rPr>
                          <w:noProof/>
                        </w:rPr>
                        <w:t>U</w:t>
                      </w:r>
                      <w:r>
                        <w:rPr>
                          <w:noProof/>
                        </w:rPr>
                        <w:t xml:space="preserve">itwerking met </w:t>
                      </w:r>
                      <w:r w:rsidR="00E466A3">
                        <w:rPr>
                          <w:noProof/>
                        </w:rPr>
                        <w:t>geprinte vertanding</w:t>
                      </w:r>
                      <w:bookmarkEnd w:id="111"/>
                      <w:r w:rsidR="00946812">
                        <w:rPr>
                          <w:noProof/>
                        </w:rPr>
                        <w:t xml:space="preserve"> </w:t>
                      </w:r>
                    </w:p>
                  </w:txbxContent>
                </v:textbox>
                <w10:wrap type="square"/>
              </v:shape>
            </w:pict>
          </mc:Fallback>
        </mc:AlternateContent>
      </w:r>
      <w:r w:rsidR="00375DF1">
        <w:rPr>
          <w:noProof/>
        </w:rPr>
        <w:drawing>
          <wp:anchor distT="0" distB="0" distL="114300" distR="114300" simplePos="0" relativeHeight="251675136" behindDoc="0" locked="0" layoutInCell="1" allowOverlap="1" wp14:anchorId="5161353E" wp14:editId="78A6C80D">
            <wp:simplePos x="0" y="0"/>
            <wp:positionH relativeFrom="column">
              <wp:posOffset>-2648</wp:posOffset>
            </wp:positionH>
            <wp:positionV relativeFrom="paragraph">
              <wp:posOffset>-1953</wp:posOffset>
            </wp:positionV>
            <wp:extent cx="2394530" cy="2475781"/>
            <wp:effectExtent l="0" t="0" r="6350" b="1270"/>
            <wp:wrapSquare wrapText="bothSides"/>
            <wp:docPr id="697222941" name="Afbeelding 6972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2941" name=""/>
                    <pic:cNvPicPr/>
                  </pic:nvPicPr>
                  <pic:blipFill>
                    <a:blip r:embed="rId54">
                      <a:extLst>
                        <a:ext uri="{28A0092B-C50C-407E-A947-70E740481C1C}">
                          <a14:useLocalDpi xmlns:a14="http://schemas.microsoft.com/office/drawing/2010/main" val="0"/>
                        </a:ext>
                      </a:extLst>
                    </a:blip>
                    <a:stretch>
                      <a:fillRect/>
                    </a:stretch>
                  </pic:blipFill>
                  <pic:spPr>
                    <a:xfrm>
                      <a:off x="0" y="0"/>
                      <a:ext cx="2394530" cy="2475781"/>
                    </a:xfrm>
                    <a:prstGeom prst="rect">
                      <a:avLst/>
                    </a:prstGeom>
                  </pic:spPr>
                </pic:pic>
              </a:graphicData>
            </a:graphic>
          </wp:anchor>
        </w:drawing>
      </w:r>
      <w:r w:rsidR="00946812">
        <w:t xml:space="preserve">De twee delen zijn zichtbaar door het kleurverschil in </w:t>
      </w:r>
      <w:r w:rsidR="00064046">
        <w:fldChar w:fldCharType="begin"/>
      </w:r>
      <w:r w:rsidR="00064046">
        <w:instrText xml:space="preserve"> REF _Ref136420855 \h </w:instrText>
      </w:r>
      <w:r w:rsidR="00064046">
        <w:fldChar w:fldCharType="separate"/>
      </w:r>
      <w:r w:rsidR="00732DD9">
        <w:rPr>
          <w:noProof/>
        </w:rPr>
        <w:t>Figuur 26</w:t>
      </w:r>
      <w:r w:rsidR="00064046">
        <w:fldChar w:fldCharType="end"/>
      </w:r>
      <w:r w:rsidR="00946812">
        <w:t xml:space="preserve">. </w:t>
      </w:r>
      <w:r w:rsidR="00B71C7B">
        <w:t>Het grotere oranje deel wordt op een lagere resolutie geprint</w:t>
      </w:r>
      <w:r w:rsidR="00F20B16">
        <w:t xml:space="preserve"> om de printtijd te verkorten. De vertanding wordt op een hogere resolutie geprint</w:t>
      </w:r>
      <w:r w:rsidR="001E465F">
        <w:t xml:space="preserve"> om de kwaliteit te verhogen. Deze </w:t>
      </w:r>
      <w:r w:rsidR="00064046">
        <w:t>twee</w:t>
      </w:r>
      <w:r w:rsidR="001E465F">
        <w:t xml:space="preserve"> onderdelen worden dan samen verlijmd tot </w:t>
      </w:r>
      <w:r w:rsidR="00881892">
        <w:t>één geheel.</w:t>
      </w:r>
    </w:p>
    <w:p w14:paraId="39802149" w14:textId="39E3F952" w:rsidR="00602408" w:rsidRDefault="00602408" w:rsidP="0056098C">
      <w:pPr>
        <w:spacing w:before="0" w:after="160"/>
      </w:pPr>
    </w:p>
    <w:p w14:paraId="57EB6382" w14:textId="236F1BE6" w:rsidR="00602408" w:rsidRDefault="00602408" w:rsidP="0056098C">
      <w:pPr>
        <w:spacing w:before="0" w:after="160"/>
      </w:pPr>
    </w:p>
    <w:p w14:paraId="6E684473" w14:textId="4B07471D" w:rsidR="00602408" w:rsidRDefault="00602408" w:rsidP="0056098C">
      <w:pPr>
        <w:spacing w:before="0" w:after="160"/>
      </w:pPr>
    </w:p>
    <w:p w14:paraId="33207329" w14:textId="7747FC84" w:rsidR="004E575D" w:rsidRDefault="004E575D" w:rsidP="0056098C">
      <w:pPr>
        <w:spacing w:before="0" w:after="160"/>
      </w:pPr>
    </w:p>
    <w:p w14:paraId="29FD7A25" w14:textId="0A677B0F" w:rsidR="00360EBB" w:rsidRDefault="00360EBB" w:rsidP="0056098C">
      <w:pPr>
        <w:spacing w:before="0" w:after="160"/>
      </w:pPr>
      <w:r>
        <w:rPr>
          <w:noProof/>
        </w:rPr>
        <w:drawing>
          <wp:anchor distT="0" distB="0" distL="114300" distR="114300" simplePos="0" relativeHeight="251689472" behindDoc="0" locked="0" layoutInCell="1" allowOverlap="1" wp14:anchorId="2310ADBC" wp14:editId="1CDB00E0">
            <wp:simplePos x="0" y="0"/>
            <wp:positionH relativeFrom="column">
              <wp:posOffset>-2540</wp:posOffset>
            </wp:positionH>
            <wp:positionV relativeFrom="paragraph">
              <wp:posOffset>182940</wp:posOffset>
            </wp:positionV>
            <wp:extent cx="2439551" cy="2516920"/>
            <wp:effectExtent l="0" t="0" r="0" b="0"/>
            <wp:wrapSquare wrapText="bothSides"/>
            <wp:docPr id="327921926" name="Afbeelding 327921926" descr="Afbeelding met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1926" name="Afbeelding 1" descr="Afbeelding met apparaat&#10;&#10;Automatisch gegenereerde beschrijving"/>
                    <pic:cNvPicPr/>
                  </pic:nvPicPr>
                  <pic:blipFill rotWithShape="1">
                    <a:blip r:embed="rId55" cstate="print">
                      <a:extLst>
                        <a:ext uri="{28A0092B-C50C-407E-A947-70E740481C1C}">
                          <a14:useLocalDpi xmlns:a14="http://schemas.microsoft.com/office/drawing/2010/main" val="0"/>
                        </a:ext>
                      </a:extLst>
                    </a:blip>
                    <a:srcRect l="11382" t="6767" r="3853" b="7315"/>
                    <a:stretch/>
                  </pic:blipFill>
                  <pic:spPr bwMode="auto">
                    <a:xfrm>
                      <a:off x="0" y="0"/>
                      <a:ext cx="2439551" cy="2516920"/>
                    </a:xfrm>
                    <a:prstGeom prst="rect">
                      <a:avLst/>
                    </a:prstGeom>
                    <a:ln>
                      <a:noFill/>
                    </a:ln>
                    <a:extLst>
                      <a:ext uri="{53640926-AAD7-44D8-BBD7-CCE9431645EC}">
                        <a14:shadowObscured xmlns:a14="http://schemas.microsoft.com/office/drawing/2010/main"/>
                      </a:ext>
                    </a:extLst>
                  </pic:spPr>
                </pic:pic>
              </a:graphicData>
            </a:graphic>
          </wp:anchor>
        </w:drawing>
      </w:r>
    </w:p>
    <w:p w14:paraId="4A09974A" w14:textId="05D2C00D" w:rsidR="00360EBB" w:rsidRDefault="002811A4" w:rsidP="0056098C">
      <w:pPr>
        <w:spacing w:before="0" w:after="160"/>
      </w:pPr>
      <w:r>
        <w:t xml:space="preserve">Vervolgens </w:t>
      </w:r>
      <w:r w:rsidR="00473CB9">
        <w:t xml:space="preserve">kan de statische </w:t>
      </w:r>
      <w:r w:rsidR="00100D36">
        <w:t xml:space="preserve">vertanding worden verbonden met de motoren </w:t>
      </w:r>
      <w:r w:rsidR="00832623">
        <w:t xml:space="preserve">door een kleiner tandwiel. </w:t>
      </w:r>
      <w:r w:rsidR="00527C4D">
        <w:t xml:space="preserve">Dit tandwiel heeft een </w:t>
      </w:r>
      <w:r w:rsidR="000E2255">
        <w:t>groef</w:t>
      </w:r>
      <w:r w:rsidR="00EB4249">
        <w:t xml:space="preserve"> </w:t>
      </w:r>
      <w:r w:rsidR="00F23F86">
        <w:t>waardoor de draaibeweging</w:t>
      </w:r>
      <w:r w:rsidR="00B80A85">
        <w:t xml:space="preserve"> </w:t>
      </w:r>
      <w:r w:rsidR="00F23F86">
        <w:t>wordt overgebracht.</w:t>
      </w:r>
      <w:r w:rsidR="003730B4">
        <w:t xml:space="preserve"> </w:t>
      </w:r>
      <w:r w:rsidR="003730B4">
        <w:fldChar w:fldCharType="begin"/>
      </w:r>
      <w:r w:rsidR="003730B4">
        <w:instrText xml:space="preserve"> REF _Ref136542611 \h </w:instrText>
      </w:r>
      <w:r w:rsidR="003730B4">
        <w:fldChar w:fldCharType="separate"/>
      </w:r>
      <w:r w:rsidR="00732DD9">
        <w:t xml:space="preserve">Figuur </w:t>
      </w:r>
      <w:r w:rsidR="00732DD9">
        <w:rPr>
          <w:noProof/>
        </w:rPr>
        <w:t>27</w:t>
      </w:r>
      <w:r w:rsidR="003730B4">
        <w:fldChar w:fldCharType="end"/>
      </w:r>
    </w:p>
    <w:p w14:paraId="5F384CFB" w14:textId="77777777" w:rsidR="00360EBB" w:rsidRDefault="00360EBB" w:rsidP="0056098C">
      <w:pPr>
        <w:spacing w:before="0" w:after="160"/>
      </w:pPr>
    </w:p>
    <w:p w14:paraId="28D6F276" w14:textId="5D66D478" w:rsidR="004E575D" w:rsidRDefault="004E575D" w:rsidP="0056098C">
      <w:pPr>
        <w:spacing w:before="0" w:after="160"/>
      </w:pPr>
    </w:p>
    <w:p w14:paraId="4895C186" w14:textId="77777777" w:rsidR="00360EBB" w:rsidRDefault="00360EBB" w:rsidP="0056098C">
      <w:pPr>
        <w:spacing w:before="0" w:after="160"/>
      </w:pPr>
    </w:p>
    <w:p w14:paraId="2CD62E45" w14:textId="77777777" w:rsidR="00360EBB" w:rsidRDefault="00360EBB" w:rsidP="0056098C">
      <w:pPr>
        <w:spacing w:before="0" w:after="160"/>
      </w:pPr>
    </w:p>
    <w:p w14:paraId="2936DEEA" w14:textId="0370688C" w:rsidR="004E575D" w:rsidRDefault="004E575D" w:rsidP="004E575D">
      <w:pPr>
        <w:keepNext/>
        <w:spacing w:before="0" w:after="160"/>
      </w:pPr>
    </w:p>
    <w:p w14:paraId="4C3C62AB" w14:textId="4151EFCD" w:rsidR="004E575D" w:rsidRDefault="004E575D" w:rsidP="004E575D">
      <w:pPr>
        <w:pStyle w:val="Bijschrift"/>
      </w:pPr>
      <w:bookmarkStart w:id="112" w:name="_Ref136542611"/>
      <w:bookmarkStart w:id="113" w:name="_Toc136546230"/>
      <w:r>
        <w:t xml:space="preserve">Figuur </w:t>
      </w:r>
      <w:r>
        <w:fldChar w:fldCharType="begin"/>
      </w:r>
      <w:r>
        <w:instrText xml:space="preserve"> SEQ Figuur \* ARABIC </w:instrText>
      </w:r>
      <w:r>
        <w:fldChar w:fldCharType="separate"/>
      </w:r>
      <w:r w:rsidR="00732DD9">
        <w:rPr>
          <w:noProof/>
        </w:rPr>
        <w:t>27</w:t>
      </w:r>
      <w:r>
        <w:fldChar w:fldCharType="end"/>
      </w:r>
      <w:bookmarkEnd w:id="112"/>
      <w:r>
        <w:t xml:space="preserve">: </w:t>
      </w:r>
      <w:r w:rsidR="00732D19">
        <w:t>U</w:t>
      </w:r>
      <w:r w:rsidR="00DB592A">
        <w:t>itwerking met motoren</w:t>
      </w:r>
      <w:bookmarkEnd w:id="113"/>
      <w:r w:rsidR="00DB592A">
        <w:t xml:space="preserve"> </w:t>
      </w:r>
    </w:p>
    <w:p w14:paraId="725BBD2F" w14:textId="77777777" w:rsidR="00471DEE" w:rsidRDefault="00471DEE" w:rsidP="0056098C">
      <w:pPr>
        <w:spacing w:before="0" w:after="160"/>
        <w:sectPr w:rsidR="00471DEE" w:rsidSect="00995550">
          <w:pgSz w:w="11906" w:h="16838"/>
          <w:pgMar w:top="1417" w:right="1417" w:bottom="1417" w:left="1417" w:header="708" w:footer="708" w:gutter="0"/>
          <w:cols w:space="708"/>
          <w:titlePg/>
          <w:docGrid w:linePitch="360"/>
        </w:sectPr>
      </w:pPr>
    </w:p>
    <w:p w14:paraId="56D64F61" w14:textId="44FC018B" w:rsidR="00602408" w:rsidRDefault="00F714A2" w:rsidP="0056098C">
      <w:pPr>
        <w:spacing w:before="0" w:after="160"/>
      </w:pPr>
      <w:r>
        <w:lastRenderedPageBreak/>
        <w:t>Een andere beslissing die werd gemaakt</w:t>
      </w:r>
      <w:r w:rsidR="00D35286">
        <w:t>,</w:t>
      </w:r>
      <w:r>
        <w:t xml:space="preserve"> is om de </w:t>
      </w:r>
      <w:r w:rsidR="00E15930">
        <w:t>verschillende</w:t>
      </w:r>
      <w:r w:rsidR="009330AC">
        <w:t xml:space="preserve"> assen door te verbinden met </w:t>
      </w:r>
      <w:r w:rsidR="00F76AE6">
        <w:t xml:space="preserve">buizen. Zo wordt printtijd bespaard en de </w:t>
      </w:r>
      <w:r w:rsidR="001007C8">
        <w:t>sterkte van het geheel verbeterd.</w:t>
      </w:r>
      <w:r w:rsidR="0002219A">
        <w:t xml:space="preserve"> </w:t>
      </w:r>
      <w:r w:rsidR="00BF4BFF">
        <w:t xml:space="preserve">Zoals in </w:t>
      </w:r>
      <w:r w:rsidR="00E701BC">
        <w:fldChar w:fldCharType="begin"/>
      </w:r>
      <w:r w:rsidR="00E701BC">
        <w:instrText xml:space="preserve"> REF _Ref136420753 \h </w:instrText>
      </w:r>
      <w:r w:rsidR="00E701BC">
        <w:fldChar w:fldCharType="separate"/>
      </w:r>
      <w:r w:rsidR="00732DD9">
        <w:t xml:space="preserve">Figuur </w:t>
      </w:r>
      <w:r w:rsidR="00732DD9">
        <w:rPr>
          <w:noProof/>
        </w:rPr>
        <w:t>28</w:t>
      </w:r>
      <w:r w:rsidR="00E701BC">
        <w:fldChar w:fldCharType="end"/>
      </w:r>
      <w:r w:rsidR="00BF4BFF">
        <w:t xml:space="preserve"> zichtbaar is</w:t>
      </w:r>
      <w:r w:rsidR="00545407">
        <w:t xml:space="preserve">, </w:t>
      </w:r>
      <w:r w:rsidR="00BF4BFF">
        <w:t>kunnen</w:t>
      </w:r>
      <w:r w:rsidR="008050AE">
        <w:t xml:space="preserve"> </w:t>
      </w:r>
      <w:r w:rsidR="00BF4BFF">
        <w:t>alle assen worden onderverdeeld</w:t>
      </w:r>
      <w:r w:rsidR="007F0F32">
        <w:t xml:space="preserve"> om de </w:t>
      </w:r>
      <w:r w:rsidR="00EC770E">
        <w:t xml:space="preserve">belastende </w:t>
      </w:r>
      <w:r w:rsidR="003344D7">
        <w:t xml:space="preserve">krachten </w:t>
      </w:r>
      <w:r w:rsidR="00EC770E">
        <w:t xml:space="preserve">te </w:t>
      </w:r>
      <w:r w:rsidR="003344D7">
        <w:t>verde</w:t>
      </w:r>
      <w:r w:rsidR="00EC770E">
        <w:t>len</w:t>
      </w:r>
      <w:r w:rsidR="003344D7">
        <w:t xml:space="preserve">. </w:t>
      </w:r>
      <w:r w:rsidR="0002219A">
        <w:t>De buizen hebben een diameter van 40 en 35 mm.</w:t>
      </w:r>
    </w:p>
    <w:p w14:paraId="1B201A5D" w14:textId="77777777" w:rsidR="006A628D" w:rsidRDefault="00E752DA" w:rsidP="006A628D">
      <w:pPr>
        <w:keepNext/>
        <w:spacing w:before="0" w:after="160"/>
        <w:jc w:val="center"/>
      </w:pPr>
      <w:r>
        <w:rPr>
          <w:noProof/>
        </w:rPr>
        <w:drawing>
          <wp:inline distT="0" distB="0" distL="0" distR="0" wp14:anchorId="203745C4" wp14:editId="70918062">
            <wp:extent cx="2251494" cy="2900416"/>
            <wp:effectExtent l="0" t="0" r="0" b="0"/>
            <wp:docPr id="1506239246" name="Afbeelding 1506239246" descr="Afbeelding met gereedschap,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9246" name="Afbeelding 1" descr="Afbeelding met gereedschap, speelgoed&#10;&#10;Automatisch gegenereerde beschrijving"/>
                    <pic:cNvPicPr/>
                  </pic:nvPicPr>
                  <pic:blipFill rotWithShape="1">
                    <a:blip r:embed="rId56"/>
                    <a:srcRect l="9349" t="2302" r="3460" b="3342"/>
                    <a:stretch/>
                  </pic:blipFill>
                  <pic:spPr bwMode="auto">
                    <a:xfrm>
                      <a:off x="0" y="0"/>
                      <a:ext cx="2283638" cy="2941824"/>
                    </a:xfrm>
                    <a:prstGeom prst="rect">
                      <a:avLst/>
                    </a:prstGeom>
                    <a:ln>
                      <a:noFill/>
                    </a:ln>
                    <a:extLst>
                      <a:ext uri="{53640926-AAD7-44D8-BBD7-CCE9431645EC}">
                        <a14:shadowObscured xmlns:a14="http://schemas.microsoft.com/office/drawing/2010/main"/>
                      </a:ext>
                    </a:extLst>
                  </pic:spPr>
                </pic:pic>
              </a:graphicData>
            </a:graphic>
          </wp:inline>
        </w:drawing>
      </w:r>
    </w:p>
    <w:p w14:paraId="73890E6A" w14:textId="0100D832" w:rsidR="00471DEE" w:rsidRDefault="006A628D" w:rsidP="006A628D">
      <w:pPr>
        <w:pStyle w:val="Bijschrift"/>
        <w:jc w:val="center"/>
      </w:pPr>
      <w:bookmarkStart w:id="114" w:name="_Ref136420753"/>
      <w:bookmarkStart w:id="115" w:name="_Toc136546231"/>
      <w:r>
        <w:t xml:space="preserve">Figuur </w:t>
      </w:r>
      <w:r>
        <w:fldChar w:fldCharType="begin"/>
      </w:r>
      <w:r>
        <w:instrText xml:space="preserve"> SEQ Figuur \* ARABIC </w:instrText>
      </w:r>
      <w:r>
        <w:fldChar w:fldCharType="separate"/>
      </w:r>
      <w:r w:rsidR="00732DD9">
        <w:rPr>
          <w:noProof/>
        </w:rPr>
        <w:t>28</w:t>
      </w:r>
      <w:r>
        <w:fldChar w:fldCharType="end"/>
      </w:r>
      <w:bookmarkEnd w:id="114"/>
      <w:r w:rsidR="00161A9C">
        <w:t xml:space="preserve">: </w:t>
      </w:r>
      <w:r w:rsidR="00732D19">
        <w:t>C</w:t>
      </w:r>
      <w:r w:rsidR="00161A9C">
        <w:t>onnectie tussen de assen met buizen</w:t>
      </w:r>
      <w:bookmarkEnd w:id="115"/>
    </w:p>
    <w:p w14:paraId="16F82FEE" w14:textId="067A7FC4" w:rsidR="00471DEE" w:rsidRDefault="0002219A" w:rsidP="0056098C">
      <w:pPr>
        <w:spacing w:before="0" w:after="160"/>
      </w:pPr>
      <w:r>
        <w:t xml:space="preserve">In </w:t>
      </w:r>
      <w:r w:rsidR="00281136">
        <w:t>de onderzoeksfase werden verschillende opties overlopen voor</w:t>
      </w:r>
      <w:r w:rsidR="005C2090">
        <w:t xml:space="preserve"> de grijper. Die zal in dit prototype bestaan uit </w:t>
      </w:r>
      <w:r w:rsidR="00E701BC">
        <w:t>twee</w:t>
      </w:r>
      <w:r w:rsidR="005C2090">
        <w:t xml:space="preserve"> kleine “vingers” die </w:t>
      </w:r>
      <w:r w:rsidR="00F85841">
        <w:t>via een servo</w:t>
      </w:r>
      <w:r w:rsidR="00244D4F">
        <w:t>motor</w:t>
      </w:r>
      <w:r w:rsidR="00F85841">
        <w:t xml:space="preserve"> kunnen sluiten.</w:t>
      </w:r>
    </w:p>
    <w:p w14:paraId="5A181421" w14:textId="4755A05D" w:rsidR="00CF6C80" w:rsidRDefault="00CF6C80" w:rsidP="0056098C">
      <w:pPr>
        <w:spacing w:before="0" w:after="160"/>
      </w:pPr>
    </w:p>
    <w:p w14:paraId="72A5D9C6" w14:textId="4F8098CE" w:rsidR="0079188E" w:rsidRDefault="00732D19" w:rsidP="0056098C">
      <w:pPr>
        <w:spacing w:before="0" w:after="160"/>
      </w:pPr>
      <w:r>
        <w:rPr>
          <w:noProof/>
        </w:rPr>
        <w:drawing>
          <wp:anchor distT="0" distB="0" distL="114300" distR="114300" simplePos="0" relativeHeight="251696640" behindDoc="0" locked="0" layoutInCell="1" allowOverlap="1" wp14:anchorId="75C87023" wp14:editId="2B9D9BA7">
            <wp:simplePos x="0" y="0"/>
            <wp:positionH relativeFrom="column">
              <wp:posOffset>-635</wp:posOffset>
            </wp:positionH>
            <wp:positionV relativeFrom="paragraph">
              <wp:posOffset>104140</wp:posOffset>
            </wp:positionV>
            <wp:extent cx="2980055" cy="2766060"/>
            <wp:effectExtent l="0" t="0" r="0" b="0"/>
            <wp:wrapSquare wrapText="bothSides"/>
            <wp:docPr id="1650273650" name="Afbeelding 1650273650" descr="Afbeelding met hendel,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3650" name="Afbeelding 1" descr="Afbeelding met hendel, gereedschap&#10;&#10;Automatisch gegenereerde beschrijving"/>
                    <pic:cNvPicPr/>
                  </pic:nvPicPr>
                  <pic:blipFill rotWithShape="1">
                    <a:blip r:embed="rId57">
                      <a:extLst>
                        <a:ext uri="{28A0092B-C50C-407E-A947-70E740481C1C}">
                          <a14:useLocalDpi xmlns:a14="http://schemas.microsoft.com/office/drawing/2010/main" val="0"/>
                        </a:ext>
                      </a:extLst>
                    </a:blip>
                    <a:srcRect l="4682" t="5086" r="4727" b="4389"/>
                    <a:stretch/>
                  </pic:blipFill>
                  <pic:spPr bwMode="auto">
                    <a:xfrm>
                      <a:off x="0" y="0"/>
                      <a:ext cx="2980055" cy="276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86A">
        <w:t>Zoals</w:t>
      </w:r>
      <w:r w:rsidR="0034586A">
        <w:t xml:space="preserve"> </w:t>
      </w:r>
      <w:r w:rsidR="0034586A">
        <w:t>zichtbaar</w:t>
      </w:r>
      <w:r w:rsidR="002B2377">
        <w:t xml:space="preserve"> is</w:t>
      </w:r>
      <w:r w:rsidR="0034586A">
        <w:t xml:space="preserve"> in </w:t>
      </w:r>
      <w:r>
        <w:fldChar w:fldCharType="begin"/>
      </w:r>
      <w:r>
        <w:instrText xml:space="preserve"> REF _Ref136420691 \h </w:instrText>
      </w:r>
      <w:r>
        <w:fldChar w:fldCharType="separate"/>
      </w:r>
      <w:r w:rsidR="00732DD9">
        <w:t xml:space="preserve">Figuur </w:t>
      </w:r>
      <w:r w:rsidR="00732DD9">
        <w:rPr>
          <w:noProof/>
        </w:rPr>
        <w:t>29</w:t>
      </w:r>
      <w:r>
        <w:fldChar w:fldCharType="end"/>
      </w:r>
      <w:r w:rsidR="00C80F9A">
        <w:t xml:space="preserve"> wordt de draaiende beweging </w:t>
      </w:r>
      <w:r w:rsidR="00D251D0">
        <w:t>van de servo</w:t>
      </w:r>
      <w:r w:rsidR="00F162EF">
        <w:t>motor</w:t>
      </w:r>
      <w:r w:rsidR="00D251D0">
        <w:t xml:space="preserve"> om</w:t>
      </w:r>
      <w:r w:rsidR="00F85F4C">
        <w:t>gezet</w:t>
      </w:r>
      <w:r w:rsidR="008A00A1">
        <w:t xml:space="preserve"> in een beweging die </w:t>
      </w:r>
      <w:r w:rsidR="00F57EFB">
        <w:t xml:space="preserve">de </w:t>
      </w:r>
      <w:r w:rsidR="00595BCD">
        <w:t>“vingers” laat sluiten</w:t>
      </w:r>
      <w:r w:rsidR="008B52B8">
        <w:t>.</w:t>
      </w:r>
    </w:p>
    <w:p w14:paraId="7C165804" w14:textId="670483FE" w:rsidR="0063114A" w:rsidRDefault="008A00A1" w:rsidP="0056098C">
      <w:pPr>
        <w:spacing w:before="0" w:after="160"/>
      </w:pPr>
      <w:r>
        <w:t xml:space="preserve">Dit gebeurt via een tandwieloverbrenging die met </w:t>
      </w:r>
      <w:r w:rsidR="00E701BC">
        <w:t>éé</w:t>
      </w:r>
      <w:r w:rsidR="00732D19">
        <w:t>n</w:t>
      </w:r>
      <w:r>
        <w:t xml:space="preserve"> servo</w:t>
      </w:r>
      <w:r w:rsidR="00135573">
        <w:t>motor</w:t>
      </w:r>
      <w:r>
        <w:t xml:space="preserve"> beide </w:t>
      </w:r>
      <w:r w:rsidR="00C863B2">
        <w:t>“</w:t>
      </w:r>
      <w:r>
        <w:t>vingers</w:t>
      </w:r>
      <w:r w:rsidR="00D31882">
        <w:t>”</w:t>
      </w:r>
      <w:r>
        <w:t xml:space="preserve"> bestuurd. </w:t>
      </w:r>
      <w:r w:rsidR="00930558">
        <w:t xml:space="preserve">Door een </w:t>
      </w:r>
      <w:r w:rsidR="00EF279B">
        <w:t>extra stuurarm toe te voegen</w:t>
      </w:r>
      <w:r w:rsidR="00D31882">
        <w:t>,</w:t>
      </w:r>
      <w:r w:rsidR="00EF279B">
        <w:t xml:space="preserve"> blijven de </w:t>
      </w:r>
      <w:r w:rsidR="00745FE8">
        <w:t>“</w:t>
      </w:r>
      <w:r w:rsidR="00EF279B">
        <w:t>vingers</w:t>
      </w:r>
      <w:r w:rsidR="00745FE8">
        <w:t>”</w:t>
      </w:r>
      <w:r w:rsidR="00EF279B">
        <w:t xml:space="preserve"> ook steeds op een symmetrische afstand van elkaar.</w:t>
      </w:r>
    </w:p>
    <w:p w14:paraId="282E2DA4" w14:textId="198700C2" w:rsidR="0079188E" w:rsidRDefault="0063114A" w:rsidP="0056098C">
      <w:pPr>
        <w:spacing w:before="0" w:after="160"/>
      </w:pPr>
      <w:r>
        <w:t>Via een servo</w:t>
      </w:r>
      <w:r w:rsidR="00AF5C41">
        <w:t>motor</w:t>
      </w:r>
      <w:r w:rsidR="00D837DF">
        <w:t>,</w:t>
      </w:r>
      <w:r>
        <w:t xml:space="preserve"> die op een vorige as wordt gemonteerd</w:t>
      </w:r>
      <w:r w:rsidR="00D837DF">
        <w:t>,</w:t>
      </w:r>
      <w:r>
        <w:t xml:space="preserve"> is deze grijper in staat rond de centrale as te draaien. Dit maakt het optillen en </w:t>
      </w:r>
      <w:r w:rsidR="00F86EF0">
        <w:t>het</w:t>
      </w:r>
      <w:r w:rsidR="00670E42">
        <w:t xml:space="preserve"> </w:t>
      </w:r>
      <w:r>
        <w:t>omdraaien van voorwerpen mogelijk.</w:t>
      </w:r>
    </w:p>
    <w:p w14:paraId="1A9D5D84" w14:textId="6222B197" w:rsidR="00F85841" w:rsidRDefault="0079188E" w:rsidP="00D64413">
      <w:pPr>
        <w:pStyle w:val="Bijschrift"/>
      </w:pPr>
      <w:bookmarkStart w:id="116" w:name="_Ref136420691"/>
      <w:bookmarkStart w:id="117" w:name="_Toc136546232"/>
      <w:r>
        <w:t xml:space="preserve">Figuur </w:t>
      </w:r>
      <w:r w:rsidR="00D64413">
        <w:fldChar w:fldCharType="begin"/>
      </w:r>
      <w:r w:rsidR="00D64413">
        <w:instrText xml:space="preserve"> SEQ Figuur \* ARABIC </w:instrText>
      </w:r>
      <w:r w:rsidR="00D64413">
        <w:fldChar w:fldCharType="separate"/>
      </w:r>
      <w:r w:rsidR="00732DD9">
        <w:rPr>
          <w:noProof/>
        </w:rPr>
        <w:t>29</w:t>
      </w:r>
      <w:r w:rsidR="00D64413">
        <w:fldChar w:fldCharType="end"/>
      </w:r>
      <w:bookmarkEnd w:id="116"/>
      <w:r>
        <w:t xml:space="preserve">: </w:t>
      </w:r>
      <w:r w:rsidR="00732D19">
        <w:t>G</w:t>
      </w:r>
      <w:r>
        <w:t>rijper</w:t>
      </w:r>
      <w:bookmarkEnd w:id="117"/>
    </w:p>
    <w:p w14:paraId="0264C7B8" w14:textId="77777777" w:rsidR="00471DEE" w:rsidRDefault="00471DEE" w:rsidP="0056098C">
      <w:pPr>
        <w:spacing w:before="0" w:after="160"/>
      </w:pPr>
    </w:p>
    <w:p w14:paraId="3C9BFC0A" w14:textId="205BE0AD" w:rsidR="007C05AB" w:rsidRPr="00AE2C4E" w:rsidRDefault="007C05AB" w:rsidP="0056098C">
      <w:pPr>
        <w:spacing w:before="0" w:after="160"/>
        <w:sectPr w:rsidR="007C05AB" w:rsidRPr="00AE2C4E" w:rsidSect="00995550">
          <w:pgSz w:w="11906" w:h="16838"/>
          <w:pgMar w:top="1417" w:right="1417" w:bottom="1417" w:left="1417" w:header="708" w:footer="708" w:gutter="0"/>
          <w:cols w:space="708"/>
          <w:titlePg/>
          <w:docGrid w:linePitch="360"/>
        </w:sectPr>
      </w:pPr>
    </w:p>
    <w:p w14:paraId="1FA5A8FC" w14:textId="77777777" w:rsidR="00184D70" w:rsidRDefault="000D353E" w:rsidP="00184D70">
      <w:pPr>
        <w:pStyle w:val="Kop2"/>
      </w:pPr>
      <w:bookmarkStart w:id="118" w:name="_Toc136546185"/>
      <w:r>
        <w:lastRenderedPageBreak/>
        <w:t>BOM</w:t>
      </w:r>
      <w:r w:rsidR="00425422">
        <w:t xml:space="preserve"> (Bill </w:t>
      </w:r>
      <w:r w:rsidR="00AC76D7">
        <w:t>o</w:t>
      </w:r>
      <w:r w:rsidR="00425422">
        <w:t>f Material</w:t>
      </w:r>
      <w:r w:rsidR="00AC76D7">
        <w:t>s</w:t>
      </w:r>
      <w:r w:rsidR="00425422">
        <w:t>)</w:t>
      </w:r>
      <w:bookmarkEnd w:id="118"/>
      <w:r w:rsidR="00830C48">
        <w:t xml:space="preserve"> </w:t>
      </w:r>
    </w:p>
    <w:p w14:paraId="38190626" w14:textId="10AEE1B8" w:rsidR="00184D70" w:rsidRDefault="00184D70" w:rsidP="00184D70">
      <w:r w:rsidRPr="007673A9">
        <w:t xml:space="preserve">De BOM </w:t>
      </w:r>
      <w:r w:rsidR="007673A9" w:rsidRPr="007673A9">
        <w:t>is een s</w:t>
      </w:r>
      <w:r w:rsidR="007673A9">
        <w:t>tukkenlijst die is opgesteld voor elk</w:t>
      </w:r>
      <w:r w:rsidR="00B32245">
        <w:t>e</w:t>
      </w:r>
      <w:r w:rsidR="007673A9">
        <w:t xml:space="preserve"> gebruikt</w:t>
      </w:r>
      <w:r w:rsidR="00B32245">
        <w:t>e</w:t>
      </w:r>
      <w:r w:rsidR="007673A9">
        <w:t xml:space="preserve"> component.</w:t>
      </w:r>
    </w:p>
    <w:p w14:paraId="237C79CB" w14:textId="275725BD" w:rsidR="00553081" w:rsidRDefault="003432C2" w:rsidP="00184D70">
      <w:r>
        <w:t>Een stukkenlijst</w:t>
      </w:r>
      <w:r w:rsidR="00553081">
        <w:t xml:space="preserve"> is van groot belang om een idee te krijgen van het kostenplaatje va</w:t>
      </w:r>
      <w:r w:rsidR="00C3160C">
        <w:t>n</w:t>
      </w:r>
      <w:r w:rsidR="000A7E96">
        <w:t xml:space="preserve"> het</w:t>
      </w:r>
      <w:r w:rsidR="00553081">
        <w:t xml:space="preserve"> project.</w:t>
      </w:r>
      <w:r w:rsidR="00827370">
        <w:t xml:space="preserve"> </w:t>
      </w:r>
      <w:r w:rsidR="00D56A4A">
        <w:t xml:space="preserve">Doordat de link elke keer vermeld staat bij het </w:t>
      </w:r>
      <w:r w:rsidR="00332292">
        <w:t>product,</w:t>
      </w:r>
      <w:r w:rsidR="00827370">
        <w:t xml:space="preserve"> is </w:t>
      </w:r>
      <w:r w:rsidR="00332292">
        <w:t>het</w:t>
      </w:r>
      <w:r w:rsidR="00827370">
        <w:t xml:space="preserve"> praktisch om alles makkelijk terug te vinden </w:t>
      </w:r>
      <w:r w:rsidR="003A5F43">
        <w:t xml:space="preserve">en daarom </w:t>
      </w:r>
      <w:r w:rsidR="00E70280">
        <w:t>is</w:t>
      </w:r>
      <w:r w:rsidR="003A5F43">
        <w:t xml:space="preserve"> de</w:t>
      </w:r>
      <w:r w:rsidR="00C04321">
        <w:t xml:space="preserve"> prijs per stuk en de algemene prijs </w:t>
      </w:r>
      <w:r w:rsidR="00E70280">
        <w:t>weergegeven</w:t>
      </w:r>
      <w:r w:rsidR="003A5F43">
        <w:t>.</w:t>
      </w:r>
      <w:r w:rsidR="00C04321">
        <w:t xml:space="preserve"> </w:t>
      </w:r>
      <w:r w:rsidR="00C04321">
        <w:br/>
      </w:r>
      <w:r w:rsidR="00FA094E">
        <w:t>Een</w:t>
      </w:r>
      <w:r w:rsidR="00C04321">
        <w:t xml:space="preserve"> groot deel van </w:t>
      </w:r>
      <w:r w:rsidR="00FA094E">
        <w:t xml:space="preserve">de componenten is aangekocht bij </w:t>
      </w:r>
      <w:r w:rsidR="00C04321">
        <w:t>Ali</w:t>
      </w:r>
      <w:r w:rsidR="00E36E82">
        <w:t>E</w:t>
      </w:r>
      <w:r w:rsidR="00C04321">
        <w:t>xp</w:t>
      </w:r>
      <w:r w:rsidR="00A120AC">
        <w:t>r</w:t>
      </w:r>
      <w:r w:rsidR="00C04321">
        <w:t>ess omdat dit goedkoper is.</w:t>
      </w:r>
    </w:p>
    <w:p w14:paraId="1DE21B20" w14:textId="5163CC2E" w:rsidR="00716C19" w:rsidRPr="007673A9" w:rsidRDefault="00716C19" w:rsidP="00184D70">
      <w:r>
        <w:t>Om de gebruikte BOM te bekijken</w:t>
      </w:r>
      <w:r w:rsidR="00FC5670">
        <w:t xml:space="preserve">, </w:t>
      </w:r>
      <w:r w:rsidR="008B212C">
        <w:t>wordt verwezen</w:t>
      </w:r>
      <w:r w:rsidR="00FC5670">
        <w:t xml:space="preserve"> naar</w:t>
      </w:r>
      <w:r>
        <w:t xml:space="preserve"> </w:t>
      </w:r>
      <w:r w:rsidR="006956D2">
        <w:fldChar w:fldCharType="begin"/>
      </w:r>
      <w:r w:rsidR="006956D2">
        <w:instrText xml:space="preserve"> REF _Ref133344923 \h </w:instrText>
      </w:r>
      <w:r w:rsidR="006956D2">
        <w:fldChar w:fldCharType="separate"/>
      </w:r>
      <w:r w:rsidR="00732DD9">
        <w:t xml:space="preserve">Bijlage </w:t>
      </w:r>
      <w:r w:rsidR="00732DD9">
        <w:rPr>
          <w:noProof/>
        </w:rPr>
        <w:t>4</w:t>
      </w:r>
      <w:r w:rsidR="006956D2">
        <w:fldChar w:fldCharType="end"/>
      </w:r>
    </w:p>
    <w:p w14:paraId="2D8703EC" w14:textId="77777777" w:rsidR="00184D70" w:rsidRPr="007673A9" w:rsidRDefault="00184D70" w:rsidP="00184D70"/>
    <w:p w14:paraId="15CC910B" w14:textId="330DA530" w:rsidR="00184D70" w:rsidRPr="007673A9" w:rsidRDefault="00184D70" w:rsidP="00184D70">
      <w:pPr>
        <w:sectPr w:rsidR="00184D70" w:rsidRPr="007673A9" w:rsidSect="00830C48">
          <w:pgSz w:w="11906" w:h="16838"/>
          <w:pgMar w:top="1417" w:right="1417" w:bottom="1417" w:left="1417" w:header="708" w:footer="708" w:gutter="0"/>
          <w:cols w:space="708"/>
          <w:titlePg/>
          <w:docGrid w:linePitch="360"/>
        </w:sectPr>
      </w:pPr>
    </w:p>
    <w:p w14:paraId="3E1D810C" w14:textId="23510CCB" w:rsidR="000D353E" w:rsidRDefault="000D353E" w:rsidP="000D353E">
      <w:pPr>
        <w:pStyle w:val="Kop2"/>
      </w:pPr>
      <w:bookmarkStart w:id="119" w:name="_Ref133323281"/>
      <w:bookmarkStart w:id="120" w:name="_Toc136546186"/>
      <w:r>
        <w:lastRenderedPageBreak/>
        <w:t>Schema</w:t>
      </w:r>
      <w:bookmarkEnd w:id="119"/>
      <w:bookmarkEnd w:id="120"/>
    </w:p>
    <w:p w14:paraId="4AD529AD" w14:textId="1EE2D2DF" w:rsidR="00204AA0" w:rsidRPr="00204AA0" w:rsidRDefault="00EA0BCF" w:rsidP="00204AA0">
      <w:r>
        <w:t>Het schema is te vinden in</w:t>
      </w:r>
      <w:r w:rsidR="00204AA0">
        <w:t xml:space="preserve"> </w:t>
      </w:r>
      <w:r w:rsidR="00204AA0">
        <w:fldChar w:fldCharType="begin"/>
      </w:r>
      <w:r w:rsidR="00204AA0">
        <w:instrText xml:space="preserve"> REF _Ref133345300 \h </w:instrText>
      </w:r>
      <w:r w:rsidR="00204AA0">
        <w:fldChar w:fldCharType="separate"/>
      </w:r>
      <w:r w:rsidR="00732DD9">
        <w:t xml:space="preserve">Bijlage </w:t>
      </w:r>
      <w:r w:rsidR="00732DD9">
        <w:rPr>
          <w:noProof/>
        </w:rPr>
        <w:t>5</w:t>
      </w:r>
      <w:r w:rsidR="00204AA0">
        <w:fldChar w:fldCharType="end"/>
      </w:r>
      <w:r>
        <w:t>.</w:t>
      </w:r>
    </w:p>
    <w:p w14:paraId="3E50124B" w14:textId="5EF1321D" w:rsidR="00AB51DA" w:rsidRDefault="002E2F30" w:rsidP="002162CA">
      <w:r w:rsidRPr="002E2F30">
        <w:t>Voor de realisatie van het schema wordt het programma Eagle gebruikt</w:t>
      </w:r>
      <w:r>
        <w:t>.</w:t>
      </w:r>
      <w:r w:rsidR="002162CA">
        <w:t xml:space="preserve"> Met de software van het bedrijf Autodesk </w:t>
      </w:r>
      <w:r w:rsidR="00EE1D03">
        <w:t>is het mogelijk</w:t>
      </w:r>
      <w:r w:rsidR="003B22EC">
        <w:t xml:space="preserve"> om </w:t>
      </w:r>
      <w:r w:rsidR="002162CA">
        <w:t>ee</w:t>
      </w:r>
      <w:r w:rsidR="00077E0E">
        <w:t>n</w:t>
      </w:r>
      <w:r w:rsidR="002162CA">
        <w:t xml:space="preserve"> elektronisch schema </w:t>
      </w:r>
      <w:r w:rsidR="00B953B9">
        <w:t xml:space="preserve">te </w:t>
      </w:r>
      <w:r w:rsidR="002162CA">
        <w:t>maken</w:t>
      </w:r>
      <w:r w:rsidR="0093303E">
        <w:t xml:space="preserve"> </w:t>
      </w:r>
      <w:r w:rsidR="005E2DBF">
        <w:t>dat</w:t>
      </w:r>
      <w:r w:rsidR="007C7795">
        <w:t xml:space="preserve"> naar een boarddesign kan worden omgezet.</w:t>
      </w:r>
      <w:r w:rsidR="002162CA">
        <w:t xml:space="preserve"> </w:t>
      </w:r>
      <w:r w:rsidR="00AB51DA">
        <w:t xml:space="preserve">Autodesk biedt </w:t>
      </w:r>
      <w:r w:rsidR="00B80BFF">
        <w:t xml:space="preserve">de </w:t>
      </w:r>
      <w:r w:rsidR="00AB51DA">
        <w:t xml:space="preserve">service </w:t>
      </w:r>
      <w:r w:rsidR="00B80BFF">
        <w:t xml:space="preserve">Fusion 360 aan </w:t>
      </w:r>
      <w:r w:rsidR="001A0B04">
        <w:t>die het toestaat</w:t>
      </w:r>
      <w:r w:rsidR="00AB51DA">
        <w:t xml:space="preserve"> om</w:t>
      </w:r>
      <w:r w:rsidR="00586CA7">
        <w:t xml:space="preserve"> een board design</w:t>
      </w:r>
      <w:r w:rsidR="00D83EBA">
        <w:t xml:space="preserve"> te converteren naar een </w:t>
      </w:r>
      <w:r w:rsidR="00824156">
        <w:t>3D</w:t>
      </w:r>
      <w:r w:rsidR="00D83EBA">
        <w:t>-ontwerp</w:t>
      </w:r>
      <w:r w:rsidR="006D6C4A">
        <w:t>, wat het tekenen van een behuizing vereenvoudig</w:t>
      </w:r>
      <w:r w:rsidR="00044EF2">
        <w:t>t</w:t>
      </w:r>
      <w:r w:rsidR="006D6C4A">
        <w:t>.</w:t>
      </w:r>
    </w:p>
    <w:p w14:paraId="26B32AC9" w14:textId="3E3C3174" w:rsidR="002162CA" w:rsidRDefault="00EC3413" w:rsidP="002162CA">
      <w:r>
        <w:t>Om</w:t>
      </w:r>
      <w:r w:rsidR="002162CA">
        <w:t xml:space="preserve"> het elektronisch</w:t>
      </w:r>
      <w:r w:rsidR="00F70DE2">
        <w:t>e</w:t>
      </w:r>
      <w:r w:rsidR="002162CA">
        <w:t xml:space="preserve"> schema geordend te houden</w:t>
      </w:r>
      <w:r>
        <w:t>,</w:t>
      </w:r>
      <w:r w:rsidR="002162CA">
        <w:t xml:space="preserve"> wordt het blad opgedeeld </w:t>
      </w:r>
      <w:r w:rsidR="00C33C4C">
        <w:t xml:space="preserve">door </w:t>
      </w:r>
      <w:r w:rsidR="007D0339">
        <w:t>stippe</w:t>
      </w:r>
      <w:r w:rsidR="00180C43">
        <w:t>l</w:t>
      </w:r>
      <w:r w:rsidR="002162CA">
        <w:t>lijnen</w:t>
      </w:r>
      <w:r w:rsidR="00044EF2">
        <w:t>.</w:t>
      </w:r>
      <w:r w:rsidR="002162CA">
        <w:t xml:space="preserve"> </w:t>
      </w:r>
      <w:r w:rsidR="00B13481" w:rsidRPr="00B13481">
        <w:t>Elk vak bevat de naam van het bijbehorende circuit.</w:t>
      </w:r>
      <w:r w:rsidR="00B13481">
        <w:t xml:space="preserve"> </w:t>
      </w:r>
      <w:r w:rsidR="002162CA">
        <w:t xml:space="preserve">Een connectie kan </w:t>
      </w:r>
      <w:r w:rsidR="001801B4">
        <w:t>worden</w:t>
      </w:r>
      <w:r w:rsidR="002162CA">
        <w:t xml:space="preserve"> gemaakt met een draad of met labels</w:t>
      </w:r>
      <w:r w:rsidR="00E4738A">
        <w:t>, a</w:t>
      </w:r>
      <w:r w:rsidR="002162CA">
        <w:t>lle labels met dezelfde naam zijn doorverbonden.</w:t>
      </w:r>
      <w:r w:rsidR="00301BA9">
        <w:t xml:space="preserve"> </w:t>
      </w:r>
      <w:r w:rsidR="00337222">
        <w:t>Eveneens</w:t>
      </w:r>
      <w:r w:rsidR="00301BA9">
        <w:t xml:space="preserve"> zijn alle gebruikte pinnen </w:t>
      </w:r>
      <w:r w:rsidR="00921A80">
        <w:t>extern beschikbaar om metingen te doen of om apparatuur op aan te sluiten.</w:t>
      </w:r>
      <w:r w:rsidR="00BE2EB7">
        <w:t xml:space="preserve"> </w:t>
      </w:r>
    </w:p>
    <w:p w14:paraId="0DCA1191" w14:textId="36CB9134" w:rsidR="002162CA" w:rsidRDefault="002162CA" w:rsidP="002162CA">
      <w:r>
        <w:t>De bedoeling is dat de USB-C</w:t>
      </w:r>
      <w:r w:rsidR="00484124">
        <w:t>-</w:t>
      </w:r>
      <w:r>
        <w:t xml:space="preserve">connector dient om de microcontroller te programmeren. Dit </w:t>
      </w:r>
      <w:r w:rsidR="00CE4B14">
        <w:t xml:space="preserve">is </w:t>
      </w:r>
      <w:r w:rsidR="00F23FCC">
        <w:t xml:space="preserve">een standaard aan het worden zoals aangekaart </w:t>
      </w:r>
      <w:r w:rsidR="009625CD">
        <w:t xml:space="preserve">bij </w:t>
      </w:r>
      <w:r w:rsidR="00363B19">
        <w:t xml:space="preserve">hoofdstuk </w:t>
      </w:r>
      <w:r w:rsidR="00363B19">
        <w:fldChar w:fldCharType="begin"/>
      </w:r>
      <w:r w:rsidR="00363B19">
        <w:instrText xml:space="preserve"> REF _Ref133323258 \w \h </w:instrText>
      </w:r>
      <w:r w:rsidR="00363B19">
        <w:fldChar w:fldCharType="separate"/>
      </w:r>
      <w:r w:rsidR="00732DD9">
        <w:t>1.2.1</w:t>
      </w:r>
      <w:r w:rsidR="00363B19">
        <w:fldChar w:fldCharType="end"/>
      </w:r>
      <w:r w:rsidR="00363B19">
        <w:t>.</w:t>
      </w:r>
      <w:r w:rsidR="00AE790B">
        <w:t xml:space="preserve"> </w:t>
      </w:r>
      <w:r w:rsidR="00F03956">
        <w:t>Het</w:t>
      </w:r>
      <w:r w:rsidR="00DC2271">
        <w:t xml:space="preserve"> is </w:t>
      </w:r>
      <w:r w:rsidR="005B4BBC">
        <w:t>gemakkelijk</w:t>
      </w:r>
      <w:r w:rsidR="00DC2271">
        <w:t xml:space="preserve"> in gebruik</w:t>
      </w:r>
      <w:r w:rsidR="005E5834">
        <w:t>,</w:t>
      </w:r>
      <w:r w:rsidR="00DC2271">
        <w:t xml:space="preserve"> aangezien het niet uitmaakt hoe </w:t>
      </w:r>
      <w:r w:rsidR="00AF1DAF">
        <w:t xml:space="preserve">de kabel in de poort </w:t>
      </w:r>
      <w:r w:rsidR="005E5834">
        <w:t>wordt gestoken</w:t>
      </w:r>
      <w:r w:rsidR="00AF1DAF">
        <w:t>, het werkt altijd.</w:t>
      </w:r>
    </w:p>
    <w:p w14:paraId="12B3CFB2" w14:textId="3F001EEA" w:rsidR="00964BBC" w:rsidRDefault="00AC16DD" w:rsidP="002162CA">
      <w:r>
        <w:t>Om het circuit te programmeren</w:t>
      </w:r>
      <w:r w:rsidR="005B79DF">
        <w:t>, wordt</w:t>
      </w:r>
      <w:r>
        <w:t xml:space="preserve"> gebruik </w:t>
      </w:r>
      <w:r w:rsidR="005B79DF">
        <w:t xml:space="preserve">gemaakt </w:t>
      </w:r>
      <w:r>
        <w:t xml:space="preserve">van </w:t>
      </w:r>
      <w:r w:rsidR="005B4BBC">
        <w:t>twee</w:t>
      </w:r>
      <w:r w:rsidR="001E17B9">
        <w:t xml:space="preserve"> knoppen die dienen</w:t>
      </w:r>
      <w:r w:rsidR="00B077F7">
        <w:t xml:space="preserve"> </w:t>
      </w:r>
      <w:r w:rsidR="0038172F">
        <w:t xml:space="preserve">om een programma op de chip </w:t>
      </w:r>
      <w:r w:rsidR="008C26B7">
        <w:t>te</w:t>
      </w:r>
      <w:r w:rsidR="0038172F">
        <w:t xml:space="preserve"> </w:t>
      </w:r>
      <w:r w:rsidR="003276E3">
        <w:t xml:space="preserve">plaatsen. </w:t>
      </w:r>
      <w:r w:rsidR="000A3341">
        <w:t xml:space="preserve">De ene pin is een bootpin en de andere pin is een resetpin. </w:t>
      </w:r>
      <w:r w:rsidR="00F26AC2">
        <w:t>Deze knoppen worden niet gebruikt</w:t>
      </w:r>
      <w:r w:rsidR="002E2DF3">
        <w:t>,</w:t>
      </w:r>
      <w:r w:rsidR="00F26AC2">
        <w:t xml:space="preserve"> aangezien </w:t>
      </w:r>
      <w:r w:rsidR="00A51455">
        <w:t>dit proces door</w:t>
      </w:r>
      <w:r w:rsidR="00F26AC2">
        <w:t xml:space="preserve"> </w:t>
      </w:r>
      <w:r w:rsidR="00A246CD">
        <w:t>twee</w:t>
      </w:r>
      <w:r w:rsidR="00F26AC2">
        <w:t xml:space="preserve"> transistoren </w:t>
      </w:r>
      <w:r w:rsidR="00A51455">
        <w:t>kan worden geautomatiseerd.</w:t>
      </w:r>
      <w:r w:rsidR="00F26AC2">
        <w:t xml:space="preserve"> Als back-up zijn er wel nog </w:t>
      </w:r>
      <w:r w:rsidR="007D1733">
        <w:t>twee</w:t>
      </w:r>
      <w:r w:rsidR="00F26AC2">
        <w:t xml:space="preserve"> knoppen aanwezig.</w:t>
      </w:r>
    </w:p>
    <w:p w14:paraId="7AA8D8A5" w14:textId="56F2D4CB" w:rsidR="00F474F9" w:rsidRDefault="00964BBC" w:rsidP="002162CA">
      <w:r>
        <w:t xml:space="preserve">Enkele belangrijke componenten zijn </w:t>
      </w:r>
      <w:r w:rsidR="00077E0E">
        <w:t>elco‘s</w:t>
      </w:r>
      <w:r>
        <w:t xml:space="preserve"> en </w:t>
      </w:r>
      <w:r w:rsidR="00570521">
        <w:t>k</w:t>
      </w:r>
      <w:r w:rsidR="00055F20">
        <w:t>eramische condensatoren</w:t>
      </w:r>
      <w:r w:rsidR="00F474F9">
        <w:t>.</w:t>
      </w:r>
      <w:r w:rsidR="004E1523">
        <w:t xml:space="preserve"> </w:t>
      </w:r>
      <w:r w:rsidR="00F474F9">
        <w:t>Lage capaciteiten</w:t>
      </w:r>
      <w:r w:rsidR="00373943">
        <w:t xml:space="preserve"> tussen pico</w:t>
      </w:r>
      <w:r w:rsidR="004E1523">
        <w:t>-</w:t>
      </w:r>
      <w:r w:rsidR="00373943">
        <w:t xml:space="preserve"> en microfarad </w:t>
      </w:r>
      <w:r w:rsidR="00F474F9">
        <w:t>zorgen ervoor</w:t>
      </w:r>
      <w:r w:rsidR="005B4BBC">
        <w:t xml:space="preserve"> dat</w:t>
      </w:r>
      <w:r w:rsidR="00EE62CE">
        <w:t xml:space="preserve"> ruis weg te filteren</w:t>
      </w:r>
      <w:r w:rsidR="00557671">
        <w:t>,</w:t>
      </w:r>
      <w:r w:rsidR="00EE62CE">
        <w:t xml:space="preserve"> de spanning te stabiliseren en DC-</w:t>
      </w:r>
      <w:r w:rsidR="003013C5">
        <w:t>s</w:t>
      </w:r>
      <w:r w:rsidR="00EE62CE">
        <w:t>ignalen te blokkeren.</w:t>
      </w:r>
    </w:p>
    <w:p w14:paraId="276F01E8" w14:textId="00B995BC" w:rsidR="00EE62CE" w:rsidRDefault="00204AA0" w:rsidP="002162CA">
      <w:r>
        <w:rPr>
          <w:noProof/>
        </w:rPr>
        <w:drawing>
          <wp:anchor distT="0" distB="0" distL="114300" distR="114300" simplePos="0" relativeHeight="251660800" behindDoc="1" locked="0" layoutInCell="1" allowOverlap="1" wp14:anchorId="43B113B4" wp14:editId="42730FBC">
            <wp:simplePos x="0" y="0"/>
            <wp:positionH relativeFrom="column">
              <wp:posOffset>3570182</wp:posOffset>
            </wp:positionH>
            <wp:positionV relativeFrom="paragraph">
              <wp:posOffset>398780</wp:posOffset>
            </wp:positionV>
            <wp:extent cx="2049780" cy="1854200"/>
            <wp:effectExtent l="0" t="0" r="7620" b="0"/>
            <wp:wrapTight wrapText="bothSides">
              <wp:wrapPolygon edited="0">
                <wp:start x="0" y="0"/>
                <wp:lineTo x="0" y="21304"/>
                <wp:lineTo x="21480" y="21304"/>
                <wp:lineTo x="21480" y="0"/>
                <wp:lineTo x="0" y="0"/>
              </wp:wrapPolygon>
            </wp:wrapTight>
            <wp:docPr id="1155517272" name="Afbeelding 1155517272" descr="Stappenmotor - soorten en toepassingsvoorbeelden van stappenmotors |  Elektronische componenten. Distributeur en online winkel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ppenmotor - soorten en toepassingsvoorbeelden van stappenmotors |  Elektronische componenten. Distributeur en online winkel - Transfer  Multisort Elektronik."/>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961" t="9497" r="17379" b="7693"/>
                    <a:stretch/>
                  </pic:blipFill>
                  <pic:spPr bwMode="auto">
                    <a:xfrm>
                      <a:off x="0" y="0"/>
                      <a:ext cx="2049780"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2CE">
        <w:t xml:space="preserve">Hoge </w:t>
      </w:r>
      <w:r w:rsidR="00437D4C">
        <w:t>capaciteiten (</w:t>
      </w:r>
      <w:r w:rsidR="006E5E24">
        <w:t xml:space="preserve">bereik van enkele farads) zorgen ervoor </w:t>
      </w:r>
      <w:r w:rsidR="00B4353F">
        <w:t xml:space="preserve">dat </w:t>
      </w:r>
      <w:r w:rsidR="006E5E24">
        <w:t xml:space="preserve">er </w:t>
      </w:r>
      <w:r w:rsidR="00126509">
        <w:t xml:space="preserve">bepaalde lading </w:t>
      </w:r>
      <w:r w:rsidR="00B4353F">
        <w:t>kan worden opge</w:t>
      </w:r>
      <w:r w:rsidR="00126509">
        <w:t>sla</w:t>
      </w:r>
      <w:r w:rsidR="005B4BBC">
        <w:t>gen</w:t>
      </w:r>
      <w:r w:rsidR="006F3748">
        <w:t>.</w:t>
      </w:r>
    </w:p>
    <w:p w14:paraId="60F8BEF7" w14:textId="64792C16" w:rsidR="006B40B4" w:rsidRDefault="00240012" w:rsidP="00A5165F">
      <w:r>
        <w:t xml:space="preserve">Er is </w:t>
      </w:r>
      <w:r w:rsidR="006F3748">
        <w:t xml:space="preserve">ook </w:t>
      </w:r>
      <w:r>
        <w:t>een sense</w:t>
      </w:r>
      <w:r w:rsidR="005B4BBC">
        <w:t>-</w:t>
      </w:r>
      <w:r>
        <w:t>weerstand</w:t>
      </w:r>
      <w:r w:rsidR="006F3748">
        <w:t xml:space="preserve"> aanwezig in het project </w:t>
      </w:r>
      <w:r w:rsidR="00DE3CC9">
        <w:t>met</w:t>
      </w:r>
      <w:r w:rsidR="006F3748">
        <w:t xml:space="preserve"> een weerstand van </w:t>
      </w:r>
      <w:r w:rsidR="003247A5">
        <w:t>0,1</w:t>
      </w:r>
      <w:r w:rsidR="00857781">
        <w:t>1</w:t>
      </w:r>
      <w:r w:rsidR="006D5C67">
        <w:t xml:space="preserve"> ohm</w:t>
      </w:r>
      <w:r w:rsidR="00DE3CC9">
        <w:t xml:space="preserve">. </w:t>
      </w:r>
      <w:r w:rsidR="00B16D57">
        <w:t>Er</w:t>
      </w:r>
      <w:r w:rsidR="00217006">
        <w:t xml:space="preserve"> wordt gebruik gemaakt van</w:t>
      </w:r>
      <w:r w:rsidR="007D1733">
        <w:t xml:space="preserve"> twee weerstanden, één voor </w:t>
      </w:r>
      <w:r w:rsidR="005D4539">
        <w:t>spoel A in de motor en één voor spoel B in de motor.</w:t>
      </w:r>
      <w:r w:rsidR="00DA50A7">
        <w:t xml:space="preserve"> </w:t>
      </w:r>
      <w:r w:rsidR="00B16D57">
        <w:t>Op die manier</w:t>
      </w:r>
      <w:r w:rsidR="008D32F0">
        <w:t xml:space="preserve"> kan</w:t>
      </w:r>
      <w:r w:rsidR="00DA50A7">
        <w:t xml:space="preserve"> de stroom in de spoel </w:t>
      </w:r>
      <w:r w:rsidR="008D32F0">
        <w:t>worden gemeten.</w:t>
      </w:r>
      <w:r w:rsidR="009146CE">
        <w:t xml:space="preserve"> </w:t>
      </w:r>
      <w:r w:rsidR="009146CE">
        <w:fldChar w:fldCharType="begin"/>
      </w:r>
      <w:r w:rsidR="009146CE">
        <w:instrText xml:space="preserve"> REF _Ref133340444 \h </w:instrText>
      </w:r>
      <w:r w:rsidR="009146CE">
        <w:fldChar w:fldCharType="separate"/>
      </w:r>
      <w:r w:rsidR="00732DD9">
        <w:t xml:space="preserve">Figuur </w:t>
      </w:r>
      <w:r w:rsidR="00732DD9">
        <w:rPr>
          <w:noProof/>
        </w:rPr>
        <w:t>30</w:t>
      </w:r>
      <w:r w:rsidR="009146CE">
        <w:fldChar w:fldCharType="end"/>
      </w:r>
      <w:r w:rsidR="000C128E">
        <w:t xml:space="preserve"> </w:t>
      </w:r>
      <w:sdt>
        <w:sdtPr>
          <w:id w:val="1952427018"/>
          <w:citation/>
        </w:sdtPr>
        <w:sdtContent>
          <w:r w:rsidR="000C128E">
            <w:fldChar w:fldCharType="begin"/>
          </w:r>
          <w:r w:rsidR="000C128E">
            <w:rPr>
              <w:lang w:val="nl-NL"/>
            </w:rPr>
            <w:instrText xml:space="preserve"> CITATION TME20 \l 1043 </w:instrText>
          </w:r>
          <w:r w:rsidR="000C128E">
            <w:fldChar w:fldCharType="separate"/>
          </w:r>
          <w:r w:rsidR="00421828" w:rsidRPr="00421828">
            <w:rPr>
              <w:noProof/>
              <w:lang w:val="nl-NL"/>
            </w:rPr>
            <w:t>[30]</w:t>
          </w:r>
          <w:r w:rsidR="000C128E">
            <w:fldChar w:fldCharType="end"/>
          </w:r>
        </w:sdtContent>
      </w:sdt>
    </w:p>
    <w:p w14:paraId="2C7E4F6E" w14:textId="402A53FF" w:rsidR="00204AA0" w:rsidRDefault="006B40B4" w:rsidP="00204AA0">
      <w:pPr>
        <w:pStyle w:val="Bijschrift"/>
        <w:ind w:left="5664"/>
        <w:sectPr w:rsidR="00204AA0" w:rsidSect="00995550">
          <w:pgSz w:w="11906" w:h="16838"/>
          <w:pgMar w:top="1417" w:right="1417" w:bottom="1417" w:left="1417" w:header="708" w:footer="708" w:gutter="0"/>
          <w:cols w:space="708"/>
          <w:titlePg/>
          <w:docGrid w:linePitch="360"/>
        </w:sectPr>
      </w:pPr>
      <w:bookmarkStart w:id="121" w:name="_Ref133340444"/>
      <w:bookmarkStart w:id="122" w:name="_Toc136546233"/>
      <w:r>
        <w:t xml:space="preserve">Figuur </w:t>
      </w:r>
      <w:r>
        <w:fldChar w:fldCharType="begin"/>
      </w:r>
      <w:r>
        <w:instrText xml:space="preserve"> SEQ Figuur \* ARABIC </w:instrText>
      </w:r>
      <w:r>
        <w:fldChar w:fldCharType="separate"/>
      </w:r>
      <w:r w:rsidR="00732DD9">
        <w:rPr>
          <w:noProof/>
        </w:rPr>
        <w:t>30</w:t>
      </w:r>
      <w:r>
        <w:fldChar w:fldCharType="end"/>
      </w:r>
      <w:bookmarkEnd w:id="121"/>
      <w:r>
        <w:t>: Spoelen in een stappenmotor</w:t>
      </w:r>
      <w:r w:rsidR="000C128E" w:rsidRPr="000C128E">
        <w:t xml:space="preserve"> [29]</w:t>
      </w:r>
      <w:bookmarkEnd w:id="122"/>
    </w:p>
    <w:p w14:paraId="409BC868" w14:textId="2F4DE5DC" w:rsidR="00404969" w:rsidRDefault="00404969" w:rsidP="006B40B4">
      <w:pPr>
        <w:pStyle w:val="Bijschrift"/>
      </w:pPr>
    </w:p>
    <w:p w14:paraId="6297425B" w14:textId="7B341388" w:rsidR="00550D6B" w:rsidRPr="00550D6B" w:rsidRDefault="00271698" w:rsidP="00550D6B">
      <w:pPr>
        <w:pStyle w:val="Kop2"/>
      </w:pPr>
      <w:bookmarkStart w:id="123" w:name="_Ref133332599"/>
      <w:bookmarkStart w:id="124" w:name="_Toc136546187"/>
      <w:r>
        <w:t>B</w:t>
      </w:r>
      <w:r w:rsidRPr="00271698">
        <w:t>oard design</w:t>
      </w:r>
      <w:bookmarkEnd w:id="123"/>
      <w:bookmarkEnd w:id="124"/>
    </w:p>
    <w:p w14:paraId="67857F0E" w14:textId="6C69BCBB" w:rsidR="00E51537" w:rsidRPr="00E51537" w:rsidRDefault="00752B4A" w:rsidP="00E51537">
      <w:r>
        <w:t xml:space="preserve">De printplaat is te vinden in </w:t>
      </w:r>
      <w:r w:rsidR="00F00211">
        <w:fldChar w:fldCharType="begin"/>
      </w:r>
      <w:r w:rsidR="00F00211">
        <w:instrText xml:space="preserve"> REF _Ref133345607 \h </w:instrText>
      </w:r>
      <w:r w:rsidR="00F00211">
        <w:fldChar w:fldCharType="separate"/>
      </w:r>
      <w:r w:rsidR="00732DD9">
        <w:t xml:space="preserve">Bijlage </w:t>
      </w:r>
      <w:r w:rsidR="00732DD9">
        <w:rPr>
          <w:noProof/>
        </w:rPr>
        <w:t>6</w:t>
      </w:r>
      <w:r w:rsidR="00F00211">
        <w:fldChar w:fldCharType="end"/>
      </w:r>
      <w:r w:rsidR="003B5EA0">
        <w:t>.</w:t>
      </w:r>
    </w:p>
    <w:p w14:paraId="27431AE6" w14:textId="72ABB319" w:rsidR="009C2F2D" w:rsidRPr="00C211F4" w:rsidRDefault="003B5EA0" w:rsidP="009C2F2D">
      <w:r>
        <w:t>Door</w:t>
      </w:r>
      <w:r w:rsidR="009C2F2D" w:rsidRPr="00C211F4">
        <w:t xml:space="preserve"> het grote aantal componenten en de plaatsing van de </w:t>
      </w:r>
      <w:r>
        <w:t xml:space="preserve">pcb wordt er </w:t>
      </w:r>
      <w:r w:rsidR="009C2F2D" w:rsidRPr="00C211F4">
        <w:t>een 4</w:t>
      </w:r>
      <w:r w:rsidR="00865634">
        <w:t>-</w:t>
      </w:r>
      <w:r w:rsidR="009C2F2D" w:rsidRPr="00C211F4">
        <w:t xml:space="preserve">lagen </w:t>
      </w:r>
      <w:r w:rsidR="00E43679">
        <w:t xml:space="preserve">pcb </w:t>
      </w:r>
      <w:r w:rsidR="009C2F2D" w:rsidRPr="00C211F4">
        <w:t>ontw</w:t>
      </w:r>
      <w:r w:rsidR="00865634">
        <w:t>o</w:t>
      </w:r>
      <w:r w:rsidR="009C2F2D" w:rsidRPr="00C211F4">
        <w:t>rpen. Een 4</w:t>
      </w:r>
      <w:r w:rsidR="00E43679">
        <w:t>-</w:t>
      </w:r>
      <w:r w:rsidR="009C2F2D" w:rsidRPr="00C211F4">
        <w:t xml:space="preserve">lagen </w:t>
      </w:r>
      <w:r w:rsidR="00E43679">
        <w:t>pcb</w:t>
      </w:r>
      <w:r w:rsidR="009C2F2D" w:rsidRPr="00C211F4">
        <w:t xml:space="preserve"> is een printplaat met vier lagen koperen geleiders en wordt vaak gebruikt voor complexe elektronica. Bij het ontwerp</w:t>
      </w:r>
      <w:r w:rsidR="00EF6DAA" w:rsidRPr="00C211F4">
        <w:t>proces</w:t>
      </w:r>
      <w:r w:rsidR="009C2F2D" w:rsidRPr="00C211F4">
        <w:t xml:space="preserve"> zijn er verschillende belangrijke factoren om rekening mee te houden.</w:t>
      </w:r>
    </w:p>
    <w:p w14:paraId="40EC9CA3" w14:textId="0B357C9E" w:rsidR="009C2F2D" w:rsidRPr="00C211F4" w:rsidRDefault="009C2F2D" w:rsidP="009C2F2D">
      <w:r w:rsidRPr="00C211F4">
        <w:t xml:space="preserve">Allereerst is de lay-out van het </w:t>
      </w:r>
      <w:r w:rsidR="00A6285B">
        <w:t>pcb</w:t>
      </w:r>
      <w:r w:rsidRPr="00C211F4">
        <w:t xml:space="preserve"> van groot belang. Het ontwerp moet zorgvuldig worden gepland om ervoor te zorgen dat alle onderdelen op de juiste manier kunnen worden geplaatst en verbonden. De plaatsing en routing van de koperbanen kan </w:t>
      </w:r>
      <w:r w:rsidR="00365AE2" w:rsidRPr="00C211F4">
        <w:t>van groot belang zijn voor</w:t>
      </w:r>
      <w:r w:rsidRPr="00C211F4">
        <w:t xml:space="preserve"> de prestaties van </w:t>
      </w:r>
      <w:r w:rsidR="00365AE2" w:rsidRPr="00C211F4">
        <w:t>de</w:t>
      </w:r>
      <w:r w:rsidRPr="00C211F4">
        <w:t xml:space="preserve"> </w:t>
      </w:r>
      <w:r w:rsidR="00556721">
        <w:t>pcb</w:t>
      </w:r>
      <w:r w:rsidRPr="00C211F4">
        <w:t xml:space="preserve">. </w:t>
      </w:r>
      <w:r w:rsidR="006E0EA2">
        <w:t>In dit project wordt gebruik gemaakt</w:t>
      </w:r>
      <w:r w:rsidRPr="00C211F4">
        <w:t xml:space="preserve"> van een </w:t>
      </w:r>
      <w:r w:rsidR="00F325C0">
        <w:t>lcd</w:t>
      </w:r>
      <w:r w:rsidRPr="00C211F4">
        <w:t xml:space="preserve"> van </w:t>
      </w:r>
      <w:r w:rsidR="00F94082">
        <w:t xml:space="preserve">   </w:t>
      </w:r>
      <w:r w:rsidR="00BD4D81">
        <w:t xml:space="preserve">  </w:t>
      </w:r>
      <w:r w:rsidRPr="00C211F4">
        <w:t>93</w:t>
      </w:r>
      <w:r w:rsidR="00F94082">
        <w:t xml:space="preserve"> mm </w:t>
      </w:r>
      <w:r w:rsidRPr="00C211F4">
        <w:t>x</w:t>
      </w:r>
      <w:r w:rsidR="00F94082">
        <w:t xml:space="preserve"> </w:t>
      </w:r>
      <w:r w:rsidRPr="00C211F4">
        <w:t>70</w:t>
      </w:r>
      <w:r w:rsidR="00F94082">
        <w:t xml:space="preserve"> </w:t>
      </w:r>
      <w:r w:rsidRPr="00C211F4">
        <w:t>mm</w:t>
      </w:r>
      <w:r w:rsidR="00613F4C">
        <w:t xml:space="preserve"> om</w:t>
      </w:r>
      <w:r w:rsidRPr="00C211F4">
        <w:t xml:space="preserve"> op de </w:t>
      </w:r>
      <w:r w:rsidR="00FD4891">
        <w:t>pcb</w:t>
      </w:r>
      <w:r w:rsidR="00613F4C">
        <w:t xml:space="preserve"> te</w:t>
      </w:r>
      <w:r w:rsidRPr="00C211F4">
        <w:t xml:space="preserve"> plaatsen</w:t>
      </w:r>
      <w:r w:rsidR="00F17798">
        <w:t>. Dit betekent dan</w:t>
      </w:r>
      <w:r w:rsidRPr="00C211F4">
        <w:t xml:space="preserve"> de componenten met koelelementen zorgvuldig moesten </w:t>
      </w:r>
      <w:r w:rsidR="00D14B17">
        <w:t>worden ge</w:t>
      </w:r>
      <w:r w:rsidRPr="00C211F4">
        <w:t>positione</w:t>
      </w:r>
      <w:r w:rsidR="00D14B17">
        <w:t>e</w:t>
      </w:r>
      <w:r w:rsidRPr="00C211F4">
        <w:t>r</w:t>
      </w:r>
      <w:r w:rsidR="00D14B17">
        <w:t>d</w:t>
      </w:r>
      <w:r w:rsidRPr="00C211F4">
        <w:t xml:space="preserve"> om te voorkomen dat ze in de weg </w:t>
      </w:r>
      <w:r w:rsidR="00D14B17">
        <w:t>staan</w:t>
      </w:r>
      <w:r w:rsidRPr="00C211F4">
        <w:t xml:space="preserve"> van de </w:t>
      </w:r>
      <w:r w:rsidR="00F325C0">
        <w:t>lcd</w:t>
      </w:r>
      <w:r w:rsidRPr="00C211F4">
        <w:t>.</w:t>
      </w:r>
    </w:p>
    <w:p w14:paraId="0C9A9752" w14:textId="0C6D3F0B" w:rsidR="009C2F2D" w:rsidRPr="00C211F4" w:rsidRDefault="00247BD3" w:rsidP="009C2F2D">
      <w:r w:rsidRPr="00247BD3">
        <w:rPr>
          <w:i/>
          <w:iCs/>
          <w:noProof/>
        </w:rPr>
        <w:drawing>
          <wp:anchor distT="0" distB="0" distL="114300" distR="114300" simplePos="0" relativeHeight="251667968" behindDoc="1" locked="0" layoutInCell="1" allowOverlap="1" wp14:anchorId="0F110770" wp14:editId="4F69B7E3">
            <wp:simplePos x="0" y="0"/>
            <wp:positionH relativeFrom="column">
              <wp:posOffset>3582698</wp:posOffset>
            </wp:positionH>
            <wp:positionV relativeFrom="paragraph">
              <wp:posOffset>1119126</wp:posOffset>
            </wp:positionV>
            <wp:extent cx="1962785" cy="3064510"/>
            <wp:effectExtent l="0" t="0" r="0" b="2540"/>
            <wp:wrapSquare wrapText="bothSides"/>
            <wp:docPr id="729553026" name="Afbeelding 7295530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3026" name="Afbeelding 1" descr="Afbeelding met tafel&#10;&#10;Automatisch gegenereerde beschrijving"/>
                    <pic:cNvPicPr/>
                  </pic:nvPicPr>
                  <pic:blipFill>
                    <a:blip r:embed="rId59">
                      <a:extLst>
                        <a:ext uri="{28A0092B-C50C-407E-A947-70E740481C1C}">
                          <a14:useLocalDpi xmlns:a14="http://schemas.microsoft.com/office/drawing/2010/main" val="0"/>
                        </a:ext>
                      </a:extLst>
                    </a:blip>
                    <a:stretch>
                      <a:fillRect/>
                    </a:stretch>
                  </pic:blipFill>
                  <pic:spPr>
                    <a:xfrm>
                      <a:off x="0" y="0"/>
                      <a:ext cx="1962785" cy="3064510"/>
                    </a:xfrm>
                    <a:prstGeom prst="rect">
                      <a:avLst/>
                    </a:prstGeom>
                  </pic:spPr>
                </pic:pic>
              </a:graphicData>
            </a:graphic>
            <wp14:sizeRelH relativeFrom="margin">
              <wp14:pctWidth>0</wp14:pctWidth>
            </wp14:sizeRelH>
            <wp14:sizeRelV relativeFrom="margin">
              <wp14:pctHeight>0</wp14:pctHeight>
            </wp14:sizeRelV>
          </wp:anchor>
        </w:drawing>
      </w:r>
      <w:r w:rsidR="009C2F2D" w:rsidRPr="00C211F4">
        <w:t xml:space="preserve">Een andere belangrijke factor is thermische beheersing. </w:t>
      </w:r>
      <w:r w:rsidR="00EB2859">
        <w:t>Op de printplaat staan</w:t>
      </w:r>
      <w:r w:rsidR="009C2F2D" w:rsidRPr="00C211F4">
        <w:t xml:space="preserve"> enkele componenten die warmte genereren, dus moet ervoor </w:t>
      </w:r>
      <w:r w:rsidR="000713DF">
        <w:t>worden ge</w:t>
      </w:r>
      <w:r w:rsidR="009C2F2D" w:rsidRPr="00C211F4">
        <w:t>zorg</w:t>
      </w:r>
      <w:r w:rsidR="000713DF">
        <w:t>d</w:t>
      </w:r>
      <w:r w:rsidR="009C2F2D" w:rsidRPr="00C211F4">
        <w:t xml:space="preserve"> dat de warmteafvoer van deze componenten goed verloopt en dat ze geen problemen veroorzaken. Dit kan worden bereikt door het gebruik van koperbanen en thermische pads, die </w:t>
      </w:r>
      <w:r w:rsidR="00774A0A" w:rsidRPr="00C211F4">
        <w:t xml:space="preserve">op hun beurt </w:t>
      </w:r>
      <w:r w:rsidR="009C2F2D" w:rsidRPr="00C211F4">
        <w:t>de warmteafvoer verbeteren en voorkomen dat de componenten oververhit raken.</w:t>
      </w:r>
    </w:p>
    <w:p w14:paraId="2851E1DB" w14:textId="34A06E95" w:rsidR="001D3312" w:rsidRDefault="009C2F2D" w:rsidP="00E36E82">
      <w:pPr>
        <w:pStyle w:val="Bijschrift"/>
        <w:rPr>
          <w:i w:val="0"/>
          <w:color w:val="auto"/>
          <w:sz w:val="24"/>
          <w:szCs w:val="22"/>
        </w:rPr>
      </w:pPr>
      <w:r w:rsidRPr="00247BD3">
        <w:rPr>
          <w:i w:val="0"/>
          <w:color w:val="auto"/>
          <w:sz w:val="24"/>
          <w:szCs w:val="22"/>
        </w:rPr>
        <w:t>Daarnaast is stroomvoorziening een cruciale factor bij het ontwerpen van</w:t>
      </w:r>
      <w:r w:rsidRPr="00C211F4">
        <w:t xml:space="preserve"> </w:t>
      </w:r>
      <w:r w:rsidRPr="00E36E82">
        <w:rPr>
          <w:i w:val="0"/>
          <w:color w:val="auto"/>
          <w:sz w:val="24"/>
          <w:szCs w:val="22"/>
        </w:rPr>
        <w:t xml:space="preserve">een </w:t>
      </w:r>
      <w:r w:rsidR="00F42F95">
        <w:rPr>
          <w:i w:val="0"/>
          <w:color w:val="auto"/>
          <w:sz w:val="24"/>
          <w:szCs w:val="22"/>
        </w:rPr>
        <w:t>pcb</w:t>
      </w:r>
      <w:r w:rsidRPr="00E36E82">
        <w:rPr>
          <w:i w:val="0"/>
          <w:color w:val="auto"/>
          <w:sz w:val="24"/>
          <w:szCs w:val="22"/>
        </w:rPr>
        <w:t xml:space="preserve">. Tijdens het ontwerp </w:t>
      </w:r>
      <w:r w:rsidR="00DB21B0">
        <w:rPr>
          <w:i w:val="0"/>
          <w:color w:val="auto"/>
          <w:sz w:val="24"/>
          <w:szCs w:val="22"/>
        </w:rPr>
        <w:t>werd</w:t>
      </w:r>
      <w:r w:rsidRPr="00E36E82">
        <w:rPr>
          <w:i w:val="0"/>
          <w:color w:val="auto"/>
          <w:sz w:val="24"/>
          <w:szCs w:val="22"/>
        </w:rPr>
        <w:t xml:space="preserve"> </w:t>
      </w:r>
      <w:r w:rsidR="0047456C">
        <w:rPr>
          <w:i w:val="0"/>
          <w:color w:val="auto"/>
          <w:sz w:val="24"/>
          <w:szCs w:val="22"/>
        </w:rPr>
        <w:t xml:space="preserve">er </w:t>
      </w:r>
      <w:r w:rsidRPr="00E36E82">
        <w:rPr>
          <w:i w:val="0"/>
          <w:color w:val="auto"/>
          <w:sz w:val="24"/>
          <w:szCs w:val="22"/>
        </w:rPr>
        <w:t>rekening</w:t>
      </w:r>
      <w:r>
        <w:rPr>
          <w:i w:val="0"/>
          <w:color w:val="auto"/>
          <w:sz w:val="24"/>
          <w:szCs w:val="22"/>
        </w:rPr>
        <w:t xml:space="preserve"> </w:t>
      </w:r>
      <w:r w:rsidR="0047456C">
        <w:rPr>
          <w:i w:val="0"/>
          <w:color w:val="auto"/>
          <w:sz w:val="24"/>
          <w:szCs w:val="22"/>
        </w:rPr>
        <w:t>mee</w:t>
      </w:r>
      <w:r w:rsidR="00F33853">
        <w:rPr>
          <w:i w:val="0"/>
          <w:color w:val="auto"/>
          <w:sz w:val="24"/>
          <w:szCs w:val="22"/>
        </w:rPr>
        <w:t xml:space="preserve"> ge</w:t>
      </w:r>
      <w:r w:rsidRPr="00E36E82">
        <w:rPr>
          <w:i w:val="0"/>
          <w:color w:val="auto"/>
          <w:sz w:val="24"/>
          <w:szCs w:val="22"/>
        </w:rPr>
        <w:t xml:space="preserve">houden dat de voedingsbanen op de </w:t>
      </w:r>
      <w:r w:rsidR="00885CB7">
        <w:rPr>
          <w:i w:val="0"/>
          <w:color w:val="auto"/>
          <w:sz w:val="24"/>
          <w:szCs w:val="22"/>
        </w:rPr>
        <w:t>pcb</w:t>
      </w:r>
      <w:r w:rsidRPr="00E36E82">
        <w:rPr>
          <w:i w:val="0"/>
          <w:color w:val="auto"/>
          <w:sz w:val="24"/>
          <w:szCs w:val="22"/>
        </w:rPr>
        <w:t xml:space="preserve"> dik genoeg </w:t>
      </w:r>
      <w:r w:rsidR="004C2130">
        <w:rPr>
          <w:i w:val="0"/>
          <w:color w:val="auto"/>
          <w:sz w:val="24"/>
          <w:szCs w:val="22"/>
        </w:rPr>
        <w:t>zijn</w:t>
      </w:r>
      <w:r w:rsidRPr="00E36E82">
        <w:rPr>
          <w:i w:val="0"/>
          <w:color w:val="auto"/>
          <w:sz w:val="24"/>
          <w:szCs w:val="22"/>
        </w:rPr>
        <w:t xml:space="preserve"> zodat deze banen niet </w:t>
      </w:r>
      <w:r w:rsidR="00BD1F4A">
        <w:rPr>
          <w:i w:val="0"/>
          <w:color w:val="auto"/>
          <w:sz w:val="24"/>
          <w:szCs w:val="22"/>
        </w:rPr>
        <w:t>door</w:t>
      </w:r>
      <w:r w:rsidRPr="00E36E82">
        <w:rPr>
          <w:i w:val="0"/>
          <w:color w:val="auto"/>
          <w:sz w:val="24"/>
          <w:szCs w:val="22"/>
        </w:rPr>
        <w:t xml:space="preserve">branden als er </w:t>
      </w:r>
      <w:r w:rsidR="008D2651" w:rsidRPr="00E36E82">
        <w:rPr>
          <w:i w:val="0"/>
          <w:color w:val="auto"/>
          <w:sz w:val="24"/>
          <w:szCs w:val="22"/>
        </w:rPr>
        <w:t>te</w:t>
      </w:r>
      <w:r w:rsidR="007B5593">
        <w:rPr>
          <w:i w:val="0"/>
          <w:color w:val="auto"/>
          <w:sz w:val="24"/>
          <w:szCs w:val="22"/>
        </w:rPr>
        <w:t xml:space="preserve"> </w:t>
      </w:r>
      <w:r w:rsidR="008D2651" w:rsidRPr="00E36E82">
        <w:rPr>
          <w:i w:val="0"/>
          <w:color w:val="auto"/>
          <w:sz w:val="24"/>
          <w:szCs w:val="22"/>
        </w:rPr>
        <w:t>veel</w:t>
      </w:r>
      <w:r w:rsidRPr="00E36E82">
        <w:rPr>
          <w:i w:val="0"/>
          <w:color w:val="auto"/>
          <w:sz w:val="24"/>
          <w:szCs w:val="22"/>
        </w:rPr>
        <w:t xml:space="preserve"> stroom door</w:t>
      </w:r>
      <w:r>
        <w:rPr>
          <w:i w:val="0"/>
          <w:color w:val="auto"/>
          <w:sz w:val="24"/>
          <w:szCs w:val="22"/>
        </w:rPr>
        <w:t xml:space="preserve"> </w:t>
      </w:r>
      <w:r w:rsidRPr="00E36E82">
        <w:rPr>
          <w:i w:val="0"/>
          <w:color w:val="auto"/>
          <w:sz w:val="24"/>
          <w:szCs w:val="22"/>
        </w:rPr>
        <w:t>loopt. Dit kan worden bereikt door het gebruik van brede koperbanen</w:t>
      </w:r>
      <w:r w:rsidR="00550D6B" w:rsidRPr="00E36E82">
        <w:rPr>
          <w:i w:val="0"/>
          <w:color w:val="auto"/>
          <w:sz w:val="24"/>
          <w:szCs w:val="22"/>
        </w:rPr>
        <w:t>.</w:t>
      </w:r>
      <w:r w:rsidR="00814D93" w:rsidRPr="00E36E82">
        <w:rPr>
          <w:i w:val="0"/>
          <w:color w:val="auto"/>
          <w:sz w:val="24"/>
          <w:szCs w:val="22"/>
        </w:rPr>
        <w:t xml:space="preserve"> Deze </w:t>
      </w:r>
      <w:r w:rsidR="00EC65AC" w:rsidRPr="00E36E82">
        <w:rPr>
          <w:i w:val="0"/>
          <w:color w:val="auto"/>
          <w:sz w:val="24"/>
          <w:szCs w:val="22"/>
        </w:rPr>
        <w:t>koperbanen</w:t>
      </w:r>
      <w:r w:rsidR="00EC65AC">
        <w:rPr>
          <w:i w:val="0"/>
          <w:color w:val="auto"/>
          <w:sz w:val="24"/>
          <w:szCs w:val="22"/>
        </w:rPr>
        <w:t xml:space="preserve"> </w:t>
      </w:r>
      <w:r w:rsidR="007D77FB">
        <w:rPr>
          <w:i w:val="0"/>
          <w:color w:val="auto"/>
          <w:sz w:val="24"/>
          <w:szCs w:val="22"/>
        </w:rPr>
        <w:t>w</w:t>
      </w:r>
      <w:r w:rsidR="005B4BBC">
        <w:rPr>
          <w:i w:val="0"/>
          <w:color w:val="auto"/>
          <w:sz w:val="24"/>
          <w:szCs w:val="22"/>
        </w:rPr>
        <w:t>o</w:t>
      </w:r>
      <w:r w:rsidR="007D77FB">
        <w:rPr>
          <w:i w:val="0"/>
          <w:color w:val="auto"/>
          <w:sz w:val="24"/>
          <w:szCs w:val="22"/>
        </w:rPr>
        <w:t>rden</w:t>
      </w:r>
      <w:r w:rsidR="00EC65AC">
        <w:rPr>
          <w:i w:val="0"/>
          <w:color w:val="auto"/>
          <w:sz w:val="24"/>
          <w:szCs w:val="22"/>
        </w:rPr>
        <w:t xml:space="preserve"> </w:t>
      </w:r>
      <w:r w:rsidR="00EC65AC" w:rsidRPr="00E36E82">
        <w:rPr>
          <w:i w:val="0"/>
          <w:color w:val="auto"/>
          <w:sz w:val="24"/>
          <w:szCs w:val="22"/>
        </w:rPr>
        <w:t xml:space="preserve">berekend door gebruik te maken van een </w:t>
      </w:r>
      <w:r w:rsidR="00717C7F">
        <w:rPr>
          <w:i w:val="0"/>
          <w:color w:val="auto"/>
          <w:sz w:val="24"/>
          <w:szCs w:val="22"/>
        </w:rPr>
        <w:t>pcb</w:t>
      </w:r>
      <w:r w:rsidR="00C6393F">
        <w:rPr>
          <w:i w:val="0"/>
          <w:color w:val="auto"/>
          <w:sz w:val="24"/>
          <w:szCs w:val="22"/>
        </w:rPr>
        <w:t>-</w:t>
      </w:r>
      <w:r w:rsidR="0033061E">
        <w:rPr>
          <w:i w:val="0"/>
          <w:color w:val="auto"/>
          <w:sz w:val="24"/>
          <w:szCs w:val="22"/>
        </w:rPr>
        <w:t>t</w:t>
      </w:r>
      <w:r w:rsidR="00EC65AC" w:rsidRPr="00E36E82">
        <w:rPr>
          <w:i w:val="0"/>
          <w:color w:val="auto"/>
          <w:sz w:val="24"/>
          <w:szCs w:val="22"/>
        </w:rPr>
        <w:t xml:space="preserve">race </w:t>
      </w:r>
      <w:r w:rsidR="0033061E">
        <w:rPr>
          <w:i w:val="0"/>
          <w:color w:val="auto"/>
          <w:sz w:val="24"/>
          <w:szCs w:val="22"/>
        </w:rPr>
        <w:t>w</w:t>
      </w:r>
      <w:r w:rsidR="00EC65AC" w:rsidRPr="00E36E82">
        <w:rPr>
          <w:i w:val="0"/>
          <w:color w:val="auto"/>
          <w:sz w:val="24"/>
          <w:szCs w:val="22"/>
        </w:rPr>
        <w:t xml:space="preserve">idth </w:t>
      </w:r>
      <w:r w:rsidR="0033061E">
        <w:rPr>
          <w:i w:val="0"/>
          <w:color w:val="auto"/>
          <w:sz w:val="24"/>
          <w:szCs w:val="22"/>
        </w:rPr>
        <w:t>c</w:t>
      </w:r>
      <w:r w:rsidR="00EC65AC" w:rsidRPr="00E36E82">
        <w:rPr>
          <w:i w:val="0"/>
          <w:color w:val="auto"/>
          <w:sz w:val="24"/>
          <w:szCs w:val="22"/>
        </w:rPr>
        <w:t>alculator</w:t>
      </w:r>
      <w:r w:rsidR="009C3A6A" w:rsidRPr="00E36E82">
        <w:rPr>
          <w:i w:val="0"/>
          <w:color w:val="auto"/>
          <w:sz w:val="24"/>
          <w:szCs w:val="22"/>
        </w:rPr>
        <w:t>.</w:t>
      </w:r>
      <w:r w:rsidR="001E626C" w:rsidRPr="00E36E82">
        <w:rPr>
          <w:i w:val="0"/>
          <w:color w:val="auto"/>
          <w:sz w:val="24"/>
          <w:szCs w:val="22"/>
        </w:rPr>
        <w:t xml:space="preserve"> </w:t>
      </w:r>
    </w:p>
    <w:p w14:paraId="02BBEB16" w14:textId="0AA36571" w:rsidR="006B40B4" w:rsidRPr="0080369C" w:rsidRDefault="006B7D19" w:rsidP="00925CCE">
      <w:r w:rsidRPr="006B7D19">
        <w:rPr>
          <w:i/>
        </w:rPr>
        <w:t xml:space="preserve">Voor de correcte specificatie dienen enkele gegevens te worden ingevoerd, zoals de maximale stroomcapaciteit van de koperbaan en de dikte van de </w:t>
      </w:r>
      <w:r w:rsidR="0052658B">
        <w:rPr>
          <w:i/>
        </w:rPr>
        <w:t>pcb</w:t>
      </w:r>
      <w:r w:rsidRPr="006B7D19">
        <w:rPr>
          <w:i/>
        </w:rPr>
        <w:t>.</w:t>
      </w:r>
      <w:r w:rsidR="004B4965">
        <w:rPr>
          <w:i/>
        </w:rPr>
        <w:t xml:space="preserve"> Na</w:t>
      </w:r>
      <w:r w:rsidR="00AC3135">
        <w:rPr>
          <w:i/>
        </w:rPr>
        <w:t xml:space="preserve"> het invullen van de gegevens</w:t>
      </w:r>
      <w:r w:rsidR="006B2A75">
        <w:rPr>
          <w:i/>
        </w:rPr>
        <w:t>, is de vaststelling</w:t>
      </w:r>
      <w:r w:rsidR="00AC3135">
        <w:rPr>
          <w:i/>
        </w:rPr>
        <w:t xml:space="preserve"> da</w:t>
      </w:r>
      <w:r w:rsidR="00A6159E">
        <w:rPr>
          <w:i/>
        </w:rPr>
        <w:t xml:space="preserve">t </w:t>
      </w:r>
      <w:r w:rsidR="006B2A75">
        <w:rPr>
          <w:i/>
        </w:rPr>
        <w:t>er</w:t>
      </w:r>
      <w:r w:rsidR="00A6159E">
        <w:rPr>
          <w:i/>
        </w:rPr>
        <w:t xml:space="preserve"> een baandikte </w:t>
      </w:r>
      <w:r w:rsidR="006B2A75">
        <w:rPr>
          <w:i/>
        </w:rPr>
        <w:t>moet worden</w:t>
      </w:r>
      <w:r w:rsidR="00A6159E">
        <w:rPr>
          <w:i/>
        </w:rPr>
        <w:t xml:space="preserve"> voorzien van </w:t>
      </w:r>
      <w:r w:rsidR="00A6159E" w:rsidRPr="00E36E82">
        <w:rPr>
          <w:i/>
        </w:rPr>
        <w:t>0,0385 mm</w:t>
      </w:r>
      <w:r w:rsidR="00F146C9" w:rsidRPr="00E36E82">
        <w:rPr>
          <w:i/>
        </w:rPr>
        <w:t>.</w:t>
      </w:r>
      <w:r w:rsidR="009146CE" w:rsidRPr="00E36E82">
        <w:rPr>
          <w:i/>
        </w:rPr>
        <w:t xml:space="preserve"> </w:t>
      </w:r>
      <w:r w:rsidR="009146CE" w:rsidRPr="00A5165F">
        <w:rPr>
          <w:i/>
        </w:rPr>
        <w:fldChar w:fldCharType="begin"/>
      </w:r>
      <w:r w:rsidR="009146CE" w:rsidRPr="00A5165F">
        <w:rPr>
          <w:i/>
        </w:rPr>
        <w:instrText xml:space="preserve"> REF _Ref133340458 \h </w:instrText>
      </w:r>
      <w:r w:rsidR="00E36E82" w:rsidRPr="00A5165F">
        <w:rPr>
          <w:i/>
        </w:rPr>
        <w:instrText xml:space="preserve"> \* MERGEFORMAT </w:instrText>
      </w:r>
      <w:r w:rsidR="009146CE" w:rsidRPr="00A5165F">
        <w:rPr>
          <w:i/>
        </w:rPr>
      </w:r>
      <w:r w:rsidR="009146CE" w:rsidRPr="00A5165F">
        <w:rPr>
          <w:i/>
        </w:rPr>
        <w:fldChar w:fldCharType="separate"/>
      </w:r>
      <w:r w:rsidR="00732DD9">
        <w:t xml:space="preserve">Figuur </w:t>
      </w:r>
      <w:r w:rsidR="00732DD9">
        <w:rPr>
          <w:noProof/>
        </w:rPr>
        <w:t>31</w:t>
      </w:r>
      <w:r w:rsidR="009146CE" w:rsidRPr="00A5165F">
        <w:fldChar w:fldCharType="end"/>
      </w:r>
      <w:r w:rsidR="003E3B26" w:rsidRPr="00247BD3">
        <w:t xml:space="preserve"> </w:t>
      </w:r>
      <w:sdt>
        <w:sdtPr>
          <w:rPr>
            <w:i/>
          </w:rPr>
          <w:id w:val="-434668512"/>
          <w:citation/>
        </w:sdtPr>
        <w:sdtContent>
          <w:r w:rsidR="003E3B26" w:rsidRPr="00247BD3">
            <w:rPr>
              <w:i/>
            </w:rPr>
            <w:fldChar w:fldCharType="begin"/>
          </w:r>
          <w:r w:rsidR="003E3B26" w:rsidRPr="00247BD3">
            <w:instrText xml:space="preserve"> CITATION cir06 \l 1043 </w:instrText>
          </w:r>
          <w:r w:rsidR="003E3B26" w:rsidRPr="00247BD3">
            <w:rPr>
              <w:i/>
            </w:rPr>
            <w:fldChar w:fldCharType="separate"/>
          </w:r>
          <w:r w:rsidR="00421828" w:rsidRPr="00421828">
            <w:rPr>
              <w:noProof/>
            </w:rPr>
            <w:t>[31]</w:t>
          </w:r>
          <w:r w:rsidR="003E3B26" w:rsidRPr="00247BD3">
            <w:rPr>
              <w:i/>
            </w:rPr>
            <w:fldChar w:fldCharType="end"/>
          </w:r>
        </w:sdtContent>
      </w:sdt>
      <w:r w:rsidR="003E3B26" w:rsidRPr="006D37AD">
        <w:t xml:space="preserve"> </w:t>
      </w:r>
    </w:p>
    <w:p w14:paraId="7804A249" w14:textId="3EFF4769" w:rsidR="00BB1395" w:rsidRPr="00BB1395" w:rsidRDefault="006B40B4" w:rsidP="00867105">
      <w:pPr>
        <w:pStyle w:val="Bijschrift"/>
        <w:ind w:left="4956" w:firstLine="708"/>
      </w:pPr>
      <w:bookmarkStart w:id="125" w:name="_Ref133340458"/>
      <w:bookmarkStart w:id="126" w:name="_Ref136506098"/>
      <w:bookmarkStart w:id="127" w:name="_Toc136546234"/>
      <w:r>
        <w:t xml:space="preserve">Figuur </w:t>
      </w:r>
      <w:r>
        <w:fldChar w:fldCharType="begin"/>
      </w:r>
      <w:r>
        <w:instrText xml:space="preserve"> SEQ Figuur \* ARABIC </w:instrText>
      </w:r>
      <w:r>
        <w:fldChar w:fldCharType="separate"/>
      </w:r>
      <w:r w:rsidR="00732DD9">
        <w:rPr>
          <w:noProof/>
        </w:rPr>
        <w:t>31</w:t>
      </w:r>
      <w:r>
        <w:fldChar w:fldCharType="end"/>
      </w:r>
      <w:bookmarkEnd w:id="125"/>
      <w:bookmarkEnd w:id="126"/>
      <w:r>
        <w:t>: Calculator voor baandikte</w:t>
      </w:r>
      <w:r w:rsidR="003E3B26">
        <w:t xml:space="preserve"> </w:t>
      </w:r>
      <w:sdt>
        <w:sdtPr>
          <w:id w:val="-1743403507"/>
          <w:citation/>
        </w:sdtPr>
        <w:sdtContent>
          <w:r w:rsidR="003E3B26">
            <w:fldChar w:fldCharType="begin"/>
          </w:r>
          <w:r w:rsidR="003E3B26">
            <w:rPr>
              <w:lang w:val="nl-NL"/>
            </w:rPr>
            <w:instrText xml:space="preserve"> CITATION cir06 \l 1043 </w:instrText>
          </w:r>
          <w:r w:rsidR="003E3B26">
            <w:fldChar w:fldCharType="separate"/>
          </w:r>
          <w:r w:rsidR="00421828" w:rsidRPr="00421828">
            <w:rPr>
              <w:noProof/>
              <w:lang w:val="nl-NL"/>
            </w:rPr>
            <w:t>[31]</w:t>
          </w:r>
          <w:r w:rsidR="003E3B26">
            <w:fldChar w:fldCharType="end"/>
          </w:r>
        </w:sdtContent>
      </w:sdt>
      <w:bookmarkEnd w:id="127"/>
    </w:p>
    <w:p w14:paraId="6F804DD1" w14:textId="57794C33" w:rsidR="000D201D" w:rsidRDefault="000D201D" w:rsidP="000D201D">
      <w:pPr>
        <w:pStyle w:val="Kop1"/>
      </w:pPr>
      <w:bookmarkStart w:id="128" w:name="_Toc136546188"/>
      <w:r>
        <w:lastRenderedPageBreak/>
        <w:t>Realisatie</w:t>
      </w:r>
      <w:bookmarkEnd w:id="128"/>
    </w:p>
    <w:p w14:paraId="55956745" w14:textId="1FCE04EB" w:rsidR="00271698" w:rsidRDefault="00890F9F" w:rsidP="00271698">
      <w:pPr>
        <w:pStyle w:val="Kop2"/>
      </w:pPr>
      <w:bookmarkStart w:id="129" w:name="_Toc136546189"/>
      <w:r>
        <w:t>Bestukking</w:t>
      </w:r>
      <w:bookmarkEnd w:id="129"/>
    </w:p>
    <w:p w14:paraId="49D35741" w14:textId="6C7937F1" w:rsidR="009F1791" w:rsidRDefault="00847054" w:rsidP="009F1791">
      <w:r>
        <w:t xml:space="preserve">Het bestukkingsproces is een cruciale stap bij het fabriceren van </w:t>
      </w:r>
      <w:r w:rsidR="00CB6702">
        <w:t xml:space="preserve">de printplaat, waarbij de elektronische </w:t>
      </w:r>
      <w:r w:rsidR="00906746">
        <w:t xml:space="preserve">componenten op de </w:t>
      </w:r>
      <w:r w:rsidR="0052658B">
        <w:t>pcb</w:t>
      </w:r>
      <w:r w:rsidR="00906746">
        <w:t xml:space="preserve"> worden geplaatst en gesoldeerd. In het bestukkingsproces </w:t>
      </w:r>
      <w:r w:rsidR="002D2EE0">
        <w:t xml:space="preserve">werd </w:t>
      </w:r>
      <w:r w:rsidR="00906746">
        <w:t>gebruik gemaak</w:t>
      </w:r>
      <w:r w:rsidR="00A91108">
        <w:t xml:space="preserve">t van een soldeeroven en een </w:t>
      </w:r>
      <w:r w:rsidR="0052658B">
        <w:t>pcb</w:t>
      </w:r>
      <w:r w:rsidR="00A91108">
        <w:t xml:space="preserve">-stencil, </w:t>
      </w:r>
      <w:r w:rsidR="001A1B3B">
        <w:t xml:space="preserve">twee hulpmiddelen die </w:t>
      </w:r>
      <w:r w:rsidR="00E53227">
        <w:t>efficiëntie</w:t>
      </w:r>
      <w:r w:rsidR="001A1B3B">
        <w:t xml:space="preserve"> en nauwkeurigheid </w:t>
      </w:r>
      <w:r w:rsidR="00E53227">
        <w:t>bieden bij het plaatsen van componenten.</w:t>
      </w:r>
    </w:p>
    <w:p w14:paraId="6A473EC9" w14:textId="423C122A" w:rsidR="009468C4" w:rsidRDefault="009468C4" w:rsidP="009F1791">
      <w:r>
        <w:t xml:space="preserve">Bij dit proces speelt de soldeeroven, </w:t>
      </w:r>
      <w:r w:rsidR="00A90F25">
        <w:t xml:space="preserve">ook wel bekend als een reflow-oven, een belangrijke rol. De soldeeroven verwarmt de </w:t>
      </w:r>
      <w:r w:rsidR="0052658B">
        <w:t>pcb</w:t>
      </w:r>
      <w:r w:rsidR="00A90F25">
        <w:t xml:space="preserve"> tot een specifieke temperatuur</w:t>
      </w:r>
      <w:r w:rsidR="003F6916">
        <w:t xml:space="preserve">, waarbij de soldeerpasta smelt en de </w:t>
      </w:r>
      <w:r w:rsidR="00614B5B">
        <w:t>componenten</w:t>
      </w:r>
      <w:r w:rsidR="003F6916">
        <w:t xml:space="preserve"> stevig op hun plaats worden gesoldeerd. Hierdoor </w:t>
      </w:r>
      <w:r w:rsidR="00F25048">
        <w:t>ontstaat</w:t>
      </w:r>
      <w:r w:rsidR="003F6916">
        <w:t xml:space="preserve"> een </w:t>
      </w:r>
      <w:r w:rsidR="00FE0BD0">
        <w:t xml:space="preserve">sterke verbinding tussen de componenten en de </w:t>
      </w:r>
      <w:r w:rsidR="0052658B">
        <w:t>pcb</w:t>
      </w:r>
      <w:r w:rsidR="00FE0BD0">
        <w:t>.</w:t>
      </w:r>
      <w:r w:rsidR="009233A5" w:rsidRPr="009233A5">
        <w:rPr>
          <w:noProof/>
        </w:rPr>
        <w:t xml:space="preserve"> </w:t>
      </w:r>
    </w:p>
    <w:p w14:paraId="4CF27FF8" w14:textId="00EE98DB" w:rsidR="009233A5" w:rsidRDefault="00D953E6" w:rsidP="009F1791">
      <w:pPr>
        <w:rPr>
          <w:noProof/>
        </w:rPr>
      </w:pPr>
      <w:r>
        <w:rPr>
          <w:noProof/>
        </w:rPr>
        <w:drawing>
          <wp:anchor distT="0" distB="0" distL="114300" distR="114300" simplePos="0" relativeHeight="251732480" behindDoc="0" locked="0" layoutInCell="1" allowOverlap="1" wp14:anchorId="3BEE19F2" wp14:editId="74D98683">
            <wp:simplePos x="0" y="0"/>
            <wp:positionH relativeFrom="column">
              <wp:posOffset>3519805</wp:posOffset>
            </wp:positionH>
            <wp:positionV relativeFrom="paragraph">
              <wp:posOffset>774065</wp:posOffset>
            </wp:positionV>
            <wp:extent cx="2473960" cy="1897380"/>
            <wp:effectExtent l="0" t="0" r="2540" b="7620"/>
            <wp:wrapSquare wrapText="bothSides"/>
            <wp:docPr id="1612533745" name="Afbeelding 1612533745"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3745" name="Afbeelding 1" descr="Afbeelding met tekst, schermopname&#10;&#10;Automatisch gegenereerde beschrijving"/>
                    <pic:cNvPicPr/>
                  </pic:nvPicPr>
                  <pic:blipFill rotWithShape="1">
                    <a:blip r:embed="rId60" cstate="print">
                      <a:extLst>
                        <a:ext uri="{28A0092B-C50C-407E-A947-70E740481C1C}">
                          <a14:useLocalDpi xmlns:a14="http://schemas.microsoft.com/office/drawing/2010/main" val="0"/>
                        </a:ext>
                      </a:extLst>
                    </a:blip>
                    <a:srcRect l="12604" t="12765" r="10309" b="8397"/>
                    <a:stretch/>
                  </pic:blipFill>
                  <pic:spPr bwMode="auto">
                    <a:xfrm>
                      <a:off x="0" y="0"/>
                      <a:ext cx="247396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A30">
        <w:t xml:space="preserve">Voordat de </w:t>
      </w:r>
      <w:r w:rsidR="0052658B">
        <w:t>pcb</w:t>
      </w:r>
      <w:r w:rsidR="002F2A30">
        <w:t xml:space="preserve"> in de soldeeroven wordt geplaatst, is het noodzakelijk om soldeerpasta aan te brengen op de juiste plaatsen. Soldeerpasta is een mengsel van soldeertin en flux</w:t>
      </w:r>
      <w:r w:rsidR="00D83DE4">
        <w:t>. D</w:t>
      </w:r>
      <w:r w:rsidR="001529A0">
        <w:t xml:space="preserve">eze wordt aangebracht op de contactpads van de </w:t>
      </w:r>
      <w:r w:rsidR="0052658B">
        <w:t>pcb</w:t>
      </w:r>
      <w:r w:rsidR="001529A0">
        <w:t xml:space="preserve"> waar vervolgens de componenten </w:t>
      </w:r>
      <w:r w:rsidR="007B07EF">
        <w:t>op geplaatst worden</w:t>
      </w:r>
      <w:r w:rsidR="00B736F8">
        <w:t>.</w:t>
      </w:r>
      <w:r w:rsidR="009233A5" w:rsidRPr="009233A5">
        <w:rPr>
          <w:noProof/>
        </w:rPr>
        <w:t xml:space="preserve"> </w:t>
      </w:r>
    </w:p>
    <w:p w14:paraId="2332337A" w14:textId="16345046" w:rsidR="0008456B" w:rsidRDefault="00D953E6" w:rsidP="009F1791">
      <w:pPr>
        <w:rPr>
          <w:noProof/>
        </w:rPr>
      </w:pPr>
      <w:r>
        <w:rPr>
          <w:noProof/>
        </w:rPr>
        <mc:AlternateContent>
          <mc:Choice Requires="wps">
            <w:drawing>
              <wp:anchor distT="0" distB="0" distL="114300" distR="114300" simplePos="0" relativeHeight="251725312" behindDoc="0" locked="0" layoutInCell="1" allowOverlap="1" wp14:anchorId="04779EDF" wp14:editId="6375AAD3">
                <wp:simplePos x="0" y="0"/>
                <wp:positionH relativeFrom="column">
                  <wp:posOffset>3522345</wp:posOffset>
                </wp:positionH>
                <wp:positionV relativeFrom="paragraph">
                  <wp:posOffset>1758315</wp:posOffset>
                </wp:positionV>
                <wp:extent cx="3048635" cy="635"/>
                <wp:effectExtent l="0" t="0" r="0" b="0"/>
                <wp:wrapSquare wrapText="bothSides"/>
                <wp:docPr id="1420670829" name="Tekstvak 1420670829"/>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14:paraId="5D59F647" w14:textId="2E45F453" w:rsidR="00180528" w:rsidRPr="0053795D" w:rsidRDefault="00180528" w:rsidP="00180528">
                            <w:pPr>
                              <w:pStyle w:val="Bijschrift"/>
                              <w:rPr>
                                <w:noProof/>
                                <w:sz w:val="24"/>
                              </w:rPr>
                            </w:pPr>
                            <w:bookmarkStart w:id="130" w:name="_Ref136458800"/>
                            <w:bookmarkStart w:id="131" w:name="_Toc136546235"/>
                            <w:r>
                              <w:t xml:space="preserve">Figuur </w:t>
                            </w:r>
                            <w:r>
                              <w:fldChar w:fldCharType="begin"/>
                            </w:r>
                            <w:r>
                              <w:instrText xml:space="preserve"> SEQ Figuur \* ARABIC </w:instrText>
                            </w:r>
                            <w:r>
                              <w:fldChar w:fldCharType="separate"/>
                            </w:r>
                            <w:r w:rsidR="00732DD9">
                              <w:rPr>
                                <w:noProof/>
                              </w:rPr>
                              <w:t>32</w:t>
                            </w:r>
                            <w:r>
                              <w:fldChar w:fldCharType="end"/>
                            </w:r>
                            <w:bookmarkEnd w:id="130"/>
                            <w:r>
                              <w:t>: Stencil voor de pcb</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79EDF" id="Tekstvak 1420670829" o:spid="_x0000_s1040" type="#_x0000_t202" style="position:absolute;margin-left:277.35pt;margin-top:138.45pt;width:240.0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ae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" stroked="f">
                <v:textbox style="mso-fit-shape-to-text:t" inset="0,0,0,0">
                  <w:txbxContent>
                    <w:p w14:paraId="5D59F647" w14:textId="2E45F453" w:rsidR="00180528" w:rsidRPr="0053795D" w:rsidRDefault="00180528" w:rsidP="00180528">
                      <w:pPr>
                        <w:pStyle w:val="Bijschrift"/>
                        <w:rPr>
                          <w:noProof/>
                          <w:sz w:val="24"/>
                        </w:rPr>
                      </w:pPr>
                      <w:bookmarkStart w:id="132" w:name="_Ref136458800"/>
                      <w:bookmarkStart w:id="133" w:name="_Toc136546235"/>
                      <w:r>
                        <w:t xml:space="preserve">Figuur </w:t>
                      </w:r>
                      <w:r>
                        <w:fldChar w:fldCharType="begin"/>
                      </w:r>
                      <w:r>
                        <w:instrText xml:space="preserve"> SEQ Figuur \* ARABIC </w:instrText>
                      </w:r>
                      <w:r>
                        <w:fldChar w:fldCharType="separate"/>
                      </w:r>
                      <w:r w:rsidR="00732DD9">
                        <w:rPr>
                          <w:noProof/>
                        </w:rPr>
                        <w:t>32</w:t>
                      </w:r>
                      <w:r>
                        <w:fldChar w:fldCharType="end"/>
                      </w:r>
                      <w:bookmarkEnd w:id="132"/>
                      <w:r>
                        <w:t>: Stencil voor de pcb</w:t>
                      </w:r>
                      <w:bookmarkEnd w:id="133"/>
                    </w:p>
                  </w:txbxContent>
                </v:textbox>
                <w10:wrap type="square"/>
              </v:shape>
            </w:pict>
          </mc:Fallback>
        </mc:AlternateContent>
      </w:r>
      <w:r w:rsidR="00B736F8">
        <w:t xml:space="preserve">Om ervoor te zorgen dat de soldeerpasta nauwkeurig wordt aangebracht, wordt een </w:t>
      </w:r>
      <w:r w:rsidR="0052658B">
        <w:t>pcb</w:t>
      </w:r>
      <w:r w:rsidR="00B736F8">
        <w:t xml:space="preserve"> stencil gebruikt. Een </w:t>
      </w:r>
      <w:r w:rsidR="0052658B">
        <w:t>pcb</w:t>
      </w:r>
      <w:r w:rsidR="00B736F8">
        <w:t>-stencil is een metalen sjabl</w:t>
      </w:r>
      <w:r w:rsidR="0003308B">
        <w:t>oon d</w:t>
      </w:r>
      <w:r w:rsidR="00FA2D39">
        <w:t>at</w:t>
      </w:r>
      <w:r w:rsidR="0003308B">
        <w:t xml:space="preserve"> precies is uitgesneden om de soldeerpasta op de juiste plaatsen op de </w:t>
      </w:r>
      <w:r w:rsidR="0052658B">
        <w:t>pcb</w:t>
      </w:r>
      <w:r w:rsidR="0003308B">
        <w:t xml:space="preserve"> aan te brengen.</w:t>
      </w:r>
      <w:r w:rsidR="00706E4E">
        <w:t xml:space="preserve"> </w:t>
      </w:r>
      <w:r w:rsidR="005C6180">
        <w:t>(</w:t>
      </w:r>
      <w:r w:rsidR="00706E4E">
        <w:fldChar w:fldCharType="begin"/>
      </w:r>
      <w:r w:rsidR="00706E4E">
        <w:instrText xml:space="preserve"> REF _Ref136458800 \h </w:instrText>
      </w:r>
      <w:r w:rsidR="00706E4E">
        <w:fldChar w:fldCharType="separate"/>
      </w:r>
      <w:r w:rsidR="00732DD9">
        <w:t xml:space="preserve">Figuur </w:t>
      </w:r>
      <w:r w:rsidR="00732DD9">
        <w:rPr>
          <w:noProof/>
        </w:rPr>
        <w:t>32</w:t>
      </w:r>
      <w:r w:rsidR="00706E4E">
        <w:fldChar w:fldCharType="end"/>
      </w:r>
      <w:r w:rsidR="005C6180">
        <w:t>)</w:t>
      </w:r>
      <w:r w:rsidR="0003308B">
        <w:t xml:space="preserve"> </w:t>
      </w:r>
      <w:r w:rsidR="005C6180">
        <w:t>De</w:t>
      </w:r>
      <w:r w:rsidR="0003308B">
        <w:t xml:space="preserve"> stencil wordt bovenop de </w:t>
      </w:r>
      <w:r w:rsidR="0052658B">
        <w:t>pcb</w:t>
      </w:r>
      <w:r w:rsidR="0003308B">
        <w:t xml:space="preserve"> geplaatst </w:t>
      </w:r>
      <w:r w:rsidR="0026057F">
        <w:t>en de soldeerpasta wordt er doorheen aangebracht door hulp van een rakel of spatel. Dit zorgt voor een consistente en nauwkeurige aanbrenging van de soldeerpasta.</w:t>
      </w:r>
      <w:r w:rsidR="0008456B" w:rsidRPr="0008456B">
        <w:rPr>
          <w:noProof/>
        </w:rPr>
        <w:t xml:space="preserve"> </w:t>
      </w:r>
    </w:p>
    <w:p w14:paraId="574459F3" w14:textId="789B38E0" w:rsidR="00B56FD2" w:rsidRDefault="00B27233" w:rsidP="009F1791">
      <w:r>
        <w:t>Het</w:t>
      </w:r>
      <w:r w:rsidR="00B56FD2">
        <w:t xml:space="preserve"> bestukkingsproces </w:t>
      </w:r>
      <w:r>
        <w:t xml:space="preserve">is </w:t>
      </w:r>
      <w:r w:rsidR="00E95B0E">
        <w:t>samen</w:t>
      </w:r>
      <w:r>
        <w:t xml:space="preserve"> te </w:t>
      </w:r>
      <w:r w:rsidR="00E95B0E">
        <w:t>vatten in volgende stappen:</w:t>
      </w:r>
    </w:p>
    <w:p w14:paraId="3D563D94" w14:textId="538BBB97" w:rsidR="00E95B0E" w:rsidRDefault="00E95B0E" w:rsidP="003730B4">
      <w:pPr>
        <w:pStyle w:val="Lijstalinea"/>
        <w:numPr>
          <w:ilvl w:val="0"/>
          <w:numId w:val="6"/>
        </w:numPr>
        <w:ind w:left="284" w:hanging="284"/>
      </w:pPr>
      <w:r>
        <w:t>Voorbereiding</w:t>
      </w:r>
      <w:r w:rsidR="00295167">
        <w:t xml:space="preserve">: </w:t>
      </w:r>
      <w:r w:rsidR="00576F58">
        <w:t>h</w:t>
      </w:r>
      <w:r w:rsidR="00295167">
        <w:t xml:space="preserve">et schoonmaken van de </w:t>
      </w:r>
      <w:r w:rsidR="0052658B">
        <w:t>pcb</w:t>
      </w:r>
      <w:r w:rsidR="00FC58F1">
        <w:t>.</w:t>
      </w:r>
    </w:p>
    <w:p w14:paraId="5A4A7079" w14:textId="1CF9F855" w:rsidR="00295167" w:rsidRDefault="00295167" w:rsidP="003730B4">
      <w:pPr>
        <w:pStyle w:val="Lijstalinea"/>
        <w:numPr>
          <w:ilvl w:val="0"/>
          <w:numId w:val="6"/>
        </w:numPr>
        <w:ind w:left="284" w:hanging="284"/>
      </w:pPr>
      <w:r>
        <w:t xml:space="preserve">Plaatsing van </w:t>
      </w:r>
      <w:r w:rsidR="008A37F1">
        <w:t>de</w:t>
      </w:r>
      <w:r>
        <w:t xml:space="preserve"> </w:t>
      </w:r>
      <w:r w:rsidR="0052658B">
        <w:t>pcb</w:t>
      </w:r>
      <w:r>
        <w:t xml:space="preserve">-stencil: </w:t>
      </w:r>
      <w:r w:rsidR="00FA7C97">
        <w:t xml:space="preserve">het positioneren van </w:t>
      </w:r>
      <w:r w:rsidR="000877F9">
        <w:t xml:space="preserve">de </w:t>
      </w:r>
      <w:r w:rsidR="0052658B">
        <w:t>pcb</w:t>
      </w:r>
      <w:r w:rsidR="00FA7C97">
        <w:t xml:space="preserve">-stencil zodat </w:t>
      </w:r>
      <w:r w:rsidR="00C32712">
        <w:t xml:space="preserve">de uitsparingen in </w:t>
      </w:r>
      <w:r w:rsidR="000877F9">
        <w:t>de</w:t>
      </w:r>
      <w:r w:rsidR="00C32712">
        <w:t xml:space="preserve"> stencil overeenkomen met de contactpads op de </w:t>
      </w:r>
      <w:r w:rsidR="0052658B">
        <w:t>pcb</w:t>
      </w:r>
      <w:r w:rsidR="00691EA7">
        <w:t>.</w:t>
      </w:r>
    </w:p>
    <w:p w14:paraId="5B3C422C" w14:textId="712EB0CB" w:rsidR="00C32712" w:rsidRDefault="00234B48" w:rsidP="003730B4">
      <w:pPr>
        <w:pStyle w:val="Lijstalinea"/>
        <w:numPr>
          <w:ilvl w:val="0"/>
          <w:numId w:val="6"/>
        </w:numPr>
        <w:ind w:left="284" w:hanging="284"/>
      </w:pPr>
      <w:r>
        <w:t xml:space="preserve">Aanbrengen van soldeerpasta: </w:t>
      </w:r>
      <w:r w:rsidR="00691EA7">
        <w:t>g</w:t>
      </w:r>
      <w:r>
        <w:t xml:space="preserve">ebruik een rakel of spatel om de soldeerpasta </w:t>
      </w:r>
      <w:r w:rsidR="0079649C">
        <w:t>gelijkmatig over</w:t>
      </w:r>
      <w:r w:rsidR="0032126A">
        <w:t xml:space="preserve"> de </w:t>
      </w:r>
      <w:r w:rsidR="0079649C">
        <w:t>stencil te verdelen en de openingen te vullen</w:t>
      </w:r>
      <w:r w:rsidR="005B2A53">
        <w:t>.</w:t>
      </w:r>
    </w:p>
    <w:p w14:paraId="19365742" w14:textId="77777777" w:rsidR="003730B4" w:rsidRDefault="00C50EC0" w:rsidP="003730B4">
      <w:pPr>
        <w:pStyle w:val="Lijstalinea"/>
        <w:numPr>
          <w:ilvl w:val="0"/>
          <w:numId w:val="6"/>
        </w:numPr>
        <w:ind w:left="284" w:hanging="284"/>
      </w:pPr>
      <w:r>
        <w:t xml:space="preserve">Verwijderen van </w:t>
      </w:r>
      <w:r w:rsidR="002E6E90">
        <w:t>de</w:t>
      </w:r>
      <w:r w:rsidR="00CC3663">
        <w:t xml:space="preserve"> stencil: voorzicht</w:t>
      </w:r>
      <w:r w:rsidR="00EC1F30">
        <w:t>ig</w:t>
      </w:r>
      <w:r w:rsidR="00CC3663">
        <w:t xml:space="preserve"> </w:t>
      </w:r>
      <w:r w:rsidR="00A71E31">
        <w:t>de</w:t>
      </w:r>
      <w:r w:rsidR="00CC3663">
        <w:t xml:space="preserve"> stencil verwijderen van de pcb en </w:t>
      </w:r>
      <w:r w:rsidR="008C4F56">
        <w:t xml:space="preserve">controleren of de soldeerpasta correct is aangebracht </w:t>
      </w:r>
      <w:r w:rsidR="0007077E">
        <w:t>op de contactpads</w:t>
      </w:r>
      <w:r w:rsidR="00D90893">
        <w:t>.</w:t>
      </w:r>
    </w:p>
    <w:p w14:paraId="74F61CBF" w14:textId="29AAD190" w:rsidR="0007077E" w:rsidRDefault="0007077E" w:rsidP="003730B4">
      <w:pPr>
        <w:pStyle w:val="Lijstalinea"/>
        <w:numPr>
          <w:ilvl w:val="0"/>
          <w:numId w:val="6"/>
        </w:numPr>
        <w:ind w:left="284" w:hanging="284"/>
      </w:pPr>
      <w:r>
        <w:t xml:space="preserve">Plaatsing van </w:t>
      </w:r>
      <w:r w:rsidR="00720187">
        <w:t xml:space="preserve">de </w:t>
      </w:r>
      <w:r>
        <w:t xml:space="preserve">componenten: </w:t>
      </w:r>
      <w:r w:rsidR="007B103D">
        <w:t xml:space="preserve">nauwkeurig </w:t>
      </w:r>
      <w:r w:rsidR="00CE19E0">
        <w:t>p</w:t>
      </w:r>
      <w:r>
        <w:t xml:space="preserve">laatsen </w:t>
      </w:r>
      <w:r w:rsidR="007B103D">
        <w:t xml:space="preserve">van alle </w:t>
      </w:r>
      <w:r w:rsidR="006814BF">
        <w:t>elektronische</w:t>
      </w:r>
      <w:r w:rsidR="007B103D">
        <w:t xml:space="preserve"> componenten </w:t>
      </w:r>
      <w:r w:rsidR="007D2901">
        <w:t xml:space="preserve">op de juiste posities op de </w:t>
      </w:r>
      <w:r w:rsidR="0052658B">
        <w:t>pcb</w:t>
      </w:r>
      <w:r w:rsidR="007D2901">
        <w:t xml:space="preserve">, waarbij de componenten in de soldeerpasta </w:t>
      </w:r>
      <w:r w:rsidR="0043533B">
        <w:t>worden geplaatst.</w:t>
      </w:r>
    </w:p>
    <w:p w14:paraId="39F42A53" w14:textId="6B8113E5" w:rsidR="002D00AD" w:rsidRDefault="00C918DF" w:rsidP="002D00AD">
      <w:pPr>
        <w:keepNext/>
      </w:pPr>
      <w:r>
        <w:lastRenderedPageBreak/>
        <w:t xml:space="preserve">Vervolgens </w:t>
      </w:r>
      <w:r w:rsidR="00B958B3">
        <w:t>kan</w:t>
      </w:r>
      <w:r>
        <w:t xml:space="preserve"> de </w:t>
      </w:r>
      <w:r w:rsidR="00B958B3">
        <w:t>pcb</w:t>
      </w:r>
      <w:r>
        <w:t xml:space="preserve"> </w:t>
      </w:r>
      <w:r w:rsidR="00530CAD">
        <w:t>in de soldeeroven, waar de soldeerpasta smelt en de componenten stevig op hun plaats worden gesoldeerd.</w:t>
      </w:r>
      <w:r w:rsidR="002D00AD" w:rsidRPr="002D00AD">
        <w:rPr>
          <w:noProof/>
        </w:rPr>
        <w:t xml:space="preserve"> </w:t>
      </w:r>
      <w:r w:rsidR="003F0F6F">
        <w:rPr>
          <w:noProof/>
        </w:rPr>
        <w:fldChar w:fldCharType="begin"/>
      </w:r>
      <w:r w:rsidR="003F0F6F">
        <w:rPr>
          <w:noProof/>
        </w:rPr>
        <w:instrText xml:space="preserve"> REF _Ref136459466 \h </w:instrText>
      </w:r>
      <w:r w:rsidR="003F0F6F">
        <w:rPr>
          <w:noProof/>
        </w:rPr>
      </w:r>
      <w:r w:rsidR="003F0F6F">
        <w:rPr>
          <w:noProof/>
        </w:rPr>
        <w:fldChar w:fldCharType="separate"/>
      </w:r>
      <w:r w:rsidR="00732DD9">
        <w:t xml:space="preserve">Figuur </w:t>
      </w:r>
      <w:r w:rsidR="00732DD9">
        <w:rPr>
          <w:noProof/>
        </w:rPr>
        <w:t>33</w:t>
      </w:r>
      <w:r w:rsidR="003F0F6F">
        <w:rPr>
          <w:noProof/>
        </w:rPr>
        <w:fldChar w:fldCharType="end"/>
      </w:r>
      <w:r w:rsidR="002D00AD">
        <w:rPr>
          <w:noProof/>
        </w:rPr>
        <w:drawing>
          <wp:inline distT="0" distB="0" distL="0" distR="0" wp14:anchorId="1D374922" wp14:editId="6CFD5997">
            <wp:extent cx="2179142" cy="4793342"/>
            <wp:effectExtent l="7303" t="0" r="317" b="318"/>
            <wp:docPr id="274811939" name="Afbeelding 274811939" descr="Afbeelding met tekst, Elektronische engineering, elektronica,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11939" name="Afbeelding 1" descr="Afbeelding met tekst, Elektronische engineering, elektronica, Rechthoek&#10;&#10;Automatisch gegenereerde beschrijving"/>
                    <pic:cNvPicPr/>
                  </pic:nvPicPr>
                  <pic:blipFill rotWithShape="1">
                    <a:blip r:embed="rId61"/>
                    <a:srcRect l="27388" t="5181" r="19890" b="7841"/>
                    <a:stretch/>
                  </pic:blipFill>
                  <pic:spPr bwMode="auto">
                    <a:xfrm rot="16200000">
                      <a:off x="0" y="0"/>
                      <a:ext cx="2183032" cy="4801898"/>
                    </a:xfrm>
                    <a:prstGeom prst="rect">
                      <a:avLst/>
                    </a:prstGeom>
                    <a:ln>
                      <a:noFill/>
                    </a:ln>
                    <a:extLst>
                      <a:ext uri="{53640926-AAD7-44D8-BBD7-CCE9431645EC}">
                        <a14:shadowObscured xmlns:a14="http://schemas.microsoft.com/office/drawing/2010/main"/>
                      </a:ext>
                    </a:extLst>
                  </pic:spPr>
                </pic:pic>
              </a:graphicData>
            </a:graphic>
          </wp:inline>
        </w:drawing>
      </w:r>
    </w:p>
    <w:p w14:paraId="361F6C8F" w14:textId="7E2199D3" w:rsidR="00131E7B" w:rsidRDefault="002D00AD" w:rsidP="002D00AD">
      <w:pPr>
        <w:pStyle w:val="Bijschrift"/>
      </w:pPr>
      <w:bookmarkStart w:id="134" w:name="_Ref136459466"/>
      <w:bookmarkStart w:id="135" w:name="_Toc136546236"/>
      <w:r>
        <w:t xml:space="preserve">Figuur </w:t>
      </w:r>
      <w:r>
        <w:fldChar w:fldCharType="begin"/>
      </w:r>
      <w:r>
        <w:instrText xml:space="preserve"> SEQ Figuur \* ARABIC </w:instrText>
      </w:r>
      <w:r>
        <w:fldChar w:fldCharType="separate"/>
      </w:r>
      <w:r w:rsidR="00732DD9">
        <w:rPr>
          <w:noProof/>
        </w:rPr>
        <w:t>33</w:t>
      </w:r>
      <w:r>
        <w:fldChar w:fldCharType="end"/>
      </w:r>
      <w:bookmarkEnd w:id="134"/>
      <w:r>
        <w:t>: Pcb met soldeerpasta</w:t>
      </w:r>
      <w:bookmarkEnd w:id="135"/>
    </w:p>
    <w:p w14:paraId="691583D8" w14:textId="77777777" w:rsidR="0097598E" w:rsidRDefault="0097598E" w:rsidP="0097598E">
      <w:pPr>
        <w:keepNext/>
      </w:pPr>
      <w:r>
        <w:rPr>
          <w:noProof/>
        </w:rPr>
        <w:drawing>
          <wp:inline distT="0" distB="0" distL="0" distR="0" wp14:anchorId="501F23A6" wp14:editId="43EAC196">
            <wp:extent cx="2472459" cy="2584448"/>
            <wp:effectExtent l="1270" t="0" r="5715" b="5715"/>
            <wp:docPr id="439679519" name="Afbeelding 43967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8297" t="29258" r="28560" b="41046"/>
                    <a:stretch/>
                  </pic:blipFill>
                  <pic:spPr bwMode="auto">
                    <a:xfrm rot="16200000">
                      <a:off x="0" y="0"/>
                      <a:ext cx="2480860" cy="2593229"/>
                    </a:xfrm>
                    <a:prstGeom prst="rect">
                      <a:avLst/>
                    </a:prstGeom>
                    <a:noFill/>
                    <a:ln>
                      <a:noFill/>
                    </a:ln>
                    <a:extLst>
                      <a:ext uri="{53640926-AAD7-44D8-BBD7-CCE9431645EC}">
                        <a14:shadowObscured xmlns:a14="http://schemas.microsoft.com/office/drawing/2010/main"/>
                      </a:ext>
                    </a:extLst>
                  </pic:spPr>
                </pic:pic>
              </a:graphicData>
            </a:graphic>
          </wp:inline>
        </w:drawing>
      </w:r>
    </w:p>
    <w:p w14:paraId="48757A6E" w14:textId="22F97863" w:rsidR="002D00AD" w:rsidRPr="002D00AD" w:rsidRDefault="0097598E" w:rsidP="0097598E">
      <w:pPr>
        <w:pStyle w:val="Bijschrift"/>
      </w:pPr>
      <w:bookmarkStart w:id="136" w:name="_Ref136459469"/>
      <w:bookmarkStart w:id="137" w:name="_Toc136546237"/>
      <w:r>
        <w:t xml:space="preserve">Figuur </w:t>
      </w:r>
      <w:r>
        <w:fldChar w:fldCharType="begin"/>
      </w:r>
      <w:r>
        <w:instrText xml:space="preserve"> SEQ Figuur \* ARABIC </w:instrText>
      </w:r>
      <w:r>
        <w:fldChar w:fldCharType="separate"/>
      </w:r>
      <w:r w:rsidR="00732DD9">
        <w:rPr>
          <w:noProof/>
        </w:rPr>
        <w:t>34</w:t>
      </w:r>
      <w:r>
        <w:fldChar w:fldCharType="end"/>
      </w:r>
      <w:bookmarkEnd w:id="136"/>
      <w:r>
        <w:t>: Werkend resultaat van de gesoldeerde pcb</w:t>
      </w:r>
      <w:bookmarkEnd w:id="137"/>
    </w:p>
    <w:p w14:paraId="38F99323" w14:textId="71241A3F" w:rsidR="00DD524B" w:rsidRDefault="006814BF" w:rsidP="001A405E">
      <w:pPr>
        <w:sectPr w:rsidR="00DD524B" w:rsidSect="00995550">
          <w:footerReference w:type="default" r:id="rId63"/>
          <w:pgSz w:w="11906" w:h="16838"/>
          <w:pgMar w:top="1417" w:right="1417" w:bottom="1417" w:left="1417" w:header="708" w:footer="708" w:gutter="0"/>
          <w:cols w:space="708"/>
          <w:titlePg/>
          <w:docGrid w:linePitch="360"/>
        </w:sectPr>
      </w:pPr>
      <w:r>
        <w:t xml:space="preserve">Het gebruik van een soldeeroven en </w:t>
      </w:r>
      <w:r w:rsidR="004A53D5">
        <w:t xml:space="preserve">een </w:t>
      </w:r>
      <w:r w:rsidR="0052658B">
        <w:t>pcb</w:t>
      </w:r>
      <w:r>
        <w:t xml:space="preserve">-stencil vereenvoudigt het bestukkingsproces en zorgt voor consistente resultaten. Deze benadering biedt </w:t>
      </w:r>
      <w:r w:rsidR="000A689D">
        <w:t>efficiëntie</w:t>
      </w:r>
      <w:r>
        <w:t xml:space="preserve"> en precisie, wat van essentieel belang is bij de productie van elektronische apparaten.</w:t>
      </w:r>
      <w:r w:rsidR="003F0F6F">
        <w:t xml:space="preserve"> </w:t>
      </w:r>
      <w:r w:rsidR="003F0F6F">
        <w:fldChar w:fldCharType="begin"/>
      </w:r>
      <w:r w:rsidR="003F0F6F">
        <w:instrText xml:space="preserve"> REF _Ref136459469 \h </w:instrText>
      </w:r>
      <w:r w:rsidR="003F0F6F">
        <w:fldChar w:fldCharType="separate"/>
      </w:r>
      <w:r w:rsidR="00732DD9">
        <w:t xml:space="preserve">Figuur </w:t>
      </w:r>
      <w:r w:rsidR="00732DD9">
        <w:rPr>
          <w:noProof/>
        </w:rPr>
        <w:t>34</w:t>
      </w:r>
      <w:r w:rsidR="003F0F6F">
        <w:fldChar w:fldCharType="end"/>
      </w:r>
    </w:p>
    <w:p w14:paraId="58E975CB" w14:textId="621EA900" w:rsidR="006E1241" w:rsidRDefault="0007747F" w:rsidP="006E1241">
      <w:pPr>
        <w:pStyle w:val="Kop2"/>
      </w:pPr>
      <w:bookmarkStart w:id="138" w:name="_Toc136546190"/>
      <w:r>
        <w:lastRenderedPageBreak/>
        <w:t>Programmatie</w:t>
      </w:r>
      <w:bookmarkEnd w:id="138"/>
    </w:p>
    <w:p w14:paraId="3AB8F6E0" w14:textId="38B743B0" w:rsidR="00982AF2" w:rsidRDefault="00B57EDB" w:rsidP="00E758CD">
      <w:pPr>
        <w:spacing w:after="0"/>
      </w:pPr>
      <w:r>
        <w:t xml:space="preserve">Bij het programmeren wordt er gestart met het toevoegen van de nodige </w:t>
      </w:r>
      <w:r w:rsidR="00F002C2">
        <w:t>bibliotheken</w:t>
      </w:r>
      <w:r w:rsidR="003D4A74">
        <w:t xml:space="preserve"> </w:t>
      </w:r>
      <w:r>
        <w:t xml:space="preserve">in </w:t>
      </w:r>
      <w:r w:rsidR="00C63837">
        <w:t>A</w:t>
      </w:r>
      <w:r>
        <w:t>rduino</w:t>
      </w:r>
      <w:r w:rsidR="00FE6143">
        <w:t xml:space="preserve"> (</w:t>
      </w:r>
      <w:r w:rsidR="00000012">
        <w:fldChar w:fldCharType="begin"/>
      </w:r>
      <w:r w:rsidR="00000012">
        <w:instrText xml:space="preserve"> REF _Ref136426500 \h </w:instrText>
      </w:r>
      <w:r w:rsidR="00000012">
        <w:fldChar w:fldCharType="separate"/>
      </w:r>
      <w:r w:rsidR="00732DD9">
        <w:t xml:space="preserve">Codefragment </w:t>
      </w:r>
      <w:r w:rsidR="00732DD9">
        <w:rPr>
          <w:noProof/>
        </w:rPr>
        <w:t>1</w:t>
      </w:r>
      <w:r w:rsidR="00000012">
        <w:fldChar w:fldCharType="end"/>
      </w:r>
      <w:r w:rsidR="00FE6143">
        <w:t xml:space="preserve">) </w:t>
      </w:r>
      <w:r w:rsidR="00AA510B">
        <w:t>.</w:t>
      </w:r>
      <w:sdt>
        <w:sdtPr>
          <w:id w:val="782690809"/>
          <w:citation/>
        </w:sdtPr>
        <w:sdtContent>
          <w:r w:rsidR="007141AB">
            <w:fldChar w:fldCharType="begin"/>
          </w:r>
          <w:r w:rsidR="007141AB">
            <w:rPr>
              <w:lang w:val="nl-NL"/>
            </w:rPr>
            <w:instrText xml:space="preserve"> CITATION BrainyBits \l 1043 </w:instrText>
          </w:r>
          <w:r w:rsidR="007141AB">
            <w:fldChar w:fldCharType="separate"/>
          </w:r>
          <w:r w:rsidR="00421828">
            <w:rPr>
              <w:noProof/>
              <w:lang w:val="nl-NL"/>
            </w:rPr>
            <w:t xml:space="preserve"> </w:t>
          </w:r>
          <w:r w:rsidR="00421828" w:rsidRPr="00421828">
            <w:rPr>
              <w:noProof/>
              <w:lang w:val="nl-NL"/>
            </w:rPr>
            <w:t>[32]</w:t>
          </w:r>
          <w:r w:rsidR="007141AB">
            <w:fldChar w:fldCharType="end"/>
          </w:r>
        </w:sdtContent>
      </w:sdt>
      <w:sdt>
        <w:sdtPr>
          <w:id w:val="1206072275"/>
          <w:citation/>
        </w:sdtPr>
        <w:sdtContent>
          <w:r w:rsidR="00934458">
            <w:fldChar w:fldCharType="begin"/>
          </w:r>
          <w:r w:rsidR="00934458">
            <w:rPr>
              <w:lang w:val="nl-NL"/>
            </w:rPr>
            <w:instrText xml:space="preserve"> CITATION accelstepper \l 1043 </w:instrText>
          </w:r>
          <w:r w:rsidR="00934458">
            <w:fldChar w:fldCharType="separate"/>
          </w:r>
          <w:r w:rsidR="00421828">
            <w:rPr>
              <w:noProof/>
              <w:lang w:val="nl-NL"/>
            </w:rPr>
            <w:t xml:space="preserve"> </w:t>
          </w:r>
          <w:r w:rsidR="00421828" w:rsidRPr="00421828">
            <w:rPr>
              <w:noProof/>
              <w:lang w:val="nl-NL"/>
            </w:rPr>
            <w:t>[33]</w:t>
          </w:r>
          <w:r w:rsidR="00934458">
            <w:fldChar w:fldCharType="end"/>
          </w:r>
        </w:sdtContent>
      </w:sdt>
      <w:sdt>
        <w:sdtPr>
          <w:id w:val="1748768645"/>
          <w:citation/>
        </w:sdtPr>
        <w:sdtContent>
          <w:r w:rsidR="00F74806">
            <w:fldChar w:fldCharType="begin"/>
          </w:r>
          <w:r w:rsidR="00F74806">
            <w:rPr>
              <w:lang w:val="nl-NL"/>
            </w:rPr>
            <w:instrText xml:space="preserve"> CITATION Geo06 \l 1043 </w:instrText>
          </w:r>
          <w:r w:rsidR="00F74806">
            <w:fldChar w:fldCharType="separate"/>
          </w:r>
          <w:r w:rsidR="00421828">
            <w:rPr>
              <w:noProof/>
              <w:lang w:val="nl-NL"/>
            </w:rPr>
            <w:t xml:space="preserve"> </w:t>
          </w:r>
          <w:r w:rsidR="00421828" w:rsidRPr="00421828">
            <w:rPr>
              <w:noProof/>
              <w:lang w:val="nl-NL"/>
            </w:rPr>
            <w:t>[34]</w:t>
          </w:r>
          <w:r w:rsidR="00F74806">
            <w:fldChar w:fldCharType="end"/>
          </w:r>
        </w:sdtContent>
      </w:sdt>
    </w:p>
    <w:p w14:paraId="09F8F07E" w14:textId="77777777" w:rsidR="00620096" w:rsidRPr="006C3347" w:rsidRDefault="00620096" w:rsidP="00620096">
      <w:pPr>
        <w:pStyle w:val="HTML-voorafopgemaakt"/>
        <w:spacing w:line="244" w:lineRule="atLeast"/>
        <w:rPr>
          <w:rFonts w:ascii="Consolas" w:hAnsi="Consolas"/>
          <w:color w:val="000000"/>
          <w:spacing w:val="4"/>
        </w:rPr>
      </w:pPr>
      <w:r w:rsidRPr="006C3347">
        <w:rPr>
          <w:rStyle w:val="cp"/>
          <w:rFonts w:ascii="Consolas" w:hAnsi="Consolas"/>
          <w:color w:val="728E00"/>
          <w:spacing w:val="4"/>
        </w:rPr>
        <w:t>#include</w:t>
      </w:r>
      <w:r w:rsidRPr="006C3347">
        <w:rPr>
          <w:rStyle w:val="w"/>
          <w:rFonts w:ascii="Consolas" w:eastAsiaTheme="majorEastAsia" w:hAnsi="Consolas"/>
          <w:color w:val="000000"/>
          <w:spacing w:val="4"/>
        </w:rPr>
        <w:t xml:space="preserve"> </w:t>
      </w:r>
      <w:r w:rsidRPr="006C3347">
        <w:rPr>
          <w:rStyle w:val="cpf"/>
          <w:rFonts w:ascii="Consolas" w:eastAsiaTheme="majorEastAsia" w:hAnsi="Consolas"/>
          <w:color w:val="95A5A6"/>
          <w:spacing w:val="4"/>
        </w:rPr>
        <w:t>"AccelStepper.h"</w:t>
      </w:r>
    </w:p>
    <w:p w14:paraId="2E2ED62F" w14:textId="77777777" w:rsidR="00620096" w:rsidRPr="006C3347" w:rsidRDefault="00620096" w:rsidP="00620096">
      <w:pPr>
        <w:pStyle w:val="HTML-voorafopgemaakt"/>
        <w:spacing w:line="244" w:lineRule="atLeast"/>
        <w:rPr>
          <w:rStyle w:val="cpf"/>
          <w:rFonts w:ascii="Consolas" w:eastAsiaTheme="majorEastAsia" w:hAnsi="Consolas"/>
          <w:color w:val="95A5A6"/>
          <w:spacing w:val="4"/>
        </w:rPr>
      </w:pPr>
      <w:r w:rsidRPr="006C3347">
        <w:rPr>
          <w:rStyle w:val="cp"/>
          <w:rFonts w:ascii="Consolas" w:hAnsi="Consolas"/>
          <w:color w:val="728E00"/>
          <w:spacing w:val="4"/>
        </w:rPr>
        <w:t>#include</w:t>
      </w:r>
      <w:r w:rsidRPr="006C3347">
        <w:rPr>
          <w:rStyle w:val="w"/>
          <w:rFonts w:ascii="Consolas" w:eastAsiaTheme="majorEastAsia" w:hAnsi="Consolas"/>
          <w:color w:val="000000"/>
          <w:spacing w:val="4"/>
        </w:rPr>
        <w:t xml:space="preserve"> </w:t>
      </w:r>
      <w:r w:rsidRPr="006C3347">
        <w:rPr>
          <w:rStyle w:val="cpf"/>
          <w:rFonts w:ascii="Consolas" w:eastAsiaTheme="majorEastAsia" w:hAnsi="Consolas"/>
          <w:color w:val="95A5A6"/>
          <w:spacing w:val="4"/>
        </w:rPr>
        <w:t>&lt;Servo.h&gt;</w:t>
      </w:r>
    </w:p>
    <w:p w14:paraId="4AA2F4BC" w14:textId="77777777" w:rsidR="00B1796D" w:rsidRPr="006C3347" w:rsidRDefault="00B1796D" w:rsidP="00620096">
      <w:pPr>
        <w:pStyle w:val="HTML-voorafopgemaakt"/>
        <w:spacing w:line="244" w:lineRule="atLeast"/>
        <w:rPr>
          <w:rFonts w:ascii="Consolas" w:hAnsi="Consolas"/>
          <w:color w:val="000000"/>
          <w:spacing w:val="4"/>
        </w:rPr>
      </w:pPr>
    </w:p>
    <w:p w14:paraId="43614089" w14:textId="5193BD91" w:rsidR="006E1241" w:rsidRDefault="00000EE3" w:rsidP="00000EE3">
      <w:pPr>
        <w:pStyle w:val="Bijschrift"/>
      </w:pPr>
      <w:bookmarkStart w:id="139" w:name="_Ref136426500"/>
      <w:bookmarkStart w:id="140" w:name="_Toc136546255"/>
      <w:r>
        <w:t xml:space="preserve">Codefragment </w:t>
      </w:r>
      <w:r>
        <w:fldChar w:fldCharType="begin"/>
      </w:r>
      <w:r>
        <w:instrText xml:space="preserve"> SEQ Codefragment \* ARABIC </w:instrText>
      </w:r>
      <w:r>
        <w:fldChar w:fldCharType="separate"/>
      </w:r>
      <w:r w:rsidR="00732DD9">
        <w:rPr>
          <w:noProof/>
        </w:rPr>
        <w:t>1</w:t>
      </w:r>
      <w:r>
        <w:fldChar w:fldCharType="end"/>
      </w:r>
      <w:bookmarkEnd w:id="139"/>
      <w:r>
        <w:t>: T</w:t>
      </w:r>
      <w:r w:rsidRPr="004301F1">
        <w:t xml:space="preserve">oevoegen </w:t>
      </w:r>
      <w:r w:rsidR="00F002C2">
        <w:t>bibliotheken</w:t>
      </w:r>
      <w:r w:rsidR="007141AB" w:rsidRPr="007141AB">
        <w:t xml:space="preserve"> </w:t>
      </w:r>
      <w:sdt>
        <w:sdtPr>
          <w:id w:val="325869127"/>
          <w:citation/>
        </w:sdtPr>
        <w:sdtContent>
          <w:r w:rsidR="007141AB">
            <w:fldChar w:fldCharType="begin"/>
          </w:r>
          <w:r w:rsidR="007141AB">
            <w:rPr>
              <w:lang w:val="nl-NL"/>
            </w:rPr>
            <w:instrText xml:space="preserve"> CITATION BrainyBits \l 1043 </w:instrText>
          </w:r>
          <w:r w:rsidR="007141AB">
            <w:fldChar w:fldCharType="separate"/>
          </w:r>
          <w:r w:rsidR="00421828" w:rsidRPr="00421828">
            <w:rPr>
              <w:noProof/>
              <w:lang w:val="nl-NL"/>
            </w:rPr>
            <w:t>[32]</w:t>
          </w:r>
          <w:r w:rsidR="007141AB">
            <w:fldChar w:fldCharType="end"/>
          </w:r>
        </w:sdtContent>
      </w:sdt>
      <w:r w:rsidR="002140B1" w:rsidRPr="002140B1">
        <w:t xml:space="preserve"> </w:t>
      </w:r>
      <w:sdt>
        <w:sdtPr>
          <w:id w:val="-1072808611"/>
          <w:citation/>
        </w:sdtPr>
        <w:sdtContent>
          <w:r w:rsidR="002140B1">
            <w:fldChar w:fldCharType="begin"/>
          </w:r>
          <w:r w:rsidR="002140B1">
            <w:rPr>
              <w:lang w:val="nl-NL"/>
            </w:rPr>
            <w:instrText xml:space="preserve"> CITATION accelstepper \l 1043 </w:instrText>
          </w:r>
          <w:r w:rsidR="002140B1">
            <w:fldChar w:fldCharType="separate"/>
          </w:r>
          <w:r w:rsidR="00421828" w:rsidRPr="00421828">
            <w:rPr>
              <w:noProof/>
              <w:lang w:val="nl-NL"/>
            </w:rPr>
            <w:t>[33]</w:t>
          </w:r>
          <w:r w:rsidR="002140B1">
            <w:fldChar w:fldCharType="end"/>
          </w:r>
        </w:sdtContent>
      </w:sdt>
      <w:bookmarkEnd w:id="140"/>
    </w:p>
    <w:p w14:paraId="19CE368A" w14:textId="79798987" w:rsidR="005A33BC" w:rsidRPr="0064325C" w:rsidRDefault="00C63837" w:rsidP="00BC2CAD">
      <w:pPr>
        <w:spacing w:before="0" w:after="0"/>
        <w:rPr>
          <w:lang w:val="en-US"/>
        </w:rPr>
      </w:pPr>
      <w:r>
        <w:t>Initialisatie</w:t>
      </w:r>
      <w:r w:rsidR="004E777B">
        <w:t xml:space="preserve"> van de st</w:t>
      </w:r>
      <w:r w:rsidR="00163958">
        <w:t>appen</w:t>
      </w:r>
      <w:r w:rsidR="004E777B">
        <w:t>m</w:t>
      </w:r>
      <w:r>
        <w:t>otoren en de servo</w:t>
      </w:r>
      <w:r w:rsidR="00163958">
        <w:t>motoren</w:t>
      </w:r>
      <w:r w:rsidR="007856E4">
        <w:t xml:space="preserve"> (</w:t>
      </w:r>
      <w:r w:rsidR="00000012">
        <w:fldChar w:fldCharType="begin"/>
      </w:r>
      <w:r w:rsidR="00000012">
        <w:instrText xml:space="preserve"> REF _Ref136426491 \h </w:instrText>
      </w:r>
      <w:r w:rsidR="00000012">
        <w:fldChar w:fldCharType="separate"/>
      </w:r>
      <w:r w:rsidR="00732DD9">
        <w:t xml:space="preserve">Codefragment </w:t>
      </w:r>
      <w:r w:rsidR="00732DD9">
        <w:rPr>
          <w:noProof/>
        </w:rPr>
        <w:t>2</w:t>
      </w:r>
      <w:r w:rsidR="00000012">
        <w:fldChar w:fldCharType="end"/>
      </w:r>
      <w:r w:rsidR="007856E4">
        <w:t>)</w:t>
      </w:r>
      <w:r>
        <w:t>.</w:t>
      </w:r>
      <w:r w:rsidR="00934458" w:rsidRPr="00934458">
        <w:t xml:space="preserve"> </w:t>
      </w:r>
      <w:sdt>
        <w:sdtPr>
          <w:id w:val="-1002809946"/>
          <w:citation/>
        </w:sdtPr>
        <w:sdtContent>
          <w:r w:rsidR="00934458">
            <w:fldChar w:fldCharType="begin"/>
          </w:r>
          <w:r w:rsidR="00934458">
            <w:rPr>
              <w:lang w:val="nl-NL"/>
            </w:rPr>
            <w:instrText xml:space="preserve"> CITATION BrainyBits \l 1043 </w:instrText>
          </w:r>
          <w:r w:rsidR="00934458">
            <w:fldChar w:fldCharType="separate"/>
          </w:r>
          <w:r w:rsidR="00421828" w:rsidRPr="003D4528">
            <w:rPr>
              <w:noProof/>
              <w:lang w:val="en-US"/>
            </w:rPr>
            <w:t>[32]</w:t>
          </w:r>
          <w:r w:rsidR="00934458">
            <w:fldChar w:fldCharType="end"/>
          </w:r>
        </w:sdtContent>
      </w:sdt>
      <w:sdt>
        <w:sdtPr>
          <w:id w:val="555829626"/>
          <w:citation/>
        </w:sdtPr>
        <w:sdtContent>
          <w:r w:rsidR="00934458">
            <w:fldChar w:fldCharType="begin"/>
          </w:r>
          <w:r w:rsidR="00934458" w:rsidRPr="0064325C">
            <w:rPr>
              <w:lang w:val="en-US"/>
            </w:rPr>
            <w:instrText xml:space="preserve"> CITATION accelstepper \l 1043 </w:instrText>
          </w:r>
          <w:r w:rsidR="00934458">
            <w:fldChar w:fldCharType="separate"/>
          </w:r>
          <w:r w:rsidR="00421828">
            <w:rPr>
              <w:noProof/>
              <w:lang w:val="en-US"/>
            </w:rPr>
            <w:t xml:space="preserve"> </w:t>
          </w:r>
          <w:r w:rsidR="00421828" w:rsidRPr="00421828">
            <w:rPr>
              <w:noProof/>
              <w:lang w:val="en-US"/>
            </w:rPr>
            <w:t>[33]</w:t>
          </w:r>
          <w:r w:rsidR="00934458">
            <w:fldChar w:fldCharType="end"/>
          </w:r>
        </w:sdtContent>
      </w:sdt>
    </w:p>
    <w:p w14:paraId="5CF3C6BC" w14:textId="77777777" w:rsidR="00E46A44" w:rsidRPr="0064325C" w:rsidRDefault="00E46A44" w:rsidP="00BC2CAD">
      <w:pPr>
        <w:spacing w:before="0" w:after="0"/>
        <w:rPr>
          <w:lang w:val="en-US"/>
        </w:rPr>
      </w:pPr>
    </w:p>
    <w:p w14:paraId="5DAA2639"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 AccelStepper Setup</w:t>
      </w:r>
    </w:p>
    <w:p w14:paraId="6389346B"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 1 = Easy Driver interface</w:t>
      </w:r>
    </w:p>
    <w:p w14:paraId="21ACD34D"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//Arduino Uno Pin 3 connected to STEP pin of Easy Driver</w:t>
      </w:r>
    </w:p>
    <w:p w14:paraId="7E32F00F"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en-GB" w:eastAsia="nl-BE"/>
        </w:rPr>
      </w:pPr>
      <w:r w:rsidRPr="0018025B">
        <w:rPr>
          <w:rFonts w:ascii="Consolas" w:eastAsia="Times New Roman" w:hAnsi="Consolas" w:cs="Courier New"/>
          <w:color w:val="95A5A6"/>
          <w:spacing w:val="4"/>
          <w:sz w:val="20"/>
          <w:szCs w:val="20"/>
          <w:lang w:val="en-GB" w:eastAsia="nl-BE"/>
        </w:rPr>
        <w:t>//Arduino Uno Pin 4 connected to DIR pin of Easy Driver</w:t>
      </w:r>
    </w:p>
    <w:p w14:paraId="03306D68"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3</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4</w:t>
      </w:r>
      <w:r w:rsidRPr="0018025B">
        <w:rPr>
          <w:rFonts w:ascii="Consolas" w:eastAsia="Times New Roman" w:hAnsi="Consolas" w:cs="Courier New"/>
          <w:color w:val="000000"/>
          <w:spacing w:val="4"/>
          <w:sz w:val="20"/>
          <w:szCs w:val="20"/>
          <w:lang w:val="it-IT" w:eastAsia="nl-BE"/>
        </w:rPr>
        <w:t>);</w:t>
      </w:r>
    </w:p>
    <w:p w14:paraId="73E1EF4B"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stepper2</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5</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6</w:t>
      </w:r>
      <w:r w:rsidRPr="0018025B">
        <w:rPr>
          <w:rFonts w:ascii="Consolas" w:eastAsia="Times New Roman" w:hAnsi="Consolas" w:cs="Courier New"/>
          <w:color w:val="000000"/>
          <w:spacing w:val="4"/>
          <w:sz w:val="20"/>
          <w:szCs w:val="20"/>
          <w:lang w:val="it-IT" w:eastAsia="nl-BE"/>
        </w:rPr>
        <w:t>);</w:t>
      </w:r>
    </w:p>
    <w:p w14:paraId="3DA5F926"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434F54"/>
          <w:spacing w:val="4"/>
          <w:sz w:val="20"/>
          <w:szCs w:val="20"/>
          <w:lang w:val="it-IT" w:eastAsia="nl-BE"/>
        </w:rPr>
        <w:t>AccelStepper</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D35400"/>
          <w:spacing w:val="4"/>
          <w:sz w:val="20"/>
          <w:szCs w:val="20"/>
          <w:lang w:val="it-IT" w:eastAsia="nl-BE"/>
        </w:rPr>
        <w:t>stepper3</w:t>
      </w:r>
      <w:r w:rsidRPr="0018025B">
        <w:rPr>
          <w:rFonts w:ascii="Consolas" w:eastAsia="Times New Roman" w:hAnsi="Consolas" w:cs="Courier New"/>
          <w:color w:val="000000"/>
          <w:spacing w:val="4"/>
          <w:sz w:val="20"/>
          <w:szCs w:val="20"/>
          <w:lang w:val="it-IT" w:eastAsia="nl-BE"/>
        </w:rPr>
        <w:t>(</w:t>
      </w:r>
      <w:r w:rsidRPr="0018025B">
        <w:rPr>
          <w:rFonts w:ascii="Consolas" w:eastAsia="Times New Roman" w:hAnsi="Consolas" w:cs="Courier New"/>
          <w:color w:val="8A7B52"/>
          <w:spacing w:val="4"/>
          <w:sz w:val="20"/>
          <w:szCs w:val="20"/>
          <w:lang w:val="it-IT" w:eastAsia="nl-BE"/>
        </w:rPr>
        <w:t>1</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7</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8A7B52"/>
          <w:spacing w:val="4"/>
          <w:sz w:val="20"/>
          <w:szCs w:val="20"/>
          <w:lang w:val="it-IT" w:eastAsia="nl-BE"/>
        </w:rPr>
        <w:t>8</w:t>
      </w:r>
      <w:r w:rsidRPr="0018025B">
        <w:rPr>
          <w:rFonts w:ascii="Consolas" w:eastAsia="Times New Roman" w:hAnsi="Consolas" w:cs="Courier New"/>
          <w:color w:val="000000"/>
          <w:spacing w:val="4"/>
          <w:sz w:val="20"/>
          <w:szCs w:val="20"/>
          <w:lang w:val="it-IT" w:eastAsia="nl-BE"/>
        </w:rPr>
        <w:t>);</w:t>
      </w:r>
    </w:p>
    <w:p w14:paraId="2353FCC0"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p>
    <w:p w14:paraId="68141256" w14:textId="77777777" w:rsidR="0018025B" w:rsidRPr="0018025B"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val="it-IT" w:eastAsia="nl-BE"/>
        </w:rPr>
      </w:pPr>
      <w:r w:rsidRPr="0018025B">
        <w:rPr>
          <w:rFonts w:ascii="Consolas" w:eastAsia="Times New Roman" w:hAnsi="Consolas" w:cs="Courier New"/>
          <w:color w:val="D35400"/>
          <w:spacing w:val="4"/>
          <w:sz w:val="20"/>
          <w:szCs w:val="20"/>
          <w:lang w:val="it-IT" w:eastAsia="nl-BE"/>
        </w:rPr>
        <w:t>Servo</w:t>
      </w:r>
      <w:r w:rsidRPr="0018025B">
        <w:rPr>
          <w:rFonts w:ascii="Consolas" w:eastAsia="Times New Roman" w:hAnsi="Consolas" w:cs="Courier New"/>
          <w:color w:val="000000"/>
          <w:spacing w:val="4"/>
          <w:sz w:val="20"/>
          <w:szCs w:val="20"/>
          <w:lang w:val="it-IT" w:eastAsia="nl-BE"/>
        </w:rPr>
        <w:t xml:space="preserve"> </w:t>
      </w:r>
      <w:r w:rsidRPr="0018025B">
        <w:rPr>
          <w:rFonts w:ascii="Consolas" w:eastAsia="Times New Roman" w:hAnsi="Consolas" w:cs="Courier New"/>
          <w:color w:val="434F54"/>
          <w:spacing w:val="4"/>
          <w:sz w:val="20"/>
          <w:szCs w:val="20"/>
          <w:lang w:val="it-IT" w:eastAsia="nl-BE"/>
        </w:rPr>
        <w:t>servo1</w:t>
      </w:r>
      <w:r w:rsidRPr="0018025B">
        <w:rPr>
          <w:rFonts w:ascii="Consolas" w:eastAsia="Times New Roman" w:hAnsi="Consolas" w:cs="Courier New"/>
          <w:color w:val="000000"/>
          <w:spacing w:val="4"/>
          <w:sz w:val="20"/>
          <w:szCs w:val="20"/>
          <w:lang w:val="it-IT" w:eastAsia="nl-BE"/>
        </w:rPr>
        <w:t>;</w:t>
      </w:r>
    </w:p>
    <w:p w14:paraId="65105D1C" w14:textId="77777777" w:rsidR="0018025B" w:rsidRPr="003D4528" w:rsidRDefault="0018025B" w:rsidP="0018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r w:rsidRPr="003D4528">
        <w:rPr>
          <w:rFonts w:ascii="Consolas" w:eastAsia="Times New Roman" w:hAnsi="Consolas" w:cs="Courier New"/>
          <w:color w:val="D35400"/>
          <w:spacing w:val="4"/>
          <w:sz w:val="20"/>
          <w:szCs w:val="20"/>
          <w:lang w:eastAsia="nl-BE"/>
        </w:rPr>
        <w:t>Servo</w:t>
      </w:r>
      <w:r w:rsidRPr="003D4528">
        <w:rPr>
          <w:rFonts w:ascii="Consolas" w:eastAsia="Times New Roman" w:hAnsi="Consolas" w:cs="Courier New"/>
          <w:color w:val="000000"/>
          <w:spacing w:val="4"/>
          <w:sz w:val="20"/>
          <w:szCs w:val="20"/>
          <w:lang w:eastAsia="nl-BE"/>
        </w:rPr>
        <w:t xml:space="preserve"> </w:t>
      </w:r>
      <w:r w:rsidRPr="003D4528">
        <w:rPr>
          <w:rFonts w:ascii="Consolas" w:eastAsia="Times New Roman" w:hAnsi="Consolas" w:cs="Courier New"/>
          <w:color w:val="434F54"/>
          <w:spacing w:val="4"/>
          <w:sz w:val="20"/>
          <w:szCs w:val="20"/>
          <w:lang w:eastAsia="nl-BE"/>
        </w:rPr>
        <w:t>servo2</w:t>
      </w:r>
      <w:r w:rsidRPr="003D4528">
        <w:rPr>
          <w:rFonts w:ascii="Consolas" w:eastAsia="Times New Roman" w:hAnsi="Consolas" w:cs="Courier New"/>
          <w:color w:val="000000"/>
          <w:spacing w:val="4"/>
          <w:sz w:val="20"/>
          <w:szCs w:val="20"/>
          <w:lang w:eastAsia="nl-BE"/>
        </w:rPr>
        <w:t>;</w:t>
      </w:r>
    </w:p>
    <w:p w14:paraId="31219E37" w14:textId="5EA89FA1" w:rsidR="008D6E30" w:rsidRPr="003D4528" w:rsidRDefault="0018025B" w:rsidP="0062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r w:rsidRPr="003D4528">
        <w:rPr>
          <w:rFonts w:ascii="Consolas" w:eastAsia="Times New Roman" w:hAnsi="Consolas" w:cs="Courier New"/>
          <w:color w:val="D35400"/>
          <w:spacing w:val="4"/>
          <w:sz w:val="20"/>
          <w:szCs w:val="20"/>
          <w:lang w:eastAsia="nl-BE"/>
        </w:rPr>
        <w:t>Servo</w:t>
      </w:r>
      <w:r w:rsidRPr="003D4528">
        <w:rPr>
          <w:rFonts w:ascii="Consolas" w:eastAsia="Times New Roman" w:hAnsi="Consolas" w:cs="Courier New"/>
          <w:color w:val="000000"/>
          <w:spacing w:val="4"/>
          <w:sz w:val="20"/>
          <w:szCs w:val="20"/>
          <w:lang w:eastAsia="nl-BE"/>
        </w:rPr>
        <w:t xml:space="preserve"> </w:t>
      </w:r>
      <w:r w:rsidRPr="003D4528">
        <w:rPr>
          <w:rFonts w:ascii="Consolas" w:eastAsia="Times New Roman" w:hAnsi="Consolas" w:cs="Courier New"/>
          <w:color w:val="434F54"/>
          <w:spacing w:val="4"/>
          <w:sz w:val="20"/>
          <w:szCs w:val="20"/>
          <w:lang w:eastAsia="nl-BE"/>
        </w:rPr>
        <w:t>servo3</w:t>
      </w:r>
      <w:r w:rsidRPr="003D4528">
        <w:rPr>
          <w:rFonts w:ascii="Consolas" w:eastAsia="Times New Roman" w:hAnsi="Consolas" w:cs="Courier New"/>
          <w:color w:val="000000"/>
          <w:spacing w:val="4"/>
          <w:sz w:val="20"/>
          <w:szCs w:val="20"/>
          <w:lang w:eastAsia="nl-BE"/>
        </w:rPr>
        <w:t>;</w:t>
      </w:r>
    </w:p>
    <w:p w14:paraId="041DF073" w14:textId="77777777" w:rsidR="00B1796D" w:rsidRPr="003D4528" w:rsidRDefault="00B1796D" w:rsidP="0062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nsolas" w:eastAsia="Times New Roman" w:hAnsi="Consolas" w:cs="Courier New"/>
          <w:color w:val="000000"/>
          <w:spacing w:val="4"/>
          <w:sz w:val="20"/>
          <w:szCs w:val="20"/>
          <w:lang w:eastAsia="nl-BE"/>
        </w:rPr>
      </w:pPr>
    </w:p>
    <w:p w14:paraId="57FFF4D7" w14:textId="4C82DE2D" w:rsidR="00C82414" w:rsidRPr="001D3B86" w:rsidRDefault="00C82414" w:rsidP="00C82414">
      <w:pPr>
        <w:pStyle w:val="Bijschrift"/>
        <w:rPr>
          <w:rFonts w:ascii="Consolas" w:eastAsia="Times New Roman" w:hAnsi="Consolas" w:cs="Courier New"/>
          <w:color w:val="000000"/>
          <w:spacing w:val="4"/>
          <w:sz w:val="20"/>
          <w:szCs w:val="20"/>
          <w:lang w:eastAsia="nl-BE"/>
        </w:rPr>
      </w:pPr>
      <w:bookmarkStart w:id="141" w:name="_Ref136426491"/>
      <w:bookmarkStart w:id="142" w:name="_Toc136546256"/>
      <w:r>
        <w:t xml:space="preserve">Codefragment </w:t>
      </w:r>
      <w:r>
        <w:fldChar w:fldCharType="begin"/>
      </w:r>
      <w:r>
        <w:instrText xml:space="preserve"> SEQ Codefragment \* ARABIC </w:instrText>
      </w:r>
      <w:r>
        <w:fldChar w:fldCharType="separate"/>
      </w:r>
      <w:r w:rsidR="00732DD9">
        <w:rPr>
          <w:noProof/>
        </w:rPr>
        <w:t>2</w:t>
      </w:r>
      <w:r>
        <w:fldChar w:fldCharType="end"/>
      </w:r>
      <w:bookmarkEnd w:id="141"/>
      <w:r>
        <w:t>: I</w:t>
      </w:r>
      <w:r w:rsidRPr="00F44482">
        <w:t>nitialisatie st</w:t>
      </w:r>
      <w:r w:rsidR="00163958">
        <w:t>appen</w:t>
      </w:r>
      <w:r w:rsidRPr="00F44482">
        <w:t>motoren en servo</w:t>
      </w:r>
      <w:r w:rsidR="00163958">
        <w:t>motoren</w:t>
      </w:r>
      <w:r w:rsidR="00934458" w:rsidRPr="00934458">
        <w:t xml:space="preserve"> </w:t>
      </w:r>
      <w:sdt>
        <w:sdtPr>
          <w:id w:val="-1304311606"/>
          <w:citation/>
        </w:sdtPr>
        <w:sdtContent>
          <w:r w:rsidR="00934458">
            <w:fldChar w:fldCharType="begin"/>
          </w:r>
          <w:r w:rsidR="00934458">
            <w:rPr>
              <w:lang w:val="nl-NL"/>
            </w:rPr>
            <w:instrText xml:space="preserve"> CITATION BrainyBits \l 1043 </w:instrText>
          </w:r>
          <w:r w:rsidR="00934458">
            <w:fldChar w:fldCharType="separate"/>
          </w:r>
          <w:r w:rsidR="00421828" w:rsidRPr="00421828">
            <w:rPr>
              <w:noProof/>
              <w:lang w:val="nl-NL"/>
            </w:rPr>
            <w:t>[32]</w:t>
          </w:r>
          <w:r w:rsidR="00934458">
            <w:fldChar w:fldCharType="end"/>
          </w:r>
        </w:sdtContent>
      </w:sdt>
      <w:sdt>
        <w:sdtPr>
          <w:id w:val="1552119768"/>
          <w:citation/>
        </w:sdtPr>
        <w:sdtContent>
          <w:r w:rsidR="00934458">
            <w:fldChar w:fldCharType="begin"/>
          </w:r>
          <w:r w:rsidR="00934458">
            <w:rPr>
              <w:lang w:val="nl-NL"/>
            </w:rPr>
            <w:instrText xml:space="preserve"> CITATION accelstepper \l 1043 </w:instrText>
          </w:r>
          <w:r w:rsidR="00934458">
            <w:fldChar w:fldCharType="separate"/>
          </w:r>
          <w:r w:rsidR="00421828">
            <w:rPr>
              <w:noProof/>
              <w:lang w:val="nl-NL"/>
            </w:rPr>
            <w:t xml:space="preserve"> </w:t>
          </w:r>
          <w:r w:rsidR="00421828" w:rsidRPr="00421828">
            <w:rPr>
              <w:noProof/>
              <w:lang w:val="nl-NL"/>
            </w:rPr>
            <w:t>[33]</w:t>
          </w:r>
          <w:r w:rsidR="00934458">
            <w:fldChar w:fldCharType="end"/>
          </w:r>
        </w:sdtContent>
      </w:sdt>
      <w:bookmarkEnd w:id="142"/>
    </w:p>
    <w:p w14:paraId="03A8CF16" w14:textId="5B70AD1D" w:rsidR="00A31C4B" w:rsidRDefault="003958ED" w:rsidP="003958ED">
      <w:pPr>
        <w:spacing w:after="0"/>
      </w:pPr>
      <w:r>
        <w:t xml:space="preserve">In de onderstaande code worden de </w:t>
      </w:r>
      <w:r w:rsidR="00F4553A">
        <w:t>knoppen</w:t>
      </w:r>
      <w:r>
        <w:t xml:space="preserve"> </w:t>
      </w:r>
      <w:r w:rsidR="00F4553A">
        <w:t>gedefinieerd</w:t>
      </w:r>
      <w:r w:rsidR="004066D8">
        <w:t xml:space="preserve"> en worden er </w:t>
      </w:r>
      <w:r w:rsidR="00F4553A">
        <w:t>variabelen</w:t>
      </w:r>
      <w:r w:rsidR="004066D8">
        <w:t xml:space="preserve"> aangemaakt om de posities van de </w:t>
      </w:r>
      <w:r w:rsidR="00F4553A">
        <w:t>knoppen bij te houden (</w:t>
      </w:r>
      <w:r w:rsidR="00000012">
        <w:fldChar w:fldCharType="begin"/>
      </w:r>
      <w:r w:rsidR="00000012">
        <w:instrText xml:space="preserve"> REF _Ref136426483 \h </w:instrText>
      </w:r>
      <w:r w:rsidR="00000012">
        <w:fldChar w:fldCharType="separate"/>
      </w:r>
      <w:r w:rsidR="00732DD9">
        <w:t xml:space="preserve">Codefragment </w:t>
      </w:r>
      <w:r w:rsidR="00732DD9">
        <w:rPr>
          <w:noProof/>
        </w:rPr>
        <w:t>3</w:t>
      </w:r>
      <w:r w:rsidR="00000012">
        <w:fldChar w:fldCharType="end"/>
      </w:r>
      <w:r w:rsidR="00F4553A">
        <w:t>)</w:t>
      </w:r>
      <w:r w:rsidR="001D3270">
        <w:t xml:space="preserve">. Er wordt een variabele buttonPushCounter gemaakt </w:t>
      </w:r>
      <w:r w:rsidR="008726D0">
        <w:t xml:space="preserve">om het aantal keer dat er gedrukt wordt </w:t>
      </w:r>
      <w:r w:rsidR="00BE5F3B">
        <w:t>op te slaan.</w:t>
      </w:r>
    </w:p>
    <w:p w14:paraId="3E98F577"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c1"/>
          <w:rFonts w:ascii="Consolas" w:hAnsi="Consolas"/>
          <w:color w:val="95A5A6"/>
          <w:spacing w:val="4"/>
          <w:lang w:val="en-GB"/>
        </w:rPr>
        <w:t>// Variables to store current, previous and move position</w:t>
      </w:r>
    </w:p>
    <w:p w14:paraId="0D0D9BB1"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c1"/>
          <w:rFonts w:ascii="Consolas" w:hAnsi="Consolas"/>
          <w:color w:val="95A5A6"/>
          <w:spacing w:val="4"/>
          <w:lang w:val="en-GB"/>
        </w:rPr>
        <w:t>//define the buttons</w:t>
      </w:r>
    </w:p>
    <w:p w14:paraId="5E1A9763"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const</w:t>
      </w:r>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12</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3D2E92BF"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buttonState1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current state of the up button</w:t>
      </w:r>
    </w:p>
    <w:p w14:paraId="3EC084CD"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lastButtonState1</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previous state of the up button</w:t>
      </w:r>
    </w:p>
    <w:p w14:paraId="7AB37706" w14:textId="77777777" w:rsidR="00A31C4B" w:rsidRPr="00A31C4B" w:rsidRDefault="00A31C4B" w:rsidP="00A31C4B">
      <w:pPr>
        <w:pStyle w:val="HTML-voorafopgemaakt"/>
        <w:spacing w:line="244" w:lineRule="atLeast"/>
        <w:rPr>
          <w:rFonts w:ascii="Consolas" w:hAnsi="Consolas"/>
          <w:color w:val="000000"/>
          <w:spacing w:val="4"/>
          <w:lang w:val="en-GB"/>
        </w:rPr>
      </w:pPr>
    </w:p>
    <w:p w14:paraId="51EA171E"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const</w:t>
      </w:r>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13</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1C85B025"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buttonState2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current state of the up button</w:t>
      </w:r>
    </w:p>
    <w:p w14:paraId="4FC3318A"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lastButtonState2</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0</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previous state of the up button</w:t>
      </w:r>
    </w:p>
    <w:p w14:paraId="0E505A85"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boolean</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button2Pressed</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false</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//define variable for values of the button</w:t>
      </w:r>
    </w:p>
    <w:p w14:paraId="3BAD5C8F" w14:textId="77777777" w:rsidR="00A31C4B" w:rsidRPr="00A31C4B" w:rsidRDefault="00A31C4B" w:rsidP="00A31C4B">
      <w:pPr>
        <w:pStyle w:val="HTML-voorafopgemaakt"/>
        <w:spacing w:line="244" w:lineRule="atLeast"/>
        <w:rPr>
          <w:rFonts w:ascii="Consolas" w:hAnsi="Consolas"/>
          <w:color w:val="000000"/>
          <w:spacing w:val="4"/>
          <w:lang w:val="en-GB"/>
        </w:rPr>
      </w:pPr>
    </w:p>
    <w:p w14:paraId="04C4B54A" w14:textId="77777777" w:rsidR="00A31C4B" w:rsidRPr="00A31C4B" w:rsidRDefault="00A31C4B" w:rsidP="00A31C4B">
      <w:pPr>
        <w:pStyle w:val="HTML-voorafopgemaakt"/>
        <w:spacing w:line="244" w:lineRule="atLeast"/>
        <w:rPr>
          <w:rFonts w:ascii="Consolas" w:hAnsi="Consolas"/>
          <w:color w:val="000000"/>
          <w:spacing w:val="4"/>
          <w:lang w:val="en-GB"/>
        </w:rPr>
      </w:pPr>
      <w:r w:rsidRPr="00A31C4B">
        <w:rPr>
          <w:rStyle w:val="kr"/>
          <w:rFonts w:ascii="Consolas" w:eastAsiaTheme="majorEastAsia" w:hAnsi="Consolas"/>
          <w:color w:val="00979D"/>
          <w:spacing w:val="4"/>
          <w:lang w:val="en-GB"/>
        </w:rPr>
        <w:t>const</w:t>
      </w:r>
      <w:r w:rsidRPr="00A31C4B">
        <w:rPr>
          <w:rStyle w:val="w"/>
          <w:rFonts w:ascii="Consolas" w:eastAsiaTheme="majorEastAsia" w:hAnsi="Consolas"/>
          <w:color w:val="000000"/>
          <w:spacing w:val="4"/>
          <w:lang w:val="en-GB"/>
        </w:rPr>
        <w:t xml:space="preserve"> </w:t>
      </w:r>
      <w:r w:rsidRPr="00A31C4B">
        <w:rPr>
          <w:rStyle w:val="kr"/>
          <w:rFonts w:ascii="Consolas" w:eastAsiaTheme="majorEastAsia" w:hAnsi="Consolas"/>
          <w:color w:val="00979D"/>
          <w:spacing w:val="4"/>
          <w:lang w:val="en-GB"/>
        </w:rPr>
        <w:t>int</w:t>
      </w:r>
      <w:r w:rsidRPr="00A31C4B">
        <w:rPr>
          <w:rStyle w:val="w"/>
          <w:rFonts w:ascii="Consolas" w:eastAsiaTheme="majorEastAsia" w:hAnsi="Consolas"/>
          <w:color w:val="000000"/>
          <w:spacing w:val="4"/>
          <w:lang w:val="en-GB"/>
        </w:rPr>
        <w:t xml:space="preserve"> </w:t>
      </w:r>
      <w:r w:rsidRPr="00A31C4B">
        <w:rPr>
          <w:rStyle w:val="n"/>
          <w:rFonts w:ascii="Consolas" w:eastAsiaTheme="majorEastAsia" w:hAnsi="Consolas"/>
          <w:color w:val="434F54"/>
          <w:spacing w:val="4"/>
          <w:lang w:val="en-GB"/>
        </w:rPr>
        <w:t>buttonPin3</w:t>
      </w:r>
      <w:r w:rsidRPr="00A31C4B">
        <w:rPr>
          <w:rStyle w:val="w"/>
          <w:rFonts w:ascii="Consolas" w:eastAsiaTheme="majorEastAsia" w:hAnsi="Consolas"/>
          <w:color w:val="000000"/>
          <w:spacing w:val="4"/>
          <w:lang w:val="en-GB"/>
        </w:rPr>
        <w:t xml:space="preserve"> </w:t>
      </w:r>
      <w:r w:rsidRPr="00A31C4B">
        <w:rPr>
          <w:rStyle w:val="o"/>
          <w:rFonts w:ascii="Consolas" w:eastAsiaTheme="majorEastAsia" w:hAnsi="Consolas"/>
          <w:color w:val="728E00"/>
          <w:spacing w:val="4"/>
          <w:lang w:val="en-GB"/>
        </w:rPr>
        <w:t>=</w:t>
      </w:r>
      <w:r w:rsidRPr="00A31C4B">
        <w:rPr>
          <w:rStyle w:val="w"/>
          <w:rFonts w:ascii="Consolas" w:eastAsiaTheme="majorEastAsia" w:hAnsi="Consolas"/>
          <w:color w:val="000000"/>
          <w:spacing w:val="4"/>
          <w:lang w:val="en-GB"/>
        </w:rPr>
        <w:t xml:space="preserve"> </w:t>
      </w:r>
      <w:r w:rsidRPr="00A31C4B">
        <w:rPr>
          <w:rStyle w:val="mi"/>
          <w:rFonts w:ascii="Consolas" w:eastAsiaTheme="majorEastAsia" w:hAnsi="Consolas"/>
          <w:color w:val="8A7B52"/>
          <w:spacing w:val="4"/>
          <w:lang w:val="en-GB"/>
        </w:rPr>
        <w:t>2</w:t>
      </w:r>
      <w:r w:rsidRPr="00A31C4B">
        <w:rPr>
          <w:rStyle w:val="p"/>
          <w:rFonts w:ascii="Consolas" w:hAnsi="Consolas"/>
          <w:color w:val="000000"/>
          <w:spacing w:val="4"/>
          <w:lang w:val="en-GB"/>
        </w:rPr>
        <w:t>;</w:t>
      </w:r>
      <w:r w:rsidRPr="00A31C4B">
        <w:rPr>
          <w:rStyle w:val="w"/>
          <w:rFonts w:ascii="Consolas" w:eastAsiaTheme="majorEastAsia" w:hAnsi="Consolas"/>
          <w:color w:val="000000"/>
          <w:spacing w:val="4"/>
          <w:lang w:val="en-GB"/>
        </w:rPr>
        <w:t xml:space="preserve">  </w:t>
      </w:r>
      <w:r w:rsidRPr="00A31C4B">
        <w:rPr>
          <w:rStyle w:val="c1"/>
          <w:rFonts w:ascii="Consolas" w:hAnsi="Consolas"/>
          <w:color w:val="95A5A6"/>
          <w:spacing w:val="4"/>
          <w:lang w:val="en-GB"/>
        </w:rPr>
        <w:t>// the pin that the pushbutton is attached to</w:t>
      </w:r>
    </w:p>
    <w:p w14:paraId="096B9B79" w14:textId="77777777" w:rsidR="00A31C4B" w:rsidRPr="00A31C4B" w:rsidRDefault="00A31C4B" w:rsidP="00A31C4B">
      <w:pPr>
        <w:pStyle w:val="HTML-voorafopgemaakt"/>
        <w:spacing w:line="244" w:lineRule="atLeast"/>
        <w:rPr>
          <w:rFonts w:ascii="Consolas" w:hAnsi="Consolas"/>
          <w:color w:val="000000"/>
          <w:spacing w:val="4"/>
          <w:lang w:val="en-GB"/>
        </w:rPr>
      </w:pPr>
    </w:p>
    <w:p w14:paraId="13E3CF5C" w14:textId="4C7193CD" w:rsidR="00611BD7" w:rsidRDefault="00A31C4B" w:rsidP="00C53AFE">
      <w:pPr>
        <w:pStyle w:val="HTML-voorafopgemaakt"/>
        <w:spacing w:line="244" w:lineRule="atLeast"/>
        <w:rPr>
          <w:rStyle w:val="p"/>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buttonPushCounter</w:t>
      </w:r>
      <w:r>
        <w:rPr>
          <w:rStyle w:val="p"/>
          <w:rFonts w:ascii="Consolas" w:hAnsi="Consolas"/>
          <w:color w:val="000000"/>
          <w:spacing w:val="4"/>
        </w:rPr>
        <w:t>;</w:t>
      </w:r>
    </w:p>
    <w:p w14:paraId="1CA5206F" w14:textId="77777777" w:rsidR="00B1796D" w:rsidRPr="001D3B86" w:rsidRDefault="00B1796D" w:rsidP="00C53AFE">
      <w:pPr>
        <w:pStyle w:val="HTML-voorafopgemaakt"/>
        <w:spacing w:line="244" w:lineRule="atLeast"/>
      </w:pPr>
    </w:p>
    <w:p w14:paraId="1F6E4D2C" w14:textId="765DD4CB" w:rsidR="00611BD7" w:rsidRDefault="00076D0A" w:rsidP="00B1796D">
      <w:pPr>
        <w:pStyle w:val="Bijschrift"/>
      </w:pPr>
      <w:bookmarkStart w:id="143" w:name="_Ref136426483"/>
      <w:bookmarkStart w:id="144" w:name="_Toc136546257"/>
      <w:r>
        <w:t xml:space="preserve">Codefragment </w:t>
      </w:r>
      <w:r w:rsidR="00B1796D">
        <w:fldChar w:fldCharType="begin"/>
      </w:r>
      <w:r w:rsidR="00B1796D">
        <w:instrText xml:space="preserve"> SEQ Codefragment \* ARABIC </w:instrText>
      </w:r>
      <w:r w:rsidR="00B1796D">
        <w:fldChar w:fldCharType="separate"/>
      </w:r>
      <w:r w:rsidR="00732DD9">
        <w:rPr>
          <w:noProof/>
        </w:rPr>
        <w:t>3</w:t>
      </w:r>
      <w:r w:rsidR="00B1796D">
        <w:fldChar w:fldCharType="end"/>
      </w:r>
      <w:bookmarkEnd w:id="143"/>
      <w:r w:rsidR="00B1796D">
        <w:t>: D</w:t>
      </w:r>
      <w:r w:rsidR="00B1796D" w:rsidRPr="009C25CE">
        <w:t>efiniëren</w:t>
      </w:r>
      <w:r w:rsidR="00D24BEF">
        <w:t xml:space="preserve"> knoppen en variabelen aanmaken</w:t>
      </w:r>
      <w:bookmarkEnd w:id="144"/>
    </w:p>
    <w:p w14:paraId="193408F9" w14:textId="77777777" w:rsidR="00B1796D" w:rsidRDefault="00B1796D" w:rsidP="0055256C">
      <w:pPr>
        <w:spacing w:after="120"/>
        <w:sectPr w:rsidR="00B1796D" w:rsidSect="00995550">
          <w:pgSz w:w="11906" w:h="16838"/>
          <w:pgMar w:top="1417" w:right="1417" w:bottom="1417" w:left="1417" w:header="708" w:footer="708" w:gutter="0"/>
          <w:cols w:space="708"/>
          <w:titlePg/>
          <w:docGrid w:linePitch="360"/>
        </w:sectPr>
      </w:pPr>
    </w:p>
    <w:p w14:paraId="40D29B04" w14:textId="1B51D2C4" w:rsidR="006309A6" w:rsidRDefault="000C0B33" w:rsidP="0055256C">
      <w:pPr>
        <w:spacing w:after="120"/>
      </w:pPr>
      <w:r>
        <w:lastRenderedPageBreak/>
        <w:t>Definiëren van de leds en de potentiometers.</w:t>
      </w:r>
      <w:r w:rsidR="00936CBC">
        <w:t xml:space="preserve"> </w:t>
      </w:r>
      <w:r w:rsidR="005A79B8">
        <w:t>Er</w:t>
      </w:r>
      <w:r w:rsidR="001F6495">
        <w:t xml:space="preserve"> worden variabelen aangemaakt</w:t>
      </w:r>
      <w:r w:rsidR="00EB5731">
        <w:t xml:space="preserve"> </w:t>
      </w:r>
      <w:r w:rsidR="005A79B8">
        <w:t xml:space="preserve">om </w:t>
      </w:r>
      <w:r w:rsidR="00EB5731">
        <w:t>de waarde van de potentiometers op te slaan en de hoek van de potentiometer te bepalen (</w:t>
      </w:r>
      <w:r w:rsidR="00000012">
        <w:fldChar w:fldCharType="begin"/>
      </w:r>
      <w:r w:rsidR="00000012">
        <w:instrText xml:space="preserve"> REF _Ref136426473 \h </w:instrText>
      </w:r>
      <w:r w:rsidR="00000012">
        <w:fldChar w:fldCharType="separate"/>
      </w:r>
      <w:r w:rsidR="00732DD9">
        <w:t xml:space="preserve">Codefragment </w:t>
      </w:r>
      <w:r w:rsidR="00732DD9">
        <w:rPr>
          <w:noProof/>
        </w:rPr>
        <w:t>4</w:t>
      </w:r>
      <w:r w:rsidR="00000012">
        <w:fldChar w:fldCharType="end"/>
      </w:r>
      <w:r w:rsidR="00EB5731">
        <w:t>).</w:t>
      </w:r>
    </w:p>
    <w:p w14:paraId="7F460AD5"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1"/>
          <w:rFonts w:ascii="Consolas" w:hAnsi="Consolas"/>
          <w:color w:val="95A5A6"/>
          <w:spacing w:val="4"/>
          <w:lang w:val="en-GB"/>
        </w:rPr>
        <w:t>//define leds</w:t>
      </w:r>
    </w:p>
    <w:p w14:paraId="3D1A795A"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p"/>
          <w:rFonts w:ascii="Consolas" w:eastAsiaTheme="majorEastAsia" w:hAnsi="Consolas"/>
          <w:color w:val="728E00"/>
          <w:spacing w:val="4"/>
          <w:lang w:val="en-GB"/>
        </w:rPr>
        <w:t>#define led1 1</w:t>
      </w:r>
    </w:p>
    <w:p w14:paraId="3BAE41CB"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p"/>
          <w:rFonts w:ascii="Consolas" w:eastAsiaTheme="majorEastAsia" w:hAnsi="Consolas"/>
          <w:color w:val="728E00"/>
          <w:spacing w:val="4"/>
          <w:lang w:val="en-GB"/>
        </w:rPr>
        <w:t>#define led2 0</w:t>
      </w:r>
    </w:p>
    <w:p w14:paraId="271EE941" w14:textId="77777777" w:rsidR="00483278" w:rsidRPr="00483278" w:rsidRDefault="00483278" w:rsidP="00483278">
      <w:pPr>
        <w:pStyle w:val="HTML-voorafopgemaakt"/>
        <w:spacing w:line="244" w:lineRule="atLeast"/>
        <w:rPr>
          <w:rFonts w:ascii="Consolas" w:hAnsi="Consolas"/>
          <w:color w:val="000000"/>
          <w:spacing w:val="4"/>
          <w:lang w:val="en-GB"/>
        </w:rPr>
      </w:pPr>
    </w:p>
    <w:p w14:paraId="67E73AA7"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1"/>
          <w:rFonts w:ascii="Consolas" w:hAnsi="Consolas"/>
          <w:color w:val="95A5A6"/>
          <w:spacing w:val="4"/>
          <w:lang w:val="en-GB"/>
        </w:rPr>
        <w:t>//define potentiometers</w:t>
      </w:r>
    </w:p>
    <w:p w14:paraId="2CC202EB"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pot1</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A0</w:t>
      </w:r>
      <w:r w:rsidRPr="00483278">
        <w:rPr>
          <w:rStyle w:val="p"/>
          <w:rFonts w:ascii="Consolas" w:hAnsi="Consolas"/>
          <w:color w:val="000000"/>
          <w:spacing w:val="4"/>
          <w:lang w:val="en-GB"/>
        </w:rPr>
        <w:t>;</w:t>
      </w:r>
    </w:p>
    <w:p w14:paraId="29F6BA94"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pot2</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A1</w:t>
      </w:r>
      <w:r w:rsidRPr="00483278">
        <w:rPr>
          <w:rStyle w:val="p"/>
          <w:rFonts w:ascii="Consolas" w:hAnsi="Consolas"/>
          <w:color w:val="000000"/>
          <w:spacing w:val="4"/>
          <w:lang w:val="en-GB"/>
        </w:rPr>
        <w:t>;</w:t>
      </w:r>
    </w:p>
    <w:p w14:paraId="796084FF"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pot3</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A2</w:t>
      </w:r>
      <w:r w:rsidRPr="00483278">
        <w:rPr>
          <w:rStyle w:val="p"/>
          <w:rFonts w:ascii="Consolas" w:hAnsi="Consolas"/>
          <w:color w:val="000000"/>
          <w:spacing w:val="4"/>
          <w:lang w:val="en-GB"/>
        </w:rPr>
        <w:t>;</w:t>
      </w:r>
    </w:p>
    <w:p w14:paraId="06DB248D"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pot4</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A3</w:t>
      </w:r>
      <w:r w:rsidRPr="00483278">
        <w:rPr>
          <w:rStyle w:val="p"/>
          <w:rFonts w:ascii="Consolas" w:hAnsi="Consolas"/>
          <w:color w:val="000000"/>
          <w:spacing w:val="4"/>
          <w:lang w:val="en-GB"/>
        </w:rPr>
        <w:t>;</w:t>
      </w:r>
    </w:p>
    <w:p w14:paraId="2015D6B8"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pot5</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A4</w:t>
      </w:r>
      <w:r w:rsidRPr="00483278">
        <w:rPr>
          <w:rStyle w:val="p"/>
          <w:rFonts w:ascii="Consolas" w:hAnsi="Consolas"/>
          <w:color w:val="000000"/>
          <w:spacing w:val="4"/>
          <w:lang w:val="en-GB"/>
        </w:rPr>
        <w:t>;</w:t>
      </w:r>
    </w:p>
    <w:p w14:paraId="00DB0BBE"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const</w:t>
      </w:r>
      <w:r w:rsidRPr="00483278">
        <w:rPr>
          <w:rStyle w:val="w"/>
          <w:rFonts w:ascii="Consolas" w:eastAsiaTheme="majorEastAsia" w:hAnsi="Consolas"/>
          <w:color w:val="000000"/>
          <w:spacing w:val="4"/>
          <w:lang w:val="en-GB"/>
        </w:rPr>
        <w:t xml:space="preserve"> </w:t>
      </w: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pot6</w:t>
      </w:r>
      <w:r w:rsidRPr="00483278">
        <w:rPr>
          <w:rStyle w:val="w"/>
          <w:rFonts w:ascii="Consolas" w:eastAsiaTheme="majorEastAsia" w:hAnsi="Consolas"/>
          <w:color w:val="000000"/>
          <w:spacing w:val="4"/>
          <w:lang w:val="en-GB"/>
        </w:rPr>
        <w:t xml:space="preserve"> </w:t>
      </w:r>
      <w:r w:rsidRPr="00483278">
        <w:rPr>
          <w:rStyle w:val="o"/>
          <w:rFonts w:ascii="Consolas" w:eastAsiaTheme="majorEastAsia" w:hAnsi="Consolas"/>
          <w:color w:val="728E00"/>
          <w:spacing w:val="4"/>
          <w:lang w:val="en-GB"/>
        </w:rPr>
        <w: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A5</w:t>
      </w:r>
      <w:r w:rsidRPr="00483278">
        <w:rPr>
          <w:rStyle w:val="p"/>
          <w:rFonts w:ascii="Consolas" w:hAnsi="Consolas"/>
          <w:color w:val="000000"/>
          <w:spacing w:val="4"/>
          <w:lang w:val="en-GB"/>
        </w:rPr>
        <w:t>;</w:t>
      </w:r>
    </w:p>
    <w:p w14:paraId="6E5E22A8" w14:textId="77777777" w:rsidR="00483278" w:rsidRPr="00483278" w:rsidRDefault="00483278" w:rsidP="00483278">
      <w:pPr>
        <w:pStyle w:val="HTML-voorafopgemaakt"/>
        <w:spacing w:line="244" w:lineRule="atLeast"/>
        <w:rPr>
          <w:rFonts w:ascii="Consolas" w:hAnsi="Consolas"/>
          <w:color w:val="000000"/>
          <w:spacing w:val="4"/>
          <w:lang w:val="en-GB"/>
        </w:rPr>
      </w:pPr>
    </w:p>
    <w:p w14:paraId="2C646E6F"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1"/>
          <w:rFonts w:ascii="Consolas" w:hAnsi="Consolas"/>
          <w:color w:val="95A5A6"/>
          <w:spacing w:val="4"/>
          <w:lang w:val="en-GB"/>
        </w:rPr>
        <w:t>//define variable for values of the potentiometers</w:t>
      </w:r>
    </w:p>
    <w:p w14:paraId="23ED70D1"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pot1Val</w:t>
      </w:r>
      <w:r>
        <w:rPr>
          <w:rStyle w:val="p"/>
          <w:rFonts w:ascii="Consolas" w:hAnsi="Consolas"/>
          <w:color w:val="000000"/>
          <w:spacing w:val="4"/>
        </w:rPr>
        <w:t>;</w:t>
      </w:r>
    </w:p>
    <w:p w14:paraId="670DC941"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pot2Val</w:t>
      </w:r>
      <w:r>
        <w:rPr>
          <w:rStyle w:val="p"/>
          <w:rFonts w:ascii="Consolas" w:hAnsi="Consolas"/>
          <w:color w:val="000000"/>
          <w:spacing w:val="4"/>
        </w:rPr>
        <w:t>;</w:t>
      </w:r>
    </w:p>
    <w:p w14:paraId="16EEBFD2"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pot3Val</w:t>
      </w:r>
      <w:r>
        <w:rPr>
          <w:rStyle w:val="p"/>
          <w:rFonts w:ascii="Consolas" w:hAnsi="Consolas"/>
          <w:color w:val="000000"/>
          <w:spacing w:val="4"/>
        </w:rPr>
        <w:t>;</w:t>
      </w:r>
    </w:p>
    <w:p w14:paraId="6041A2C5"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pot4Val</w:t>
      </w:r>
      <w:r>
        <w:rPr>
          <w:rStyle w:val="p"/>
          <w:rFonts w:ascii="Consolas" w:hAnsi="Consolas"/>
          <w:color w:val="000000"/>
          <w:spacing w:val="4"/>
        </w:rPr>
        <w:t>;</w:t>
      </w:r>
    </w:p>
    <w:p w14:paraId="510E4458"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pot5Val</w:t>
      </w:r>
      <w:r>
        <w:rPr>
          <w:rStyle w:val="p"/>
          <w:rFonts w:ascii="Consolas" w:hAnsi="Consolas"/>
          <w:color w:val="000000"/>
          <w:spacing w:val="4"/>
        </w:rPr>
        <w:t>;</w:t>
      </w:r>
    </w:p>
    <w:p w14:paraId="2B60C993" w14:textId="77777777" w:rsidR="00483278" w:rsidRDefault="00483278" w:rsidP="00483278">
      <w:pPr>
        <w:pStyle w:val="HTML-voorafopgemaakt"/>
        <w:spacing w:line="244" w:lineRule="atLeast"/>
        <w:rPr>
          <w:rFonts w:ascii="Consolas" w:hAnsi="Consolas"/>
          <w:color w:val="000000"/>
          <w:spacing w:val="4"/>
        </w:rPr>
      </w:pPr>
      <w:r>
        <w:rPr>
          <w:rStyle w:val="kr"/>
          <w:rFonts w:ascii="Consolas" w:eastAsiaTheme="majorEastAsia" w:hAnsi="Consolas"/>
          <w:color w:val="00979D"/>
          <w:spacing w:val="4"/>
        </w:rPr>
        <w:t>int</w:t>
      </w:r>
      <w:r>
        <w:rPr>
          <w:rStyle w:val="w"/>
          <w:rFonts w:ascii="Consolas" w:eastAsiaTheme="majorEastAsia" w:hAnsi="Consolas"/>
          <w:color w:val="000000"/>
          <w:spacing w:val="4"/>
        </w:rPr>
        <w:t xml:space="preserve"> </w:t>
      </w:r>
      <w:r>
        <w:rPr>
          <w:rStyle w:val="n"/>
          <w:rFonts w:ascii="Consolas" w:eastAsiaTheme="majorEastAsia" w:hAnsi="Consolas"/>
          <w:color w:val="434F54"/>
          <w:spacing w:val="4"/>
        </w:rPr>
        <w:t>pot6Val</w:t>
      </w:r>
      <w:r>
        <w:rPr>
          <w:rStyle w:val="p"/>
          <w:rFonts w:ascii="Consolas" w:hAnsi="Consolas"/>
          <w:color w:val="000000"/>
          <w:spacing w:val="4"/>
        </w:rPr>
        <w:t>;</w:t>
      </w:r>
    </w:p>
    <w:p w14:paraId="3B21CB91" w14:textId="77777777" w:rsidR="00483278" w:rsidRDefault="00483278" w:rsidP="00483278">
      <w:pPr>
        <w:pStyle w:val="HTML-voorafopgemaakt"/>
        <w:spacing w:line="244" w:lineRule="atLeast"/>
        <w:rPr>
          <w:rFonts w:ascii="Consolas" w:hAnsi="Consolas"/>
          <w:color w:val="000000"/>
          <w:spacing w:val="4"/>
        </w:rPr>
      </w:pPr>
    </w:p>
    <w:p w14:paraId="1A8B583D"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c1"/>
          <w:rFonts w:ascii="Consolas" w:hAnsi="Consolas"/>
          <w:color w:val="95A5A6"/>
          <w:spacing w:val="4"/>
          <w:lang w:val="en-GB"/>
        </w:rPr>
        <w:t>//define variable for angles of the potentiometer</w:t>
      </w:r>
    </w:p>
    <w:p w14:paraId="6EC4D87A"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pot1Angle</w:t>
      </w:r>
      <w:r w:rsidRPr="00483278">
        <w:rPr>
          <w:rStyle w:val="p"/>
          <w:rFonts w:ascii="Consolas" w:hAnsi="Consolas"/>
          <w:color w:val="000000"/>
          <w:spacing w:val="4"/>
          <w:lang w:val="en-GB"/>
        </w:rPr>
        <w:t>;</w:t>
      </w:r>
    </w:p>
    <w:p w14:paraId="10B1A2A1"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pot2Angle</w:t>
      </w:r>
      <w:r w:rsidRPr="00483278">
        <w:rPr>
          <w:rStyle w:val="p"/>
          <w:rFonts w:ascii="Consolas" w:hAnsi="Consolas"/>
          <w:color w:val="000000"/>
          <w:spacing w:val="4"/>
          <w:lang w:val="en-GB"/>
        </w:rPr>
        <w:t>;</w:t>
      </w:r>
    </w:p>
    <w:p w14:paraId="09B8B9F5"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pot3Angle</w:t>
      </w:r>
      <w:r w:rsidRPr="00483278">
        <w:rPr>
          <w:rStyle w:val="p"/>
          <w:rFonts w:ascii="Consolas" w:hAnsi="Consolas"/>
          <w:color w:val="000000"/>
          <w:spacing w:val="4"/>
          <w:lang w:val="en-GB"/>
        </w:rPr>
        <w:t>;</w:t>
      </w:r>
    </w:p>
    <w:p w14:paraId="0EC299B7"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pot4Angle</w:t>
      </w:r>
      <w:r w:rsidRPr="00483278">
        <w:rPr>
          <w:rStyle w:val="p"/>
          <w:rFonts w:ascii="Consolas" w:hAnsi="Consolas"/>
          <w:color w:val="000000"/>
          <w:spacing w:val="4"/>
          <w:lang w:val="en-GB"/>
        </w:rPr>
        <w:t>;</w:t>
      </w:r>
    </w:p>
    <w:p w14:paraId="5A8FAD50" w14:textId="77777777" w:rsidR="00483278" w:rsidRPr="00483278" w:rsidRDefault="00483278" w:rsidP="00483278">
      <w:pPr>
        <w:pStyle w:val="HTML-voorafopgemaakt"/>
        <w:spacing w:line="244" w:lineRule="atLeast"/>
        <w:rPr>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pot5Angle</w:t>
      </w:r>
      <w:r w:rsidRPr="00483278">
        <w:rPr>
          <w:rStyle w:val="p"/>
          <w:rFonts w:ascii="Consolas" w:hAnsi="Consolas"/>
          <w:color w:val="000000"/>
          <w:spacing w:val="4"/>
          <w:lang w:val="en-GB"/>
        </w:rPr>
        <w:t>;</w:t>
      </w:r>
    </w:p>
    <w:p w14:paraId="01B77E3F" w14:textId="742B148A" w:rsidR="00433A44" w:rsidRDefault="00483278" w:rsidP="00483278">
      <w:pPr>
        <w:pStyle w:val="HTML-voorafopgemaakt"/>
        <w:spacing w:line="244" w:lineRule="atLeast"/>
        <w:rPr>
          <w:rStyle w:val="p"/>
          <w:rFonts w:ascii="Consolas" w:hAnsi="Consolas"/>
          <w:color w:val="000000"/>
          <w:spacing w:val="4"/>
          <w:lang w:val="en-GB"/>
        </w:rPr>
      </w:pPr>
      <w:r w:rsidRPr="00483278">
        <w:rPr>
          <w:rStyle w:val="kr"/>
          <w:rFonts w:ascii="Consolas" w:eastAsiaTheme="majorEastAsia" w:hAnsi="Consolas"/>
          <w:color w:val="00979D"/>
          <w:spacing w:val="4"/>
          <w:lang w:val="en-GB"/>
        </w:rPr>
        <w:t>int</w:t>
      </w:r>
      <w:r w:rsidRPr="00483278">
        <w:rPr>
          <w:rStyle w:val="w"/>
          <w:rFonts w:ascii="Consolas" w:eastAsiaTheme="majorEastAsia" w:hAnsi="Consolas"/>
          <w:color w:val="000000"/>
          <w:spacing w:val="4"/>
          <w:lang w:val="en-GB"/>
        </w:rPr>
        <w:t xml:space="preserve"> </w:t>
      </w:r>
      <w:r w:rsidRPr="00483278">
        <w:rPr>
          <w:rStyle w:val="n"/>
          <w:rFonts w:ascii="Consolas" w:eastAsiaTheme="majorEastAsia" w:hAnsi="Consolas"/>
          <w:color w:val="434F54"/>
          <w:spacing w:val="4"/>
          <w:lang w:val="en-GB"/>
        </w:rPr>
        <w:t>pot6Angle</w:t>
      </w:r>
      <w:r w:rsidRPr="00483278">
        <w:rPr>
          <w:rStyle w:val="p"/>
          <w:rFonts w:ascii="Consolas" w:hAnsi="Consolas"/>
          <w:color w:val="000000"/>
          <w:spacing w:val="4"/>
          <w:lang w:val="en-GB"/>
        </w:rPr>
        <w:t>;</w:t>
      </w:r>
    </w:p>
    <w:p w14:paraId="07932629" w14:textId="77777777" w:rsidR="00483278" w:rsidRPr="00483278" w:rsidRDefault="00483278" w:rsidP="00483278">
      <w:pPr>
        <w:pStyle w:val="HTML-voorafopgemaakt"/>
        <w:spacing w:line="244" w:lineRule="atLeast"/>
        <w:rPr>
          <w:rFonts w:ascii="Consolas" w:hAnsi="Consolas"/>
          <w:color w:val="000000"/>
          <w:spacing w:val="4"/>
          <w:lang w:val="en-GB"/>
        </w:rPr>
      </w:pPr>
    </w:p>
    <w:p w14:paraId="24BA8A17" w14:textId="379A582E" w:rsidR="00B1796D" w:rsidRDefault="00B1796D" w:rsidP="00B1796D">
      <w:pPr>
        <w:pStyle w:val="Bijschrift"/>
      </w:pPr>
      <w:bookmarkStart w:id="145" w:name="_Ref136426473"/>
      <w:bookmarkStart w:id="146" w:name="_Toc136546258"/>
      <w:r>
        <w:t xml:space="preserve">Codefragment </w:t>
      </w:r>
      <w:r>
        <w:fldChar w:fldCharType="begin"/>
      </w:r>
      <w:r>
        <w:instrText xml:space="preserve"> SEQ Codefragment \* ARABIC </w:instrText>
      </w:r>
      <w:r>
        <w:fldChar w:fldCharType="separate"/>
      </w:r>
      <w:r w:rsidR="00732DD9">
        <w:rPr>
          <w:noProof/>
        </w:rPr>
        <w:t>4</w:t>
      </w:r>
      <w:r>
        <w:fldChar w:fldCharType="end"/>
      </w:r>
      <w:bookmarkEnd w:id="145"/>
      <w:r>
        <w:t>: D</w:t>
      </w:r>
      <w:r w:rsidRPr="006A50D2">
        <w:t>efiniëren led en potentiometers en variabelen voor de potentiometers</w:t>
      </w:r>
      <w:bookmarkEnd w:id="146"/>
    </w:p>
    <w:p w14:paraId="7572C1EE" w14:textId="30C28F82" w:rsidR="00433A44" w:rsidRDefault="005E3B85" w:rsidP="005E3B85">
      <w:pPr>
        <w:spacing w:after="120"/>
      </w:pPr>
      <w:r>
        <w:t>Definiëren van variabelen om de positie</w:t>
      </w:r>
      <w:r w:rsidR="00380D6F">
        <w:t>s</w:t>
      </w:r>
      <w:r>
        <w:t xml:space="preserve"> van de servo</w:t>
      </w:r>
      <w:r w:rsidR="004A5FA1">
        <w:t>motoren</w:t>
      </w:r>
      <w:r>
        <w:t xml:space="preserve"> op te slaan</w:t>
      </w:r>
      <w:r w:rsidR="00A011C6">
        <w:t xml:space="preserve"> (</w:t>
      </w:r>
      <w:r w:rsidR="00000012">
        <w:fldChar w:fldCharType="begin"/>
      </w:r>
      <w:r w:rsidR="00000012">
        <w:instrText xml:space="preserve"> REF _Ref136426455 \h </w:instrText>
      </w:r>
      <w:r w:rsidR="00000012">
        <w:fldChar w:fldCharType="separate"/>
      </w:r>
      <w:r w:rsidR="00732DD9" w:rsidRPr="003D4528">
        <w:t xml:space="preserve">Codefragment </w:t>
      </w:r>
      <w:r w:rsidR="00732DD9">
        <w:rPr>
          <w:noProof/>
        </w:rPr>
        <w:t>5</w:t>
      </w:r>
      <w:r w:rsidR="00000012">
        <w:fldChar w:fldCharType="end"/>
      </w:r>
      <w:r w:rsidR="00A011C6">
        <w:t>).</w:t>
      </w:r>
    </w:p>
    <w:p w14:paraId="5FDB0380"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c1"/>
          <w:rFonts w:ascii="Consolas" w:hAnsi="Consolas"/>
          <w:color w:val="95A5A6"/>
          <w:spacing w:val="4"/>
          <w:lang w:val="en-GB"/>
        </w:rPr>
        <w:t>//define variable for saved position of the servos</w:t>
      </w:r>
    </w:p>
    <w:p w14:paraId="70223A50"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stepper1PosSave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6C23EFB8"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stepper2PosSave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39B04BF9"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stepper3PosSave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3B5F591D"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servo4PosSave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53EA7637" w14:textId="77777777" w:rsidR="00AC3E05" w:rsidRPr="00AC3E05" w:rsidRDefault="00AC3E05" w:rsidP="00AC3E05">
      <w:pPr>
        <w:pStyle w:val="HTML-voorafopgemaakt"/>
        <w:spacing w:line="244" w:lineRule="atLeast"/>
        <w:rPr>
          <w:rFonts w:ascii="Consolas"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servo5PosSave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64C5FD29" w14:textId="77777777" w:rsidR="00AC3E05" w:rsidRDefault="00AC3E05" w:rsidP="00AC3E05">
      <w:pPr>
        <w:pStyle w:val="HTML-voorafopgemaakt"/>
        <w:spacing w:line="244" w:lineRule="atLeast"/>
        <w:rPr>
          <w:rStyle w:val="p"/>
          <w:rFonts w:ascii="Consolas" w:eastAsiaTheme="majorEastAsia" w:hAnsi="Consolas"/>
          <w:color w:val="000000"/>
          <w:spacing w:val="4"/>
          <w:lang w:val="en-GB"/>
        </w:rPr>
      </w:pPr>
      <w:r w:rsidRPr="00AC3E05">
        <w:rPr>
          <w:rStyle w:val="kr"/>
          <w:rFonts w:ascii="Consolas" w:eastAsiaTheme="majorEastAsia" w:hAnsi="Consolas"/>
          <w:color w:val="00979D"/>
          <w:spacing w:val="4"/>
          <w:lang w:val="en-GB"/>
        </w:rPr>
        <w:t>int</w:t>
      </w:r>
      <w:r w:rsidRPr="00AC3E05">
        <w:rPr>
          <w:rStyle w:val="w"/>
          <w:rFonts w:ascii="Consolas" w:eastAsiaTheme="majorEastAsia" w:hAnsi="Consolas"/>
          <w:color w:val="000000"/>
          <w:spacing w:val="4"/>
          <w:lang w:val="en-GB"/>
        </w:rPr>
        <w:t xml:space="preserve"> </w:t>
      </w:r>
      <w:r w:rsidRPr="00AC3E05">
        <w:rPr>
          <w:rStyle w:val="n"/>
          <w:rFonts w:ascii="Consolas" w:eastAsiaTheme="majorEastAsia" w:hAnsi="Consolas"/>
          <w:color w:val="434F54"/>
          <w:spacing w:val="4"/>
          <w:lang w:val="en-GB"/>
        </w:rPr>
        <w:t>servo6PosSave</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o"/>
          <w:rFonts w:ascii="Consolas" w:eastAsiaTheme="majorEastAsia" w:hAnsi="Consolas"/>
          <w:color w:val="728E00"/>
          <w:spacing w:val="4"/>
          <w:lang w:val="en-GB"/>
        </w:rPr>
        <w:t>=</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p"/>
          <w:rFonts w:ascii="Consolas" w:eastAsiaTheme="majorEastAsia" w:hAnsi="Consolas"/>
          <w:color w:val="000000"/>
          <w:spacing w:val="4"/>
          <w:lang w:val="en-GB"/>
        </w:rPr>
        <w:t>,</w:t>
      </w:r>
      <w:r w:rsidRPr="00AC3E05">
        <w:rPr>
          <w:rStyle w:val="w"/>
          <w:rFonts w:ascii="Consolas" w:eastAsiaTheme="majorEastAsia" w:hAnsi="Consolas"/>
          <w:color w:val="000000"/>
          <w:spacing w:val="4"/>
          <w:lang w:val="en-GB"/>
        </w:rPr>
        <w:t xml:space="preserve"> </w:t>
      </w:r>
      <w:r w:rsidRPr="00AC3E05">
        <w:rPr>
          <w:rStyle w:val="mi"/>
          <w:rFonts w:ascii="Consolas" w:hAnsi="Consolas"/>
          <w:color w:val="8A7B52"/>
          <w:spacing w:val="4"/>
          <w:lang w:val="en-GB"/>
        </w:rPr>
        <w:t>1</w:t>
      </w:r>
      <w:r w:rsidRPr="00AC3E05">
        <w:rPr>
          <w:rStyle w:val="w"/>
          <w:rFonts w:ascii="Consolas" w:eastAsiaTheme="majorEastAsia" w:hAnsi="Consolas"/>
          <w:color w:val="000000"/>
          <w:spacing w:val="4"/>
          <w:lang w:val="en-GB"/>
        </w:rPr>
        <w:t xml:space="preserve"> </w:t>
      </w:r>
      <w:r w:rsidRPr="00AC3E05">
        <w:rPr>
          <w:rStyle w:val="p"/>
          <w:rFonts w:ascii="Consolas" w:eastAsiaTheme="majorEastAsia" w:hAnsi="Consolas"/>
          <w:color w:val="000000"/>
          <w:spacing w:val="4"/>
          <w:lang w:val="en-GB"/>
        </w:rPr>
        <w:t>};</w:t>
      </w:r>
    </w:p>
    <w:p w14:paraId="29745C30" w14:textId="77777777" w:rsidR="0055256C" w:rsidRPr="00AC3E05" w:rsidRDefault="0055256C" w:rsidP="00AC3E05">
      <w:pPr>
        <w:pStyle w:val="HTML-voorafopgemaakt"/>
        <w:spacing w:line="244" w:lineRule="atLeast"/>
        <w:rPr>
          <w:rFonts w:ascii="Consolas" w:hAnsi="Consolas"/>
          <w:color w:val="000000"/>
          <w:spacing w:val="4"/>
          <w:lang w:val="en-GB"/>
        </w:rPr>
      </w:pPr>
    </w:p>
    <w:p w14:paraId="1D9DD33F" w14:textId="74C4AE0A" w:rsidR="0055256C" w:rsidRPr="003D4528" w:rsidRDefault="00076D0A" w:rsidP="00CA1C00">
      <w:pPr>
        <w:pStyle w:val="Bijschrift"/>
      </w:pPr>
      <w:bookmarkStart w:id="147" w:name="_Ref136426455"/>
      <w:bookmarkStart w:id="148" w:name="_Toc136546259"/>
      <w:r w:rsidRPr="003D4528">
        <w:t xml:space="preserve">Codefragment </w:t>
      </w:r>
      <w:r w:rsidR="00CA1C00">
        <w:fldChar w:fldCharType="begin"/>
      </w:r>
      <w:r w:rsidR="00CA1C00" w:rsidRPr="003D4528">
        <w:instrText xml:space="preserve"> SEQ Codefragment \* ARABIC </w:instrText>
      </w:r>
      <w:r w:rsidR="00CA1C00">
        <w:fldChar w:fldCharType="separate"/>
      </w:r>
      <w:r w:rsidR="00732DD9">
        <w:rPr>
          <w:noProof/>
        </w:rPr>
        <w:t>5</w:t>
      </w:r>
      <w:r w:rsidR="00CA1C00">
        <w:fldChar w:fldCharType="end"/>
      </w:r>
      <w:bookmarkEnd w:id="147"/>
      <w:r w:rsidR="00CA1C00" w:rsidRPr="003D4528">
        <w:t>: Definiëren</w:t>
      </w:r>
      <w:r w:rsidR="00B166ED" w:rsidRPr="003D4528">
        <w:t xml:space="preserve"> </w:t>
      </w:r>
      <w:r w:rsidR="00380D6F" w:rsidRPr="003D4528">
        <w:t>variabelen voor posities</w:t>
      </w:r>
      <w:bookmarkEnd w:id="148"/>
    </w:p>
    <w:p w14:paraId="7F1073DB" w14:textId="77777777" w:rsidR="0051373C" w:rsidRPr="003D4528" w:rsidRDefault="0051373C" w:rsidP="000D05B0">
      <w:pPr>
        <w:spacing w:after="120"/>
        <w:sectPr w:rsidR="0051373C" w:rsidRPr="003D4528" w:rsidSect="00995550">
          <w:pgSz w:w="11906" w:h="16838"/>
          <w:pgMar w:top="1417" w:right="1417" w:bottom="1417" w:left="1417" w:header="708" w:footer="708" w:gutter="0"/>
          <w:cols w:space="708"/>
          <w:titlePg/>
          <w:docGrid w:linePitch="360"/>
        </w:sectPr>
      </w:pPr>
    </w:p>
    <w:p w14:paraId="7E0C9350" w14:textId="26115540" w:rsidR="00EE3DED" w:rsidRPr="00265272" w:rsidRDefault="00B60D4E" w:rsidP="000D05B0">
      <w:pPr>
        <w:spacing w:after="120"/>
      </w:pPr>
      <w:r>
        <w:lastRenderedPageBreak/>
        <w:t>In de setup worden de snelheden van de st</w:t>
      </w:r>
      <w:r w:rsidR="00265272">
        <w:t>appen</w:t>
      </w:r>
      <w:r>
        <w:t>motoren ingesteld</w:t>
      </w:r>
      <w:r w:rsidR="00127905">
        <w:t>. De servo</w:t>
      </w:r>
      <w:r w:rsidR="00265272">
        <w:t>motoren</w:t>
      </w:r>
      <w:r w:rsidR="00127905">
        <w:t xml:space="preserve"> worden toegewezen aan een pin.</w:t>
      </w:r>
      <w:r w:rsidR="003A0092">
        <w:t xml:space="preserve"> De knoppen worden ingesteld als</w:t>
      </w:r>
      <w:r w:rsidR="00265272">
        <w:t xml:space="preserve"> een</w:t>
      </w:r>
      <w:r w:rsidR="003A0092">
        <w:t xml:space="preserve"> input en er wordt één pin ingesteld als </w:t>
      </w:r>
      <w:r w:rsidR="007D253E">
        <w:t>interruptie</w:t>
      </w:r>
      <w:r w:rsidR="003A0092">
        <w:t xml:space="preserve"> zodat waar ook in de code deze </w:t>
      </w:r>
      <w:r w:rsidR="00A011C6">
        <w:t xml:space="preserve">altijd wordt uitgevoerd. </w:t>
      </w:r>
      <w:r w:rsidR="00A011C6" w:rsidRPr="00265272">
        <w:t xml:space="preserve">De leds worden ingesteld als </w:t>
      </w:r>
      <w:r w:rsidR="00B5589B">
        <w:t xml:space="preserve">een </w:t>
      </w:r>
      <w:r w:rsidR="00A011C6" w:rsidRPr="00265272">
        <w:t>output (</w:t>
      </w:r>
      <w:r w:rsidR="00000012">
        <w:rPr>
          <w:lang w:val="en-US"/>
        </w:rPr>
        <w:fldChar w:fldCharType="begin"/>
      </w:r>
      <w:r w:rsidR="00000012" w:rsidRPr="00265272">
        <w:instrText xml:space="preserve"> REF _Ref136426443 \h </w:instrText>
      </w:r>
      <w:r w:rsidR="00000012">
        <w:rPr>
          <w:lang w:val="en-US"/>
        </w:rPr>
      </w:r>
      <w:r w:rsidR="00000012">
        <w:rPr>
          <w:lang w:val="en-US"/>
        </w:rPr>
        <w:fldChar w:fldCharType="separate"/>
      </w:r>
      <w:r w:rsidR="00732DD9">
        <w:t xml:space="preserve">Codefragment </w:t>
      </w:r>
      <w:r w:rsidR="00732DD9">
        <w:rPr>
          <w:noProof/>
        </w:rPr>
        <w:t>6</w:t>
      </w:r>
      <w:r w:rsidR="00000012">
        <w:rPr>
          <w:lang w:val="en-US"/>
        </w:rPr>
        <w:fldChar w:fldCharType="end"/>
      </w:r>
      <w:r w:rsidR="00A011C6" w:rsidRPr="00265272">
        <w:t>)</w:t>
      </w:r>
      <w:r w:rsidR="000D05B0" w:rsidRPr="00265272">
        <w:t>.</w:t>
      </w:r>
      <w:r w:rsidR="002140B1" w:rsidRPr="002140B1">
        <w:t xml:space="preserve"> </w:t>
      </w:r>
      <w:sdt>
        <w:sdtPr>
          <w:id w:val="1620410170"/>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1132215280"/>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p>
    <w:p w14:paraId="31E690EA" w14:textId="77777777" w:rsidR="0041595C" w:rsidRPr="00B11750" w:rsidRDefault="0041595C" w:rsidP="0041595C">
      <w:pPr>
        <w:pStyle w:val="HTML-voorafopgemaakt"/>
        <w:spacing w:line="244" w:lineRule="atLeast"/>
        <w:rPr>
          <w:rFonts w:ascii="Consolas" w:hAnsi="Consolas"/>
          <w:color w:val="000000"/>
          <w:spacing w:val="4"/>
        </w:rPr>
      </w:pPr>
      <w:r w:rsidRPr="00B11750">
        <w:rPr>
          <w:rStyle w:val="kr"/>
          <w:rFonts w:ascii="Consolas" w:hAnsi="Consolas"/>
          <w:color w:val="00979D"/>
          <w:spacing w:val="4"/>
        </w:rPr>
        <w:t>void</w:t>
      </w:r>
      <w:r w:rsidRPr="00B11750">
        <w:rPr>
          <w:rStyle w:val="w"/>
          <w:rFonts w:ascii="Consolas" w:eastAsiaTheme="majorEastAsia" w:hAnsi="Consolas"/>
          <w:color w:val="000000"/>
          <w:spacing w:val="4"/>
        </w:rPr>
        <w:t xml:space="preserve"> </w:t>
      </w:r>
      <w:r w:rsidRPr="00B11750">
        <w:rPr>
          <w:rStyle w:val="nb"/>
          <w:rFonts w:ascii="Consolas" w:eastAsiaTheme="majorEastAsia" w:hAnsi="Consolas"/>
          <w:color w:val="728E00"/>
          <w:spacing w:val="4"/>
        </w:rPr>
        <w:t>setup</w:t>
      </w:r>
      <w:r w:rsidRPr="00B11750">
        <w:rPr>
          <w:rStyle w:val="p"/>
          <w:rFonts w:ascii="Consolas" w:eastAsiaTheme="majorEastAsia" w:hAnsi="Consolas"/>
          <w:color w:val="000000"/>
          <w:spacing w:val="4"/>
        </w:rPr>
        <w:t>()</w:t>
      </w:r>
      <w:r w:rsidRPr="00B11750">
        <w:rPr>
          <w:rStyle w:val="w"/>
          <w:rFonts w:ascii="Consolas" w:eastAsiaTheme="majorEastAsia" w:hAnsi="Consolas"/>
          <w:color w:val="000000"/>
          <w:spacing w:val="4"/>
        </w:rPr>
        <w:t xml:space="preserve"> </w:t>
      </w:r>
      <w:r w:rsidRPr="00B11750">
        <w:rPr>
          <w:rStyle w:val="p"/>
          <w:rFonts w:ascii="Consolas" w:eastAsiaTheme="majorEastAsia" w:hAnsi="Consolas"/>
          <w:color w:val="000000"/>
          <w:spacing w:val="4"/>
        </w:rPr>
        <w:t>{</w:t>
      </w:r>
    </w:p>
    <w:p w14:paraId="7552408A" w14:textId="77777777" w:rsidR="0041595C" w:rsidRPr="00B11750" w:rsidRDefault="0041595C" w:rsidP="0041595C">
      <w:pPr>
        <w:pStyle w:val="HTML-voorafopgemaakt"/>
        <w:spacing w:line="244" w:lineRule="atLeast"/>
        <w:rPr>
          <w:rFonts w:ascii="Consolas" w:hAnsi="Consolas"/>
          <w:color w:val="000000"/>
          <w:spacing w:val="4"/>
        </w:rPr>
      </w:pPr>
    </w:p>
    <w:p w14:paraId="6F82DEAC" w14:textId="77777777" w:rsidR="0041595C" w:rsidRPr="0041595C" w:rsidRDefault="0041595C" w:rsidP="0041595C">
      <w:pPr>
        <w:pStyle w:val="HTML-voorafopgemaakt"/>
        <w:spacing w:line="244" w:lineRule="atLeast"/>
        <w:rPr>
          <w:rFonts w:ascii="Consolas" w:hAnsi="Consolas"/>
          <w:color w:val="000000"/>
          <w:spacing w:val="4"/>
          <w:lang w:val="en-GB"/>
        </w:rPr>
      </w:pPr>
      <w:r w:rsidRPr="00B11750">
        <w:rPr>
          <w:rStyle w:val="w"/>
          <w:rFonts w:ascii="Consolas" w:eastAsiaTheme="majorEastAsia" w:hAnsi="Consolas"/>
          <w:color w:val="000000"/>
          <w:spacing w:val="4"/>
        </w:rPr>
        <w:t xml:space="preserve">  </w:t>
      </w:r>
      <w:r w:rsidRPr="0041595C">
        <w:rPr>
          <w:rStyle w:val="n"/>
          <w:rFonts w:ascii="Consolas" w:eastAsiaTheme="majorEastAsia" w:hAnsi="Consolas"/>
          <w:color w:val="434F54"/>
          <w:spacing w:val="4"/>
          <w:lang w:val="en-GB"/>
        </w:rPr>
        <w:t>stepper</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0AA56619"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064A7912"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stepper2</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72134C8D"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stepper2</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696CB315"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stepper3</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setMaxSpeed</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Set speed fast enough to follow pot rotation</w:t>
      </w:r>
    </w:p>
    <w:p w14:paraId="0A1F2232"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stepper3</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setAcceleration</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4800</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  High Acceleration to follow pot rotation</w:t>
      </w:r>
    </w:p>
    <w:p w14:paraId="676F8B6A" w14:textId="77777777" w:rsidR="0041595C" w:rsidRPr="0041595C" w:rsidRDefault="0041595C" w:rsidP="0041595C">
      <w:pPr>
        <w:pStyle w:val="HTML-voorafopgemaakt"/>
        <w:spacing w:line="244" w:lineRule="atLeast"/>
        <w:rPr>
          <w:rFonts w:ascii="Consolas" w:hAnsi="Consolas"/>
          <w:color w:val="000000"/>
          <w:spacing w:val="4"/>
          <w:lang w:val="en-GB"/>
        </w:rPr>
      </w:pPr>
    </w:p>
    <w:p w14:paraId="3D4444A3"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servo1</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9</w:t>
      </w:r>
      <w:r w:rsidRPr="0041595C">
        <w:rPr>
          <w:rStyle w:val="p"/>
          <w:rFonts w:ascii="Consolas" w:eastAsiaTheme="majorEastAsia" w:hAnsi="Consolas"/>
          <w:color w:val="000000"/>
          <w:spacing w:val="4"/>
          <w:lang w:val="en-GB"/>
        </w:rPr>
        <w:t>);</w:t>
      </w:r>
    </w:p>
    <w:p w14:paraId="7F0A06F7"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servo2</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10</w:t>
      </w:r>
      <w:r w:rsidRPr="0041595C">
        <w:rPr>
          <w:rStyle w:val="p"/>
          <w:rFonts w:ascii="Consolas" w:eastAsiaTheme="majorEastAsia" w:hAnsi="Consolas"/>
          <w:color w:val="000000"/>
          <w:spacing w:val="4"/>
          <w:lang w:val="en-GB"/>
        </w:rPr>
        <w:t>);</w:t>
      </w:r>
    </w:p>
    <w:p w14:paraId="3EBA2532"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servo3</w:t>
      </w:r>
      <w:r w:rsidRPr="0041595C">
        <w:rPr>
          <w:rStyle w:val="p"/>
          <w:rFonts w:ascii="Consolas" w:eastAsiaTheme="majorEastAsia" w:hAnsi="Consolas"/>
          <w:color w:val="000000"/>
          <w:spacing w:val="4"/>
          <w:lang w:val="en-GB"/>
        </w:rPr>
        <w:t>.</w:t>
      </w:r>
      <w:r w:rsidRPr="0041595C">
        <w:rPr>
          <w:rStyle w:val="nf"/>
          <w:rFonts w:ascii="Consolas" w:eastAsiaTheme="majorEastAsia" w:hAnsi="Consolas"/>
          <w:color w:val="D35400"/>
          <w:spacing w:val="4"/>
          <w:lang w:val="en-GB"/>
        </w:rPr>
        <w:t>attach</w:t>
      </w:r>
      <w:r w:rsidRPr="0041595C">
        <w:rPr>
          <w:rStyle w:val="p"/>
          <w:rFonts w:ascii="Consolas" w:eastAsiaTheme="majorEastAsia" w:hAnsi="Consolas"/>
          <w:color w:val="000000"/>
          <w:spacing w:val="4"/>
          <w:lang w:val="en-GB"/>
        </w:rPr>
        <w:t>(</w:t>
      </w:r>
      <w:r w:rsidRPr="0041595C">
        <w:rPr>
          <w:rStyle w:val="mi"/>
          <w:rFonts w:ascii="Consolas" w:eastAsiaTheme="majorEastAsia" w:hAnsi="Consolas"/>
          <w:color w:val="8A7B52"/>
          <w:spacing w:val="4"/>
          <w:lang w:val="en-GB"/>
        </w:rPr>
        <w:t>11</w:t>
      </w:r>
      <w:r w:rsidRPr="0041595C">
        <w:rPr>
          <w:rStyle w:val="p"/>
          <w:rFonts w:ascii="Consolas" w:eastAsiaTheme="majorEastAsia" w:hAnsi="Consolas"/>
          <w:color w:val="000000"/>
          <w:spacing w:val="4"/>
          <w:lang w:val="en-GB"/>
        </w:rPr>
        <w:t>);</w:t>
      </w:r>
    </w:p>
    <w:p w14:paraId="0631C58F"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c1"/>
          <w:rFonts w:ascii="Consolas" w:hAnsi="Consolas"/>
          <w:color w:val="95A5A6"/>
          <w:spacing w:val="4"/>
          <w:lang w:val="en-GB"/>
        </w:rPr>
        <w:t>//define buttons as input units</w:t>
      </w:r>
    </w:p>
    <w:p w14:paraId="3E74C2FC"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f"/>
          <w:rFonts w:ascii="Consolas" w:eastAsiaTheme="majorEastAsia" w:hAnsi="Consolas"/>
          <w:color w:val="D35400"/>
          <w:spacing w:val="4"/>
          <w:lang w:val="en-GB"/>
        </w:rPr>
        <w:t>pinMode</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buttonPin1</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206914B1"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f"/>
          <w:rFonts w:ascii="Consolas" w:eastAsiaTheme="majorEastAsia" w:hAnsi="Consolas"/>
          <w:color w:val="D35400"/>
          <w:spacing w:val="4"/>
          <w:lang w:val="en-GB"/>
        </w:rPr>
        <w:t>pinMode</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buttonPin2</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7A4B874A"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f"/>
          <w:rFonts w:ascii="Consolas" w:eastAsiaTheme="majorEastAsia" w:hAnsi="Consolas"/>
          <w:color w:val="D35400"/>
          <w:spacing w:val="4"/>
          <w:lang w:val="en-GB"/>
        </w:rPr>
        <w:t>pinMode</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buttonPin3</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INPUT</w:t>
      </w:r>
      <w:r w:rsidRPr="0041595C">
        <w:rPr>
          <w:rStyle w:val="p"/>
          <w:rFonts w:ascii="Consolas" w:eastAsiaTheme="majorEastAsia" w:hAnsi="Consolas"/>
          <w:color w:val="000000"/>
          <w:spacing w:val="4"/>
          <w:lang w:val="en-GB"/>
        </w:rPr>
        <w:t>);</w:t>
      </w:r>
    </w:p>
    <w:p w14:paraId="3E921C8A"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f"/>
          <w:rFonts w:ascii="Consolas" w:eastAsiaTheme="majorEastAsia" w:hAnsi="Consolas"/>
          <w:color w:val="D35400"/>
          <w:spacing w:val="4"/>
          <w:lang w:val="en-GB"/>
        </w:rPr>
        <w:t>attachInterrupt</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digitalPinToInterrupt</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buttonPin3</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buttonISR</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n"/>
          <w:rFonts w:ascii="Consolas" w:eastAsiaTheme="majorEastAsia" w:hAnsi="Consolas"/>
          <w:color w:val="434F54"/>
          <w:spacing w:val="4"/>
          <w:lang w:val="en-GB"/>
        </w:rPr>
        <w:t>CHANGE</w:t>
      </w:r>
      <w:r w:rsidRPr="0041595C">
        <w:rPr>
          <w:rStyle w:val="p"/>
          <w:rFonts w:ascii="Consolas" w:eastAsiaTheme="majorEastAsia" w:hAnsi="Consolas"/>
          <w:color w:val="000000"/>
          <w:spacing w:val="4"/>
          <w:lang w:val="en-GB"/>
        </w:rPr>
        <w:t>);</w:t>
      </w:r>
    </w:p>
    <w:p w14:paraId="065DC150" w14:textId="77777777" w:rsidR="0041595C" w:rsidRPr="0041595C" w:rsidRDefault="0041595C" w:rsidP="0041595C">
      <w:pPr>
        <w:pStyle w:val="HTML-voorafopgemaakt"/>
        <w:spacing w:line="244" w:lineRule="atLeast"/>
        <w:rPr>
          <w:rFonts w:ascii="Consolas" w:hAnsi="Consolas"/>
          <w:color w:val="000000"/>
          <w:spacing w:val="4"/>
          <w:lang w:val="en-GB"/>
        </w:rPr>
      </w:pPr>
      <w:r w:rsidRPr="0041595C">
        <w:rPr>
          <w:rStyle w:val="w"/>
          <w:rFonts w:ascii="Consolas" w:eastAsiaTheme="majorEastAsia" w:hAnsi="Consolas"/>
          <w:color w:val="000000"/>
          <w:spacing w:val="4"/>
          <w:lang w:val="en-GB"/>
        </w:rPr>
        <w:t xml:space="preserve">  </w:t>
      </w:r>
      <w:r w:rsidRPr="0041595C">
        <w:rPr>
          <w:rStyle w:val="nf"/>
          <w:rFonts w:ascii="Consolas" w:eastAsiaTheme="majorEastAsia" w:hAnsi="Consolas"/>
          <w:color w:val="D35400"/>
          <w:spacing w:val="4"/>
          <w:lang w:val="en-GB"/>
        </w:rPr>
        <w:t>pinMode</w:t>
      </w:r>
      <w:r w:rsidRPr="0041595C">
        <w:rPr>
          <w:rStyle w:val="p"/>
          <w:rFonts w:ascii="Consolas" w:eastAsiaTheme="majorEastAsia" w:hAnsi="Consolas"/>
          <w:color w:val="000000"/>
          <w:spacing w:val="4"/>
          <w:lang w:val="en-GB"/>
        </w:rPr>
        <w:t>(</w:t>
      </w:r>
      <w:r w:rsidRPr="0041595C">
        <w:rPr>
          <w:rStyle w:val="n"/>
          <w:rFonts w:ascii="Consolas" w:eastAsiaTheme="majorEastAsia" w:hAnsi="Consolas"/>
          <w:color w:val="434F54"/>
          <w:spacing w:val="4"/>
          <w:lang w:val="en-GB"/>
        </w:rPr>
        <w:t>led1</w:t>
      </w:r>
      <w:r w:rsidRPr="0041595C">
        <w:rPr>
          <w:rStyle w:val="p"/>
          <w:rFonts w:ascii="Consolas" w:eastAsiaTheme="majorEastAsia" w:hAnsi="Consolas"/>
          <w:color w:val="000000"/>
          <w:spacing w:val="4"/>
          <w:lang w:val="en-GB"/>
        </w:rPr>
        <w:t>,</w:t>
      </w:r>
      <w:r w:rsidRPr="0041595C">
        <w:rPr>
          <w:rStyle w:val="w"/>
          <w:rFonts w:ascii="Consolas" w:eastAsiaTheme="majorEastAsia" w:hAnsi="Consolas"/>
          <w:color w:val="000000"/>
          <w:spacing w:val="4"/>
          <w:lang w:val="en-GB"/>
        </w:rPr>
        <w:t xml:space="preserve"> </w:t>
      </w:r>
      <w:r w:rsidRPr="0041595C">
        <w:rPr>
          <w:rStyle w:val="kr"/>
          <w:rFonts w:ascii="Consolas" w:hAnsi="Consolas"/>
          <w:color w:val="00979D"/>
          <w:spacing w:val="4"/>
          <w:lang w:val="en-GB"/>
        </w:rPr>
        <w:t>OUTPUT</w:t>
      </w:r>
      <w:r w:rsidRPr="0041595C">
        <w:rPr>
          <w:rStyle w:val="p"/>
          <w:rFonts w:ascii="Consolas" w:eastAsiaTheme="majorEastAsia" w:hAnsi="Consolas"/>
          <w:color w:val="000000"/>
          <w:spacing w:val="4"/>
          <w:lang w:val="en-GB"/>
        </w:rPr>
        <w:t>);</w:t>
      </w:r>
    </w:p>
    <w:p w14:paraId="55CDD21C" w14:textId="77777777" w:rsidR="0041595C" w:rsidRPr="003D4528" w:rsidRDefault="0041595C" w:rsidP="0041595C">
      <w:pPr>
        <w:pStyle w:val="HTML-voorafopgemaakt"/>
        <w:spacing w:line="244" w:lineRule="atLeast"/>
        <w:rPr>
          <w:rFonts w:ascii="Consolas" w:hAnsi="Consolas"/>
          <w:color w:val="000000"/>
          <w:spacing w:val="4"/>
          <w:lang w:val="en-US"/>
        </w:rPr>
      </w:pPr>
      <w:r w:rsidRPr="0041595C">
        <w:rPr>
          <w:rStyle w:val="w"/>
          <w:rFonts w:ascii="Consolas" w:eastAsiaTheme="majorEastAsia" w:hAnsi="Consolas"/>
          <w:color w:val="000000"/>
          <w:spacing w:val="4"/>
          <w:lang w:val="en-GB"/>
        </w:rPr>
        <w:t xml:space="preserve">  </w:t>
      </w:r>
      <w:r w:rsidRPr="003D4528">
        <w:rPr>
          <w:rStyle w:val="nf"/>
          <w:rFonts w:ascii="Consolas" w:eastAsiaTheme="majorEastAsia" w:hAnsi="Consolas"/>
          <w:color w:val="D35400"/>
          <w:spacing w:val="4"/>
          <w:lang w:val="en-US"/>
        </w:rPr>
        <w:t>pinMode</w:t>
      </w:r>
      <w:r w:rsidRPr="003D4528">
        <w:rPr>
          <w:rStyle w:val="p"/>
          <w:rFonts w:ascii="Consolas" w:eastAsiaTheme="majorEastAsia" w:hAnsi="Consolas"/>
          <w:color w:val="000000"/>
          <w:spacing w:val="4"/>
          <w:lang w:val="en-US"/>
        </w:rPr>
        <w:t>(</w:t>
      </w:r>
      <w:r w:rsidRPr="003D4528">
        <w:rPr>
          <w:rStyle w:val="n"/>
          <w:rFonts w:ascii="Consolas" w:eastAsiaTheme="majorEastAsia" w:hAnsi="Consolas"/>
          <w:color w:val="434F54"/>
          <w:spacing w:val="4"/>
          <w:lang w:val="en-US"/>
        </w:rPr>
        <w:t>led2</w:t>
      </w:r>
      <w:r w:rsidRPr="003D4528">
        <w:rPr>
          <w:rStyle w:val="p"/>
          <w:rFonts w:ascii="Consolas" w:eastAsiaTheme="majorEastAsia" w:hAnsi="Consolas"/>
          <w:color w:val="000000"/>
          <w:spacing w:val="4"/>
          <w:lang w:val="en-US"/>
        </w:rPr>
        <w:t>,</w:t>
      </w:r>
      <w:r w:rsidRPr="003D4528">
        <w:rPr>
          <w:rStyle w:val="w"/>
          <w:rFonts w:ascii="Consolas" w:eastAsiaTheme="majorEastAsia" w:hAnsi="Consolas"/>
          <w:color w:val="000000"/>
          <w:spacing w:val="4"/>
          <w:lang w:val="en-US"/>
        </w:rPr>
        <w:t xml:space="preserve"> </w:t>
      </w:r>
      <w:r w:rsidRPr="003D4528">
        <w:rPr>
          <w:rStyle w:val="kr"/>
          <w:rFonts w:ascii="Consolas" w:hAnsi="Consolas"/>
          <w:color w:val="00979D"/>
          <w:spacing w:val="4"/>
          <w:lang w:val="en-US"/>
        </w:rPr>
        <w:t>OUTPUT</w:t>
      </w:r>
      <w:r w:rsidRPr="003D4528">
        <w:rPr>
          <w:rStyle w:val="p"/>
          <w:rFonts w:ascii="Consolas" w:eastAsiaTheme="majorEastAsia" w:hAnsi="Consolas"/>
          <w:color w:val="000000"/>
          <w:spacing w:val="4"/>
          <w:lang w:val="en-US"/>
        </w:rPr>
        <w:t>);</w:t>
      </w:r>
    </w:p>
    <w:p w14:paraId="58A03E02" w14:textId="3DA947D8" w:rsidR="0041595C" w:rsidRPr="000C6B68" w:rsidRDefault="0041595C" w:rsidP="0041595C">
      <w:pPr>
        <w:pStyle w:val="HTML-voorafopgemaakt"/>
        <w:spacing w:line="244" w:lineRule="atLeast"/>
        <w:rPr>
          <w:rFonts w:ascii="Consolas" w:eastAsiaTheme="majorEastAsia" w:hAnsi="Consolas"/>
          <w:color w:val="000000"/>
          <w:spacing w:val="4"/>
        </w:rPr>
      </w:pPr>
      <w:r w:rsidRPr="001D3B86">
        <w:rPr>
          <w:rStyle w:val="p"/>
          <w:rFonts w:ascii="Consolas" w:eastAsiaTheme="majorEastAsia" w:hAnsi="Consolas"/>
          <w:color w:val="000000"/>
          <w:spacing w:val="4"/>
        </w:rPr>
        <w:t>}</w:t>
      </w:r>
    </w:p>
    <w:p w14:paraId="509ECF81" w14:textId="4087F8D6" w:rsidR="00433A44" w:rsidRDefault="0068532C" w:rsidP="0068532C">
      <w:pPr>
        <w:pStyle w:val="Bijschrift"/>
      </w:pPr>
      <w:bookmarkStart w:id="149" w:name="_Ref136426443"/>
      <w:bookmarkStart w:id="150" w:name="_Toc136546260"/>
      <w:r>
        <w:t xml:space="preserve">Codefragment </w:t>
      </w:r>
      <w:r>
        <w:fldChar w:fldCharType="begin"/>
      </w:r>
      <w:r>
        <w:instrText xml:space="preserve"> SEQ Codefragment \* ARABIC </w:instrText>
      </w:r>
      <w:r>
        <w:fldChar w:fldCharType="separate"/>
      </w:r>
      <w:r w:rsidR="00732DD9">
        <w:rPr>
          <w:noProof/>
        </w:rPr>
        <w:t>6</w:t>
      </w:r>
      <w:r>
        <w:fldChar w:fldCharType="end"/>
      </w:r>
      <w:bookmarkEnd w:id="149"/>
      <w:r>
        <w:t>: D</w:t>
      </w:r>
      <w:r w:rsidRPr="007C2D9E">
        <w:t>efiniëren variabelen voor posities</w:t>
      </w:r>
      <w:r w:rsidR="002140B1" w:rsidRPr="002140B1">
        <w:t xml:space="preserve"> </w:t>
      </w:r>
      <w:sdt>
        <w:sdtPr>
          <w:id w:val="1292250505"/>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987212906"/>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0"/>
    </w:p>
    <w:p w14:paraId="4CF4643E" w14:textId="39F02CCA" w:rsidR="00380D6F" w:rsidRPr="0064325C" w:rsidRDefault="00124913" w:rsidP="00463D85">
      <w:pPr>
        <w:spacing w:after="120"/>
        <w:rPr>
          <w:lang w:val="en-US"/>
        </w:rPr>
      </w:pPr>
      <w:r>
        <w:t xml:space="preserve">In het begin van de loop </w:t>
      </w:r>
      <w:r w:rsidR="00817882">
        <w:t>worden de potentiometers uitgelezen en opgeslagen. Deze</w:t>
      </w:r>
      <w:r w:rsidR="008E18F3">
        <w:t xml:space="preserve"> opgeslagen waarden worden dan gebruikt om de st</w:t>
      </w:r>
      <w:r w:rsidR="008D081E">
        <w:t>appen</w:t>
      </w:r>
      <w:r w:rsidR="008E18F3">
        <w:t>motoren en servo</w:t>
      </w:r>
      <w:r w:rsidR="008D081E">
        <w:t>motoren</w:t>
      </w:r>
      <w:r w:rsidR="008E18F3">
        <w:t xml:space="preserve"> in positie te brengen</w:t>
      </w:r>
      <w:r w:rsidR="0000122A">
        <w:t xml:space="preserve"> (</w:t>
      </w:r>
      <w:r w:rsidR="00000012">
        <w:fldChar w:fldCharType="begin"/>
      </w:r>
      <w:r w:rsidR="00000012">
        <w:instrText xml:space="preserve"> REF _Ref136426434 \h </w:instrText>
      </w:r>
      <w:r w:rsidR="00000012">
        <w:fldChar w:fldCharType="separate"/>
      </w:r>
      <w:r w:rsidR="00732DD9">
        <w:t xml:space="preserve">Codefragment </w:t>
      </w:r>
      <w:r w:rsidR="00732DD9">
        <w:rPr>
          <w:noProof/>
        </w:rPr>
        <w:t>7</w:t>
      </w:r>
      <w:r w:rsidR="00000012">
        <w:fldChar w:fldCharType="end"/>
      </w:r>
      <w:r w:rsidR="0000122A">
        <w:t>)</w:t>
      </w:r>
      <w:r w:rsidR="008E18F3">
        <w:t>.</w:t>
      </w:r>
      <w:r w:rsidR="002140B1" w:rsidRPr="002140B1">
        <w:t xml:space="preserve"> </w:t>
      </w:r>
      <w:sdt>
        <w:sdtPr>
          <w:id w:val="1961067984"/>
          <w:citation/>
        </w:sdtPr>
        <w:sdtContent>
          <w:r w:rsidR="002140B1">
            <w:fldChar w:fldCharType="begin"/>
          </w:r>
          <w:r w:rsidR="002140B1">
            <w:rPr>
              <w:lang w:val="nl-NL"/>
            </w:rPr>
            <w:instrText xml:space="preserve"> CITATION BrainyBits \l 1043 </w:instrText>
          </w:r>
          <w:r w:rsidR="002140B1">
            <w:fldChar w:fldCharType="separate"/>
          </w:r>
          <w:r w:rsidR="00421828" w:rsidRPr="003D4528">
            <w:rPr>
              <w:noProof/>
              <w:lang w:val="en-US"/>
            </w:rPr>
            <w:t>[32]</w:t>
          </w:r>
          <w:r w:rsidR="002140B1">
            <w:fldChar w:fldCharType="end"/>
          </w:r>
        </w:sdtContent>
      </w:sdt>
      <w:sdt>
        <w:sdtPr>
          <w:id w:val="-451082295"/>
          <w:citation/>
        </w:sdtPr>
        <w:sdtContent>
          <w:r w:rsidR="002140B1">
            <w:fldChar w:fldCharType="begin"/>
          </w:r>
          <w:r w:rsidR="002140B1" w:rsidRPr="0064325C">
            <w:rPr>
              <w:lang w:val="en-US"/>
            </w:rPr>
            <w:instrText xml:space="preserve"> CITATION accelstepper \l 1043 </w:instrText>
          </w:r>
          <w:r w:rsidR="002140B1">
            <w:fldChar w:fldCharType="separate"/>
          </w:r>
          <w:r w:rsidR="00421828">
            <w:rPr>
              <w:noProof/>
              <w:lang w:val="en-US"/>
            </w:rPr>
            <w:t xml:space="preserve"> </w:t>
          </w:r>
          <w:r w:rsidR="00421828" w:rsidRPr="00421828">
            <w:rPr>
              <w:noProof/>
              <w:lang w:val="en-US"/>
            </w:rPr>
            <w:t>[33]</w:t>
          </w:r>
          <w:r w:rsidR="002140B1">
            <w:fldChar w:fldCharType="end"/>
          </w:r>
        </w:sdtContent>
      </w:sdt>
      <w:r w:rsidR="002140B1" w:rsidRPr="0064325C">
        <w:rPr>
          <w:lang w:val="en-US"/>
        </w:rPr>
        <w:t xml:space="preserve"> </w:t>
      </w:r>
    </w:p>
    <w:p w14:paraId="15B0D90D"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kr"/>
          <w:rFonts w:ascii="Consolas" w:hAnsi="Consolas"/>
          <w:color w:val="00979D"/>
          <w:spacing w:val="4"/>
          <w:lang w:val="en-GB"/>
        </w:rPr>
        <w:t>void</w:t>
      </w:r>
      <w:r w:rsidRPr="00466222">
        <w:rPr>
          <w:rStyle w:val="w"/>
          <w:rFonts w:ascii="Consolas" w:eastAsiaTheme="majorEastAsia" w:hAnsi="Consolas"/>
          <w:color w:val="000000"/>
          <w:spacing w:val="4"/>
          <w:lang w:val="en-GB"/>
        </w:rPr>
        <w:t xml:space="preserve"> </w:t>
      </w:r>
      <w:r w:rsidRPr="00466222">
        <w:rPr>
          <w:rStyle w:val="nb"/>
          <w:rFonts w:ascii="Consolas" w:eastAsiaTheme="majorEastAsia" w:hAnsi="Consolas"/>
          <w:color w:val="728E00"/>
          <w:spacing w:val="4"/>
          <w:lang w:val="en-GB"/>
        </w:rPr>
        <w:t>loop</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p"/>
          <w:rFonts w:ascii="Consolas" w:eastAsiaTheme="majorEastAsia" w:hAnsi="Consolas"/>
          <w:color w:val="000000"/>
          <w:spacing w:val="4"/>
          <w:lang w:val="en-GB"/>
        </w:rPr>
        <w:t>{</w:t>
      </w:r>
    </w:p>
    <w:p w14:paraId="3C83738E" w14:textId="77777777" w:rsidR="00466222" w:rsidRPr="00466222" w:rsidRDefault="00466222" w:rsidP="00466222">
      <w:pPr>
        <w:pStyle w:val="HTML-voorafopgemaakt"/>
        <w:spacing w:line="244" w:lineRule="atLeast"/>
        <w:rPr>
          <w:rFonts w:ascii="Consolas" w:hAnsi="Consolas"/>
          <w:color w:val="000000"/>
          <w:spacing w:val="4"/>
          <w:lang w:val="en-GB"/>
        </w:rPr>
      </w:pPr>
    </w:p>
    <w:p w14:paraId="19F4F265"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pot1Val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w:t>
      </w:r>
      <w:r w:rsidRPr="00466222">
        <w:rPr>
          <w:rStyle w:val="p"/>
          <w:rFonts w:ascii="Consolas" w:eastAsiaTheme="majorEastAsia" w:hAnsi="Consolas"/>
          <w:color w:val="000000"/>
          <w:spacing w:val="4"/>
          <w:lang w:val="en-GB"/>
        </w:rPr>
        <w:t>);</w:t>
      </w:r>
    </w:p>
    <w:p w14:paraId="6503BE11"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pot1Angle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5B9F86EA"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pot2Val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w:t>
      </w:r>
      <w:r w:rsidRPr="00466222">
        <w:rPr>
          <w:rStyle w:val="p"/>
          <w:rFonts w:ascii="Consolas" w:eastAsiaTheme="majorEastAsia" w:hAnsi="Consolas"/>
          <w:color w:val="000000"/>
          <w:spacing w:val="4"/>
          <w:lang w:val="en-GB"/>
        </w:rPr>
        <w:t>);</w:t>
      </w:r>
    </w:p>
    <w:p w14:paraId="120798B3"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pot2Angle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4879CEC3"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pot3Val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w:t>
      </w:r>
      <w:r w:rsidRPr="00466222">
        <w:rPr>
          <w:rStyle w:val="p"/>
          <w:rFonts w:ascii="Consolas" w:eastAsiaTheme="majorEastAsia" w:hAnsi="Consolas"/>
          <w:color w:val="000000"/>
          <w:spacing w:val="4"/>
          <w:lang w:val="en-GB"/>
        </w:rPr>
        <w:t>);</w:t>
      </w:r>
    </w:p>
    <w:p w14:paraId="03FDF07A"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pot3Angle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1600</w:t>
      </w:r>
      <w:r w:rsidRPr="00466222">
        <w:rPr>
          <w:rStyle w:val="p"/>
          <w:rFonts w:ascii="Consolas" w:eastAsiaTheme="majorEastAsia" w:hAnsi="Consolas"/>
          <w:color w:val="000000"/>
          <w:spacing w:val="4"/>
          <w:lang w:val="en-GB"/>
        </w:rPr>
        <w:t>);</w:t>
      </w:r>
    </w:p>
    <w:p w14:paraId="3FFF1F6F"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pot4Val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w:t>
      </w:r>
      <w:r w:rsidRPr="00466222">
        <w:rPr>
          <w:rStyle w:val="p"/>
          <w:rFonts w:ascii="Consolas" w:eastAsiaTheme="majorEastAsia" w:hAnsi="Consolas"/>
          <w:color w:val="000000"/>
          <w:spacing w:val="4"/>
          <w:lang w:val="en-GB"/>
        </w:rPr>
        <w:t>);</w:t>
      </w:r>
    </w:p>
    <w:p w14:paraId="3965B81F"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pot4Angle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0E554C17"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pot5Val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w:t>
      </w:r>
      <w:r w:rsidRPr="00466222">
        <w:rPr>
          <w:rStyle w:val="p"/>
          <w:rFonts w:ascii="Consolas" w:eastAsiaTheme="majorEastAsia" w:hAnsi="Consolas"/>
          <w:color w:val="000000"/>
          <w:spacing w:val="4"/>
          <w:lang w:val="en-GB"/>
        </w:rPr>
        <w:t>);</w:t>
      </w:r>
    </w:p>
    <w:p w14:paraId="7954C520"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pot5Angle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441B545C"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pot6Val</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analogRead</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pot6</w:t>
      </w:r>
      <w:r w:rsidRPr="00466222">
        <w:rPr>
          <w:rStyle w:val="p"/>
          <w:rFonts w:ascii="Consolas" w:eastAsiaTheme="majorEastAsia" w:hAnsi="Consolas"/>
          <w:color w:val="000000"/>
          <w:spacing w:val="4"/>
          <w:lang w:val="en-GB"/>
        </w:rPr>
        <w:t>);</w:t>
      </w:r>
    </w:p>
    <w:p w14:paraId="67803173"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pot6Angle</w:t>
      </w:r>
      <w:r w:rsidRPr="00466222">
        <w:rPr>
          <w:rStyle w:val="w"/>
          <w:rFonts w:ascii="Consolas" w:eastAsiaTheme="majorEastAsia" w:hAnsi="Consolas"/>
          <w:color w:val="000000"/>
          <w:spacing w:val="4"/>
          <w:lang w:val="en-GB"/>
        </w:rPr>
        <w:t xml:space="preserve"> </w:t>
      </w:r>
      <w:r w:rsidRPr="00466222">
        <w:rPr>
          <w:rStyle w:val="o"/>
          <w:rFonts w:ascii="Consolas" w:eastAsiaTheme="majorEastAsia" w:hAnsi="Consolas"/>
          <w:color w:val="728E00"/>
          <w:spacing w:val="4"/>
          <w:lang w:val="en-GB"/>
        </w:rPr>
        <w:t>=</w:t>
      </w:r>
      <w:r w:rsidRPr="00466222">
        <w:rPr>
          <w:rStyle w:val="w"/>
          <w:rFonts w:ascii="Consolas" w:eastAsiaTheme="majorEastAsia" w:hAnsi="Consolas"/>
          <w:color w:val="000000"/>
          <w:spacing w:val="4"/>
          <w:lang w:val="en-GB"/>
        </w:rPr>
        <w:t xml:space="preserve"> </w:t>
      </w:r>
      <w:r w:rsidRPr="00466222">
        <w:rPr>
          <w:rStyle w:val="nf"/>
          <w:rFonts w:ascii="Consolas" w:hAnsi="Consolas"/>
          <w:color w:val="D35400"/>
          <w:spacing w:val="4"/>
          <w:lang w:val="en-GB"/>
        </w:rPr>
        <w:t>map</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pot6Val</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1023</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0</w:t>
      </w:r>
      <w:r w:rsidRPr="00466222">
        <w:rPr>
          <w:rStyle w:val="p"/>
          <w:rFonts w:ascii="Consolas" w:eastAsiaTheme="majorEastAsia" w:hAnsi="Consolas"/>
          <w:color w:val="000000"/>
          <w:spacing w:val="4"/>
          <w:lang w:val="en-GB"/>
        </w:rPr>
        <w:t>,</w:t>
      </w:r>
      <w:r w:rsidRPr="00466222">
        <w:rPr>
          <w:rStyle w:val="w"/>
          <w:rFonts w:ascii="Consolas" w:eastAsiaTheme="majorEastAsia" w:hAnsi="Consolas"/>
          <w:color w:val="000000"/>
          <w:spacing w:val="4"/>
          <w:lang w:val="en-GB"/>
        </w:rPr>
        <w:t xml:space="preserve"> </w:t>
      </w:r>
      <w:r w:rsidRPr="00466222">
        <w:rPr>
          <w:rStyle w:val="mi"/>
          <w:rFonts w:ascii="Consolas" w:eastAsiaTheme="majorEastAsia" w:hAnsi="Consolas"/>
          <w:color w:val="8A7B52"/>
          <w:spacing w:val="4"/>
          <w:lang w:val="en-GB"/>
        </w:rPr>
        <w:t>180</w:t>
      </w:r>
      <w:r w:rsidRPr="00466222">
        <w:rPr>
          <w:rStyle w:val="p"/>
          <w:rFonts w:ascii="Consolas" w:eastAsiaTheme="majorEastAsia" w:hAnsi="Consolas"/>
          <w:color w:val="000000"/>
          <w:spacing w:val="4"/>
          <w:lang w:val="en-GB"/>
        </w:rPr>
        <w:t>);</w:t>
      </w:r>
    </w:p>
    <w:p w14:paraId="3BF5F56D" w14:textId="77777777" w:rsidR="00466222" w:rsidRPr="00466222" w:rsidRDefault="00466222" w:rsidP="00466222">
      <w:pPr>
        <w:pStyle w:val="HTML-voorafopgemaakt"/>
        <w:spacing w:line="244" w:lineRule="atLeast"/>
        <w:rPr>
          <w:rFonts w:ascii="Consolas" w:hAnsi="Consolas"/>
          <w:color w:val="000000"/>
          <w:spacing w:val="4"/>
          <w:lang w:val="en-GB"/>
        </w:rPr>
      </w:pPr>
    </w:p>
    <w:p w14:paraId="65D5189C"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stepper</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pot1Angle</w:t>
      </w:r>
      <w:r w:rsidRPr="00466222">
        <w:rPr>
          <w:rStyle w:val="p"/>
          <w:rFonts w:ascii="Consolas" w:eastAsiaTheme="majorEastAsia" w:hAnsi="Consolas"/>
          <w:color w:val="000000"/>
          <w:spacing w:val="4"/>
          <w:lang w:val="en-GB"/>
        </w:rPr>
        <w:t>);</w:t>
      </w:r>
    </w:p>
    <w:p w14:paraId="3B1DF37C"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stepper2</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pot2Angle</w:t>
      </w:r>
      <w:r w:rsidRPr="00466222">
        <w:rPr>
          <w:rStyle w:val="p"/>
          <w:rFonts w:ascii="Consolas" w:eastAsiaTheme="majorEastAsia" w:hAnsi="Consolas"/>
          <w:color w:val="000000"/>
          <w:spacing w:val="4"/>
          <w:lang w:val="en-GB"/>
        </w:rPr>
        <w:t>);</w:t>
      </w:r>
    </w:p>
    <w:p w14:paraId="0712BB96"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stepper3</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runToNewPosition</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pot3Angle</w:t>
      </w:r>
      <w:r w:rsidRPr="00466222">
        <w:rPr>
          <w:rStyle w:val="p"/>
          <w:rFonts w:ascii="Consolas" w:eastAsiaTheme="majorEastAsia" w:hAnsi="Consolas"/>
          <w:color w:val="000000"/>
          <w:spacing w:val="4"/>
          <w:lang w:val="en-GB"/>
        </w:rPr>
        <w:t>);</w:t>
      </w:r>
    </w:p>
    <w:p w14:paraId="74B30D4E"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servo1</w:t>
      </w:r>
      <w:r w:rsidRPr="00466222">
        <w:rPr>
          <w:rStyle w:val="p"/>
          <w:rFonts w:ascii="Consolas" w:eastAsiaTheme="majorEastAsia" w:hAnsi="Consolas"/>
          <w:color w:val="000000"/>
          <w:spacing w:val="4"/>
          <w:lang w:val="en-GB"/>
        </w:rPr>
        <w:t>.</w:t>
      </w:r>
      <w:r w:rsidRPr="00466222">
        <w:rPr>
          <w:rStyle w:val="nf"/>
          <w:rFonts w:ascii="Consolas" w:hAnsi="Consolas"/>
          <w:color w:val="D35400"/>
          <w:spacing w:val="4"/>
          <w:lang w:val="en-GB"/>
        </w:rPr>
        <w:t>write</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pot4Angle</w:t>
      </w:r>
      <w:r w:rsidRPr="00466222">
        <w:rPr>
          <w:rStyle w:val="p"/>
          <w:rFonts w:ascii="Consolas" w:eastAsiaTheme="majorEastAsia" w:hAnsi="Consolas"/>
          <w:color w:val="000000"/>
          <w:spacing w:val="4"/>
          <w:lang w:val="en-GB"/>
        </w:rPr>
        <w:t>);</w:t>
      </w:r>
    </w:p>
    <w:p w14:paraId="141262CC" w14:textId="77777777" w:rsidR="00466222" w:rsidRPr="00466222" w:rsidRDefault="00466222" w:rsidP="00466222">
      <w:pPr>
        <w:pStyle w:val="HTML-voorafopgemaakt"/>
        <w:spacing w:line="244" w:lineRule="atLeast"/>
        <w:rPr>
          <w:rFonts w:ascii="Consolas" w:hAnsi="Consolas"/>
          <w:color w:val="000000"/>
          <w:spacing w:val="4"/>
          <w:lang w:val="en-GB"/>
        </w:rPr>
      </w:pPr>
      <w:r w:rsidRPr="00466222">
        <w:rPr>
          <w:rStyle w:val="w"/>
          <w:rFonts w:ascii="Consolas" w:eastAsiaTheme="majorEastAsia" w:hAnsi="Consolas"/>
          <w:color w:val="000000"/>
          <w:spacing w:val="4"/>
          <w:lang w:val="en-GB"/>
        </w:rPr>
        <w:t xml:space="preserve">  </w:t>
      </w:r>
      <w:r w:rsidRPr="00466222">
        <w:rPr>
          <w:rStyle w:val="n"/>
          <w:rFonts w:ascii="Consolas" w:eastAsiaTheme="majorEastAsia" w:hAnsi="Consolas"/>
          <w:color w:val="434F54"/>
          <w:spacing w:val="4"/>
          <w:lang w:val="en-GB"/>
        </w:rPr>
        <w:t>servo2</w:t>
      </w:r>
      <w:r w:rsidRPr="00466222">
        <w:rPr>
          <w:rStyle w:val="p"/>
          <w:rFonts w:ascii="Consolas" w:eastAsiaTheme="majorEastAsia" w:hAnsi="Consolas"/>
          <w:color w:val="000000"/>
          <w:spacing w:val="4"/>
          <w:lang w:val="en-GB"/>
        </w:rPr>
        <w:t>.</w:t>
      </w:r>
      <w:r w:rsidRPr="00466222">
        <w:rPr>
          <w:rStyle w:val="nf"/>
          <w:rFonts w:ascii="Consolas" w:hAnsi="Consolas"/>
          <w:color w:val="D35400"/>
          <w:spacing w:val="4"/>
          <w:lang w:val="en-GB"/>
        </w:rPr>
        <w:t>write</w:t>
      </w:r>
      <w:r w:rsidRPr="00466222">
        <w:rPr>
          <w:rStyle w:val="p"/>
          <w:rFonts w:ascii="Consolas" w:eastAsiaTheme="majorEastAsia" w:hAnsi="Consolas"/>
          <w:color w:val="000000"/>
          <w:spacing w:val="4"/>
          <w:lang w:val="en-GB"/>
        </w:rPr>
        <w:t>(</w:t>
      </w:r>
      <w:r w:rsidRPr="00466222">
        <w:rPr>
          <w:rStyle w:val="n"/>
          <w:rFonts w:ascii="Consolas" w:eastAsiaTheme="majorEastAsia" w:hAnsi="Consolas"/>
          <w:color w:val="434F54"/>
          <w:spacing w:val="4"/>
          <w:lang w:val="en-GB"/>
        </w:rPr>
        <w:t>pot5Angle</w:t>
      </w:r>
      <w:r w:rsidRPr="00466222">
        <w:rPr>
          <w:rStyle w:val="p"/>
          <w:rFonts w:ascii="Consolas" w:eastAsiaTheme="majorEastAsia" w:hAnsi="Consolas"/>
          <w:color w:val="000000"/>
          <w:spacing w:val="4"/>
          <w:lang w:val="en-GB"/>
        </w:rPr>
        <w:t>);</w:t>
      </w:r>
    </w:p>
    <w:p w14:paraId="2064F085" w14:textId="77777777" w:rsidR="00466222" w:rsidRPr="00B11750" w:rsidRDefault="00466222" w:rsidP="00466222">
      <w:pPr>
        <w:pStyle w:val="HTML-voorafopgemaakt"/>
        <w:spacing w:line="244" w:lineRule="atLeast"/>
        <w:rPr>
          <w:rFonts w:ascii="Consolas" w:hAnsi="Consolas"/>
          <w:color w:val="000000"/>
          <w:spacing w:val="4"/>
        </w:rPr>
      </w:pPr>
      <w:r w:rsidRPr="00466222">
        <w:rPr>
          <w:rStyle w:val="w"/>
          <w:rFonts w:ascii="Consolas" w:eastAsiaTheme="majorEastAsia" w:hAnsi="Consolas"/>
          <w:color w:val="000000"/>
          <w:spacing w:val="4"/>
          <w:lang w:val="en-GB"/>
        </w:rPr>
        <w:t xml:space="preserve">  </w:t>
      </w:r>
      <w:r w:rsidRPr="00B11750">
        <w:rPr>
          <w:rStyle w:val="n"/>
          <w:rFonts w:ascii="Consolas" w:eastAsiaTheme="majorEastAsia" w:hAnsi="Consolas"/>
          <w:color w:val="434F54"/>
          <w:spacing w:val="4"/>
        </w:rPr>
        <w:t>servo3</w:t>
      </w:r>
      <w:r w:rsidRPr="00B11750">
        <w:rPr>
          <w:rStyle w:val="p"/>
          <w:rFonts w:ascii="Consolas" w:eastAsiaTheme="majorEastAsia" w:hAnsi="Consolas"/>
          <w:color w:val="000000"/>
          <w:spacing w:val="4"/>
        </w:rPr>
        <w:t>.</w:t>
      </w:r>
      <w:r w:rsidRPr="00B11750">
        <w:rPr>
          <w:rStyle w:val="nf"/>
          <w:rFonts w:ascii="Consolas" w:hAnsi="Consolas"/>
          <w:color w:val="D35400"/>
          <w:spacing w:val="4"/>
        </w:rPr>
        <w:t>write</w:t>
      </w:r>
      <w:r w:rsidRPr="00B11750">
        <w:rPr>
          <w:rStyle w:val="p"/>
          <w:rFonts w:ascii="Consolas" w:eastAsiaTheme="majorEastAsia" w:hAnsi="Consolas"/>
          <w:color w:val="000000"/>
          <w:spacing w:val="4"/>
        </w:rPr>
        <w:t>(</w:t>
      </w:r>
      <w:r w:rsidRPr="00B11750">
        <w:rPr>
          <w:rStyle w:val="n"/>
          <w:rFonts w:ascii="Consolas" w:eastAsiaTheme="majorEastAsia" w:hAnsi="Consolas"/>
          <w:color w:val="434F54"/>
          <w:spacing w:val="4"/>
        </w:rPr>
        <w:t>pot6Angle</w:t>
      </w:r>
      <w:r w:rsidRPr="00B11750">
        <w:rPr>
          <w:rStyle w:val="p"/>
          <w:rFonts w:ascii="Consolas" w:eastAsiaTheme="majorEastAsia" w:hAnsi="Consolas"/>
          <w:color w:val="000000"/>
          <w:spacing w:val="4"/>
        </w:rPr>
        <w:t>);</w:t>
      </w:r>
    </w:p>
    <w:p w14:paraId="2235F7EC" w14:textId="1ADAA1C1" w:rsidR="000C6B68" w:rsidRDefault="000C6B68" w:rsidP="000C6B68">
      <w:pPr>
        <w:pStyle w:val="Bijschrift"/>
        <w:sectPr w:rsidR="000C6B68" w:rsidSect="00995550">
          <w:pgSz w:w="11906" w:h="16838"/>
          <w:pgMar w:top="1417" w:right="1417" w:bottom="1417" w:left="1417" w:header="708" w:footer="708" w:gutter="0"/>
          <w:cols w:space="708"/>
          <w:titlePg/>
          <w:docGrid w:linePitch="360"/>
        </w:sectPr>
      </w:pPr>
      <w:bookmarkStart w:id="151" w:name="_Ref136426434"/>
      <w:bookmarkStart w:id="152" w:name="_Toc136546261"/>
      <w:r>
        <w:t xml:space="preserve">Codefragment </w:t>
      </w:r>
      <w:r>
        <w:fldChar w:fldCharType="begin"/>
      </w:r>
      <w:r>
        <w:instrText xml:space="preserve"> SEQ Codefragment \* ARABIC </w:instrText>
      </w:r>
      <w:r>
        <w:fldChar w:fldCharType="separate"/>
      </w:r>
      <w:r w:rsidR="00732DD9">
        <w:rPr>
          <w:noProof/>
        </w:rPr>
        <w:t>7</w:t>
      </w:r>
      <w:r>
        <w:fldChar w:fldCharType="end"/>
      </w:r>
      <w:bookmarkEnd w:id="151"/>
      <w:r>
        <w:t>: D</w:t>
      </w:r>
      <w:r w:rsidRPr="003D0A08">
        <w:t>efiniëren variabelen voor posities</w:t>
      </w:r>
      <w:r w:rsidR="002140B1" w:rsidRPr="002140B1">
        <w:t xml:space="preserve"> </w:t>
      </w:r>
      <w:sdt>
        <w:sdtPr>
          <w:id w:val="-1960647460"/>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663900270"/>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2"/>
    </w:p>
    <w:p w14:paraId="5B6C067E" w14:textId="36E80C2D" w:rsidR="000D05B0" w:rsidRDefault="002A5F3B" w:rsidP="00890015">
      <w:pPr>
        <w:spacing w:after="120"/>
      </w:pPr>
      <w:r>
        <w:lastRenderedPageBreak/>
        <w:t>In het volgende deel wordt er gekeken of de knop</w:t>
      </w:r>
      <w:r w:rsidR="000C7524">
        <w:t xml:space="preserve"> om op te slaan wordt </w:t>
      </w:r>
      <w:r w:rsidR="005718C2">
        <w:t>ingeduwd</w:t>
      </w:r>
      <w:r w:rsidR="000C7524">
        <w:t>.</w:t>
      </w:r>
      <w:r w:rsidR="005718C2">
        <w:t xml:space="preserve"> Als dat zo is</w:t>
      </w:r>
      <w:r w:rsidR="00044164">
        <w:t>,</w:t>
      </w:r>
      <w:r w:rsidR="005718C2">
        <w:t xml:space="preserve"> </w:t>
      </w:r>
      <w:r w:rsidR="00544B80">
        <w:t>wordt</w:t>
      </w:r>
      <w:r w:rsidR="005718C2">
        <w:t xml:space="preserve"> de button</w:t>
      </w:r>
      <w:r w:rsidR="00F81A39">
        <w:t>S</w:t>
      </w:r>
      <w:r w:rsidR="005718C2">
        <w:t xml:space="preserve">tate laag en </w:t>
      </w:r>
      <w:r w:rsidR="00F3009C">
        <w:t xml:space="preserve">is er </w:t>
      </w:r>
      <w:r w:rsidR="005718C2">
        <w:t xml:space="preserve">verandering </w:t>
      </w:r>
      <w:r w:rsidR="00F3009C">
        <w:t>te zien</w:t>
      </w:r>
      <w:r w:rsidR="005718C2">
        <w:t xml:space="preserve">. </w:t>
      </w:r>
      <w:r w:rsidR="00653ED7">
        <w:t>Hierdoor</w:t>
      </w:r>
      <w:r w:rsidR="00C67A74">
        <w:t xml:space="preserve"> wordt</w:t>
      </w:r>
      <w:r w:rsidR="00653ED7">
        <w:t xml:space="preserve"> buttonPushCounter </w:t>
      </w:r>
      <w:r w:rsidR="004A0C92">
        <w:t>+1 gedaan</w:t>
      </w:r>
      <w:r w:rsidR="00F87698">
        <w:t xml:space="preserve"> en </w:t>
      </w:r>
      <w:r w:rsidR="00ED20EC">
        <w:t>licht</w:t>
      </w:r>
      <w:r w:rsidR="004A0C92">
        <w:t xml:space="preserve"> de led heel kort op</w:t>
      </w:r>
      <w:r w:rsidR="00F844F6">
        <w:t xml:space="preserve"> (</w:t>
      </w:r>
      <w:r w:rsidR="00000012">
        <w:fldChar w:fldCharType="begin"/>
      </w:r>
      <w:r w:rsidR="00000012">
        <w:instrText xml:space="preserve"> REF _Ref136426419 \h </w:instrText>
      </w:r>
      <w:r w:rsidR="00000012">
        <w:fldChar w:fldCharType="separate"/>
      </w:r>
      <w:r w:rsidR="00732DD9">
        <w:t xml:space="preserve">Codefragment </w:t>
      </w:r>
      <w:r w:rsidR="00732DD9">
        <w:rPr>
          <w:noProof/>
        </w:rPr>
        <w:t>8</w:t>
      </w:r>
      <w:r w:rsidR="00000012">
        <w:fldChar w:fldCharType="end"/>
      </w:r>
      <w:r w:rsidR="00F844F6">
        <w:t>)</w:t>
      </w:r>
      <w:r w:rsidR="004A0C92">
        <w:t>.</w:t>
      </w:r>
      <w:r w:rsidR="00F006CC">
        <w:t xml:space="preserve"> Dit beteken</w:t>
      </w:r>
      <w:r w:rsidR="00025948">
        <w:t>t</w:t>
      </w:r>
      <w:r w:rsidR="000D2E6C">
        <w:t xml:space="preserve"> </w:t>
      </w:r>
      <w:r w:rsidR="00F006CC">
        <w:t>dat de posities van de potentiometers worden opgeslagen.</w:t>
      </w:r>
    </w:p>
    <w:p w14:paraId="455D1379" w14:textId="77777777" w:rsidR="006D147A" w:rsidRPr="006D147A" w:rsidRDefault="006D147A" w:rsidP="006D147A">
      <w:pPr>
        <w:pStyle w:val="HTML-voorafopgemaakt"/>
        <w:spacing w:line="244" w:lineRule="atLeast"/>
        <w:rPr>
          <w:rFonts w:ascii="Consolas" w:hAnsi="Consolas"/>
          <w:color w:val="000000"/>
          <w:spacing w:val="4"/>
          <w:lang w:val="en-GB"/>
        </w:rPr>
      </w:pPr>
      <w:r w:rsidRPr="006C3347">
        <w:rPr>
          <w:rStyle w:val="w"/>
          <w:rFonts w:ascii="Consolas" w:hAnsi="Consolas"/>
          <w:color w:val="000000"/>
          <w:spacing w:val="4"/>
        </w:rPr>
        <w:t xml:space="preserve">  </w:t>
      </w:r>
      <w:r w:rsidRPr="006D147A">
        <w:rPr>
          <w:rStyle w:val="c1"/>
          <w:rFonts w:ascii="Consolas" w:eastAsiaTheme="majorEastAsia" w:hAnsi="Consolas"/>
          <w:color w:val="95A5A6"/>
          <w:spacing w:val="4"/>
          <w:lang w:val="en-GB"/>
        </w:rPr>
        <w:t>//if button1 is pressed (HIGH), save the potentiometers position</w:t>
      </w:r>
    </w:p>
    <w:p w14:paraId="1EC0E652"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c1"/>
          <w:rFonts w:ascii="Consolas" w:eastAsiaTheme="majorEastAsia" w:hAnsi="Consolas"/>
          <w:color w:val="95A5A6"/>
          <w:spacing w:val="4"/>
          <w:lang w:val="en-GB"/>
        </w:rPr>
        <w:t>//as long as button1 is pressed</w:t>
      </w:r>
    </w:p>
    <w:p w14:paraId="695097B3"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nf"/>
          <w:rFonts w:ascii="Consolas" w:eastAsiaTheme="majorEastAsia" w:hAnsi="Consolas"/>
          <w:color w:val="D35400"/>
          <w:spacing w:val="4"/>
          <w:lang w:val="en-GB"/>
        </w:rPr>
        <w:t>digitalRead</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buttonPin1</w:t>
      </w:r>
      <w:r w:rsidRPr="006D147A">
        <w:rPr>
          <w:rStyle w:val="p"/>
          <w:rFonts w:ascii="Consolas" w:eastAsiaTheme="majorEastAsia" w:hAnsi="Consolas"/>
          <w:color w:val="000000"/>
          <w:spacing w:val="4"/>
          <w:lang w:val="en-GB"/>
        </w:rPr>
        <w:t>);</w:t>
      </w:r>
    </w:p>
    <w:p w14:paraId="53D8ABE8" w14:textId="77777777" w:rsidR="006D147A" w:rsidRPr="006D147A" w:rsidRDefault="006D147A" w:rsidP="006D147A">
      <w:pPr>
        <w:pStyle w:val="HTML-voorafopgemaakt"/>
        <w:spacing w:line="244" w:lineRule="atLeast"/>
        <w:rPr>
          <w:rFonts w:ascii="Consolas" w:hAnsi="Consolas"/>
          <w:color w:val="000000"/>
          <w:spacing w:val="4"/>
          <w:lang w:val="en-GB"/>
        </w:rPr>
      </w:pPr>
    </w:p>
    <w:p w14:paraId="3A47C31D"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k"/>
          <w:rFonts w:ascii="Consolas" w:hAnsi="Consolas"/>
          <w:color w:val="728E00"/>
          <w:spacing w:val="4"/>
          <w:lang w:val="en-GB"/>
        </w:rPr>
        <w:t>if</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lastButtonState1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E151596" w14:textId="77777777" w:rsidR="006D147A" w:rsidRPr="006D147A" w:rsidRDefault="006D147A" w:rsidP="006D147A">
      <w:pPr>
        <w:pStyle w:val="HTML-voorafopgemaakt"/>
        <w:spacing w:line="244" w:lineRule="atLeast"/>
        <w:rPr>
          <w:rFonts w:ascii="Consolas" w:hAnsi="Consolas"/>
          <w:color w:val="000000"/>
          <w:spacing w:val="4"/>
          <w:lang w:val="en-GB"/>
        </w:rPr>
      </w:pPr>
    </w:p>
    <w:p w14:paraId="39EA0478"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k"/>
          <w:rFonts w:ascii="Consolas" w:hAnsi="Consolas"/>
          <w:color w:val="728E00"/>
          <w:spacing w:val="4"/>
          <w:lang w:val="en-GB"/>
        </w:rPr>
        <w:t>if</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LOW</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1BA3580"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buttonPushCounter</w:t>
      </w:r>
      <w:r w:rsidRPr="006D147A">
        <w:rPr>
          <w:rStyle w:val="o"/>
          <w:rFonts w:ascii="Consolas" w:eastAsiaTheme="majorEastAsia" w:hAnsi="Consolas"/>
          <w:color w:val="728E00"/>
          <w:spacing w:val="4"/>
          <w:lang w:val="en-GB"/>
        </w:rPr>
        <w:t>++</w:t>
      </w:r>
      <w:r w:rsidRPr="006D147A">
        <w:rPr>
          <w:rStyle w:val="p"/>
          <w:rFonts w:ascii="Consolas" w:eastAsiaTheme="majorEastAsia" w:hAnsi="Consolas"/>
          <w:color w:val="000000"/>
          <w:spacing w:val="4"/>
          <w:lang w:val="en-GB"/>
        </w:rPr>
        <w:t>;</w:t>
      </w:r>
    </w:p>
    <w:p w14:paraId="3FA35B66"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f"/>
          <w:rFonts w:ascii="Consolas" w:eastAsiaTheme="majorEastAsia" w:hAnsi="Consolas"/>
          <w:color w:val="D35400"/>
          <w:spacing w:val="4"/>
          <w:lang w:val="en-GB"/>
        </w:rPr>
        <w:t>digitalWrite</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led1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HIGH</w:t>
      </w:r>
      <w:r w:rsidRPr="006D147A">
        <w:rPr>
          <w:rStyle w:val="p"/>
          <w:rFonts w:ascii="Consolas" w:eastAsiaTheme="majorEastAsia" w:hAnsi="Consolas"/>
          <w:color w:val="000000"/>
          <w:spacing w:val="4"/>
          <w:lang w:val="en-GB"/>
        </w:rPr>
        <w:t>);</w:t>
      </w:r>
    </w:p>
    <w:p w14:paraId="78F6211B"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f"/>
          <w:rFonts w:ascii="Consolas" w:eastAsiaTheme="majorEastAsia" w:hAnsi="Consolas"/>
          <w:color w:val="D35400"/>
          <w:spacing w:val="4"/>
          <w:lang w:val="en-GB"/>
        </w:rPr>
        <w:t>delay</w:t>
      </w:r>
      <w:r w:rsidRPr="006D147A">
        <w:rPr>
          <w:rStyle w:val="p"/>
          <w:rFonts w:ascii="Consolas" w:eastAsiaTheme="majorEastAsia" w:hAnsi="Consolas"/>
          <w:color w:val="000000"/>
          <w:spacing w:val="4"/>
          <w:lang w:val="en-GB"/>
        </w:rPr>
        <w:t>(</w:t>
      </w:r>
      <w:r w:rsidRPr="006D147A">
        <w:rPr>
          <w:rStyle w:val="mi"/>
          <w:rFonts w:ascii="Consolas" w:hAnsi="Consolas"/>
          <w:color w:val="8A7B52"/>
          <w:spacing w:val="4"/>
          <w:lang w:val="en-GB"/>
        </w:rPr>
        <w:t>100</w:t>
      </w:r>
      <w:r w:rsidRPr="006D147A">
        <w:rPr>
          <w:rStyle w:val="p"/>
          <w:rFonts w:ascii="Consolas" w:eastAsiaTheme="majorEastAsia" w:hAnsi="Consolas"/>
          <w:color w:val="000000"/>
          <w:spacing w:val="4"/>
          <w:lang w:val="en-GB"/>
        </w:rPr>
        <w:t>);</w:t>
      </w:r>
    </w:p>
    <w:p w14:paraId="15610CD6"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nf"/>
          <w:rFonts w:ascii="Consolas" w:eastAsiaTheme="majorEastAsia" w:hAnsi="Consolas"/>
          <w:color w:val="D35400"/>
          <w:spacing w:val="4"/>
          <w:lang w:val="en-GB"/>
        </w:rPr>
        <w:t>digitalWrite</w:t>
      </w:r>
      <w:r w:rsidRPr="006D147A">
        <w:rPr>
          <w:rStyle w:val="p"/>
          <w:rFonts w:ascii="Consolas" w:eastAsiaTheme="majorEastAsia" w:hAnsi="Consolas"/>
          <w:color w:val="000000"/>
          <w:spacing w:val="4"/>
          <w:lang w:val="en-GB"/>
        </w:rPr>
        <w:t>(</w:t>
      </w:r>
      <w:r w:rsidRPr="006D147A">
        <w:rPr>
          <w:rStyle w:val="n"/>
          <w:rFonts w:ascii="Consolas" w:eastAsiaTheme="majorEastAsia" w:hAnsi="Consolas"/>
          <w:color w:val="434F54"/>
          <w:spacing w:val="4"/>
          <w:lang w:val="en-GB"/>
        </w:rPr>
        <w:t>led1</w:t>
      </w:r>
      <w:r w:rsidRPr="006D147A">
        <w:rPr>
          <w:rStyle w:val="p"/>
          <w:rFonts w:ascii="Consolas" w:eastAsiaTheme="majorEastAsia" w:hAnsi="Consolas"/>
          <w:color w:val="000000"/>
          <w:spacing w:val="4"/>
          <w:lang w:val="en-GB"/>
        </w:rPr>
        <w:t>,</w:t>
      </w:r>
      <w:r w:rsidRPr="006D147A">
        <w:rPr>
          <w:rStyle w:val="w"/>
          <w:rFonts w:ascii="Consolas" w:hAnsi="Consolas"/>
          <w:color w:val="000000"/>
          <w:spacing w:val="4"/>
          <w:lang w:val="en-GB"/>
        </w:rPr>
        <w:t xml:space="preserve"> </w:t>
      </w:r>
      <w:r w:rsidRPr="006D147A">
        <w:rPr>
          <w:rStyle w:val="kr"/>
          <w:rFonts w:ascii="Consolas" w:eastAsiaTheme="majorEastAsia" w:hAnsi="Consolas"/>
          <w:color w:val="00979D"/>
          <w:spacing w:val="4"/>
          <w:lang w:val="en-GB"/>
        </w:rPr>
        <w:t>LOW</w:t>
      </w:r>
      <w:r w:rsidRPr="006D147A">
        <w:rPr>
          <w:rStyle w:val="p"/>
          <w:rFonts w:ascii="Consolas" w:eastAsiaTheme="majorEastAsia" w:hAnsi="Consolas"/>
          <w:color w:val="000000"/>
          <w:spacing w:val="4"/>
          <w:lang w:val="en-GB"/>
        </w:rPr>
        <w:t>);</w:t>
      </w:r>
    </w:p>
    <w:p w14:paraId="47362351" w14:textId="77777777" w:rsidR="006D147A" w:rsidRPr="006D147A" w:rsidRDefault="006D147A" w:rsidP="006D147A">
      <w:pPr>
        <w:pStyle w:val="HTML-voorafopgemaakt"/>
        <w:spacing w:line="244" w:lineRule="atLeast"/>
        <w:rPr>
          <w:rFonts w:ascii="Consolas" w:hAnsi="Consolas"/>
          <w:color w:val="000000"/>
          <w:spacing w:val="4"/>
          <w:lang w:val="en-GB"/>
        </w:rPr>
      </w:pPr>
      <w:r w:rsidRPr="006D147A">
        <w:rPr>
          <w:rStyle w:val="w"/>
          <w:rFonts w:ascii="Consolas" w:hAnsi="Consolas"/>
          <w:color w:val="000000"/>
          <w:spacing w:val="4"/>
          <w:lang w:val="en-GB"/>
        </w:rPr>
        <w:t xml:space="preserve">    </w:t>
      </w:r>
      <w:r w:rsidRPr="006D147A">
        <w:rPr>
          <w:rStyle w:val="p"/>
          <w:rFonts w:ascii="Consolas" w:eastAsiaTheme="majorEastAsia" w:hAnsi="Consolas"/>
          <w:color w:val="000000"/>
          <w:spacing w:val="4"/>
          <w:lang w:val="en-GB"/>
        </w:rPr>
        <w:t>}</w:t>
      </w:r>
    </w:p>
    <w:p w14:paraId="673E61DC" w14:textId="34580040" w:rsidR="000D05B0" w:rsidRDefault="006D147A" w:rsidP="000C6B68">
      <w:pPr>
        <w:pStyle w:val="HTML-voorafopgemaakt"/>
        <w:spacing w:line="244" w:lineRule="atLeast"/>
        <w:rPr>
          <w:rStyle w:val="p"/>
          <w:rFonts w:ascii="Consolas" w:eastAsiaTheme="majorEastAsia" w:hAnsi="Consolas"/>
          <w:color w:val="000000"/>
          <w:spacing w:val="4"/>
          <w:lang w:val="en-GB"/>
        </w:rPr>
      </w:pP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lastButtonState1</w:t>
      </w:r>
      <w:r w:rsidRPr="006D147A">
        <w:rPr>
          <w:rStyle w:val="w"/>
          <w:rFonts w:ascii="Consolas" w:hAnsi="Consolas"/>
          <w:color w:val="000000"/>
          <w:spacing w:val="4"/>
          <w:lang w:val="en-GB"/>
        </w:rPr>
        <w:t xml:space="preserve"> </w:t>
      </w:r>
      <w:r w:rsidRPr="006D147A">
        <w:rPr>
          <w:rStyle w:val="o"/>
          <w:rFonts w:ascii="Consolas" w:eastAsiaTheme="majorEastAsia" w:hAnsi="Consolas"/>
          <w:color w:val="728E00"/>
          <w:spacing w:val="4"/>
          <w:lang w:val="en-GB"/>
        </w:rPr>
        <w:t>=</w:t>
      </w:r>
      <w:r w:rsidRPr="006D147A">
        <w:rPr>
          <w:rStyle w:val="w"/>
          <w:rFonts w:ascii="Consolas" w:hAnsi="Consolas"/>
          <w:color w:val="000000"/>
          <w:spacing w:val="4"/>
          <w:lang w:val="en-GB"/>
        </w:rPr>
        <w:t xml:space="preserve"> </w:t>
      </w:r>
      <w:r w:rsidRPr="006D147A">
        <w:rPr>
          <w:rStyle w:val="n"/>
          <w:rFonts w:ascii="Consolas" w:eastAsiaTheme="majorEastAsia" w:hAnsi="Consolas"/>
          <w:color w:val="434F54"/>
          <w:spacing w:val="4"/>
          <w:lang w:val="en-GB"/>
        </w:rPr>
        <w:t>buttonState1</w:t>
      </w:r>
      <w:r w:rsidRPr="006D147A">
        <w:rPr>
          <w:rStyle w:val="p"/>
          <w:rFonts w:ascii="Consolas" w:eastAsiaTheme="majorEastAsia" w:hAnsi="Consolas"/>
          <w:color w:val="000000"/>
          <w:spacing w:val="4"/>
          <w:lang w:val="en-GB"/>
        </w:rPr>
        <w:t>;</w:t>
      </w:r>
    </w:p>
    <w:p w14:paraId="53DF6186" w14:textId="77777777" w:rsidR="000C6B68" w:rsidRPr="000C6B68" w:rsidRDefault="000C6B68" w:rsidP="000C6B68">
      <w:pPr>
        <w:pStyle w:val="HTML-voorafopgemaakt"/>
        <w:spacing w:line="244" w:lineRule="atLeast"/>
        <w:rPr>
          <w:rFonts w:ascii="Consolas" w:hAnsi="Consolas"/>
          <w:color w:val="000000"/>
          <w:spacing w:val="4"/>
          <w:lang w:val="en-GB"/>
        </w:rPr>
      </w:pPr>
    </w:p>
    <w:p w14:paraId="248A61C9" w14:textId="1243777A" w:rsidR="000C6B68" w:rsidRDefault="000C6B68" w:rsidP="000C6B68">
      <w:pPr>
        <w:pStyle w:val="Bijschrift"/>
        <w:jc w:val="both"/>
      </w:pPr>
      <w:bookmarkStart w:id="153" w:name="_Ref136426419"/>
      <w:bookmarkStart w:id="154" w:name="_Toc136546262"/>
      <w:r>
        <w:t xml:space="preserve">Codefragment </w:t>
      </w:r>
      <w:r>
        <w:fldChar w:fldCharType="begin"/>
      </w:r>
      <w:r>
        <w:instrText xml:space="preserve"> SEQ Codefragment \* ARABIC </w:instrText>
      </w:r>
      <w:r>
        <w:fldChar w:fldCharType="separate"/>
      </w:r>
      <w:r w:rsidR="00732DD9">
        <w:rPr>
          <w:noProof/>
        </w:rPr>
        <w:t>8</w:t>
      </w:r>
      <w:r>
        <w:fldChar w:fldCharType="end"/>
      </w:r>
      <w:bookmarkEnd w:id="153"/>
      <w:r>
        <w:t>: I</w:t>
      </w:r>
      <w:r w:rsidRPr="00F97AF8">
        <w:t>ndrukken van de save knop</w:t>
      </w:r>
      <w:bookmarkEnd w:id="154"/>
    </w:p>
    <w:p w14:paraId="6C240D02" w14:textId="483F8EB7" w:rsidR="00890015" w:rsidRPr="00F670A3" w:rsidRDefault="00DD787E" w:rsidP="00731CDE">
      <w:pPr>
        <w:spacing w:after="120"/>
        <w:rPr>
          <w:lang w:val="en-US"/>
        </w:rPr>
      </w:pPr>
      <w:r>
        <w:t>In de onderstaande code wordt er gekeken of de</w:t>
      </w:r>
      <w:r w:rsidR="00CF5A7A">
        <w:t xml:space="preserve"> start</w:t>
      </w:r>
      <w:r>
        <w:t>knop wordt ingeduwd</w:t>
      </w:r>
      <w:r w:rsidR="00306C1F">
        <w:t xml:space="preserve"> (</w:t>
      </w:r>
      <w:r w:rsidR="00000012">
        <w:fldChar w:fldCharType="begin"/>
      </w:r>
      <w:r w:rsidR="00000012">
        <w:instrText xml:space="preserve"> REF _Ref136426400 \h </w:instrText>
      </w:r>
      <w:r w:rsidR="00000012">
        <w:fldChar w:fldCharType="separate"/>
      </w:r>
      <w:r w:rsidR="00732DD9">
        <w:t xml:space="preserve">Codefragment </w:t>
      </w:r>
      <w:r w:rsidR="00732DD9">
        <w:rPr>
          <w:noProof/>
        </w:rPr>
        <w:t>9</w:t>
      </w:r>
      <w:r w:rsidR="00000012">
        <w:fldChar w:fldCharType="end"/>
      </w:r>
      <w:r w:rsidR="00135EF8">
        <w:t>)</w:t>
      </w:r>
      <w:r>
        <w:t>. Als dat zo is</w:t>
      </w:r>
      <w:r w:rsidR="00425629">
        <w:t>, worden</w:t>
      </w:r>
      <w:r w:rsidR="00306C1F">
        <w:t xml:space="preserve"> alle positie</w:t>
      </w:r>
      <w:r w:rsidR="00CA2E90">
        <w:t>s</w:t>
      </w:r>
      <w:r w:rsidR="00040517">
        <w:t xml:space="preserve"> constant</w:t>
      </w:r>
      <w:r w:rsidR="00306C1F">
        <w:t xml:space="preserve"> na elkaar uitgevoerd</w:t>
      </w:r>
      <w:r w:rsidR="00040517">
        <w:t xml:space="preserve"> en wordt er repetitief werk gedaan.</w:t>
      </w:r>
      <w:r w:rsidR="005B3CAC">
        <w:t xml:space="preserve"> </w:t>
      </w:r>
      <w:r w:rsidR="00741A31">
        <w:t xml:space="preserve">Er brandt eveneens </w:t>
      </w:r>
      <w:r w:rsidR="00B255B5">
        <w:t xml:space="preserve">een led die </w:t>
      </w:r>
      <w:r w:rsidR="009E101F">
        <w:t xml:space="preserve">het repetitieve werk </w:t>
      </w:r>
      <w:r w:rsidR="00B255B5">
        <w:t>aangeeft</w:t>
      </w:r>
      <w:r w:rsidR="009E101F">
        <w:t>.</w:t>
      </w:r>
      <w:r w:rsidR="00135EF8">
        <w:t xml:space="preserve"> </w:t>
      </w:r>
      <w:r w:rsidR="00135EF8" w:rsidRPr="00F670A3">
        <w:rPr>
          <w:lang w:val="en-US"/>
        </w:rPr>
        <w:t>(</w:t>
      </w:r>
      <w:r w:rsidR="00000012">
        <w:fldChar w:fldCharType="begin"/>
      </w:r>
      <w:r w:rsidR="00000012" w:rsidRPr="00F670A3">
        <w:rPr>
          <w:lang w:val="en-US"/>
        </w:rPr>
        <w:instrText xml:space="preserve"> REF _Ref136426394 \h </w:instrText>
      </w:r>
      <w:r w:rsidR="00000012">
        <w:fldChar w:fldCharType="separate"/>
      </w:r>
      <w:r w:rsidR="00732DD9">
        <w:t xml:space="preserve">Codefragment </w:t>
      </w:r>
      <w:r w:rsidR="00732DD9">
        <w:rPr>
          <w:noProof/>
        </w:rPr>
        <w:t>10</w:t>
      </w:r>
      <w:r w:rsidR="00000012">
        <w:fldChar w:fldCharType="end"/>
      </w:r>
      <w:r w:rsidR="00135EF8" w:rsidRPr="00F670A3">
        <w:rPr>
          <w:lang w:val="en-US"/>
        </w:rPr>
        <w:t>).</w:t>
      </w:r>
    </w:p>
    <w:p w14:paraId="4BC424C1" w14:textId="77777777" w:rsidR="00A346D3" w:rsidRPr="00A346D3" w:rsidRDefault="00A346D3" w:rsidP="00A346D3">
      <w:pPr>
        <w:pStyle w:val="HTML-voorafopgemaakt"/>
        <w:spacing w:line="244" w:lineRule="atLeast"/>
        <w:rPr>
          <w:rFonts w:ascii="Consolas" w:hAnsi="Consolas"/>
          <w:color w:val="000000"/>
          <w:spacing w:val="4"/>
          <w:lang w:val="en-GB"/>
        </w:rPr>
      </w:pPr>
      <w:r w:rsidRPr="00F670A3">
        <w:rPr>
          <w:rStyle w:val="w"/>
          <w:rFonts w:ascii="Consolas" w:hAnsi="Consolas"/>
          <w:color w:val="000000"/>
          <w:spacing w:val="4"/>
          <w:lang w:val="en-US"/>
        </w:rPr>
        <w:t xml:space="preserve">  </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nf"/>
          <w:rFonts w:ascii="Consolas" w:eastAsiaTheme="majorEastAsia" w:hAnsi="Consolas"/>
          <w:color w:val="D35400"/>
          <w:spacing w:val="4"/>
          <w:lang w:val="en-GB"/>
        </w:rPr>
        <w:t>digitalRead</w:t>
      </w:r>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buttonPin2</w:t>
      </w:r>
      <w:r w:rsidRPr="00A346D3">
        <w:rPr>
          <w:rStyle w:val="p"/>
          <w:rFonts w:ascii="Consolas" w:eastAsiaTheme="majorEastAsia" w:hAnsi="Consolas"/>
          <w:color w:val="000000"/>
          <w:spacing w:val="4"/>
          <w:lang w:val="en-GB"/>
        </w:rPr>
        <w:t>);</w:t>
      </w:r>
    </w:p>
    <w:p w14:paraId="3EC2E771" w14:textId="77777777" w:rsidR="00A346D3" w:rsidRPr="00A346D3" w:rsidRDefault="00A346D3" w:rsidP="00A346D3">
      <w:pPr>
        <w:pStyle w:val="HTML-voorafopgemaakt"/>
        <w:spacing w:line="244" w:lineRule="atLeast"/>
        <w:rPr>
          <w:rFonts w:ascii="Consolas" w:hAnsi="Consolas"/>
          <w:color w:val="000000"/>
          <w:spacing w:val="4"/>
          <w:lang w:val="en-GB"/>
        </w:rPr>
      </w:pPr>
    </w:p>
    <w:p w14:paraId="5635A008" w14:textId="77777777" w:rsidR="00A346D3" w:rsidRPr="00A346D3" w:rsidRDefault="00A346D3" w:rsidP="00A346D3">
      <w:pPr>
        <w:pStyle w:val="HTML-voorafopgemaakt"/>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k"/>
          <w:rFonts w:ascii="Consolas" w:eastAsiaTheme="majorEastAsia" w:hAnsi="Consolas"/>
          <w:color w:val="728E00"/>
          <w:spacing w:val="4"/>
          <w:lang w:val="en-GB"/>
        </w:rPr>
        <w:t>if</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n"/>
          <w:rFonts w:ascii="Consolas" w:eastAsiaTheme="majorEastAsia" w:hAnsi="Consolas"/>
          <w:color w:val="434F54"/>
          <w:spacing w:val="4"/>
          <w:lang w:val="en-GB"/>
        </w:rPr>
        <w:t>lastButtonState2</w:t>
      </w:r>
      <w:r w:rsidRPr="00A346D3">
        <w:rPr>
          <w:rStyle w:val="p"/>
          <w:rFonts w:ascii="Consolas" w:eastAsiaTheme="majorEastAsia" w:hAnsi="Consolas"/>
          <w:color w:val="000000"/>
          <w:spacing w:val="4"/>
          <w:lang w:val="en-GB"/>
        </w:rPr>
        <w:t>)</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p>
    <w:p w14:paraId="624945C5" w14:textId="77777777" w:rsidR="00A346D3" w:rsidRPr="00A346D3" w:rsidRDefault="00A346D3" w:rsidP="00A346D3">
      <w:pPr>
        <w:pStyle w:val="HTML-voorafopgemaakt"/>
        <w:spacing w:line="244" w:lineRule="atLeast"/>
        <w:rPr>
          <w:rFonts w:ascii="Consolas" w:hAnsi="Consolas"/>
          <w:color w:val="000000"/>
          <w:spacing w:val="4"/>
          <w:lang w:val="en-GB"/>
        </w:rPr>
      </w:pPr>
    </w:p>
    <w:p w14:paraId="300681DD" w14:textId="77777777" w:rsidR="00A346D3" w:rsidRPr="00A346D3" w:rsidRDefault="00A346D3" w:rsidP="00A346D3">
      <w:pPr>
        <w:pStyle w:val="HTML-voorafopgemaakt"/>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k"/>
          <w:rFonts w:ascii="Consolas" w:eastAsiaTheme="majorEastAsia" w:hAnsi="Consolas"/>
          <w:color w:val="728E00"/>
          <w:spacing w:val="4"/>
          <w:lang w:val="en-GB"/>
        </w:rPr>
        <w:t>if</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r w:rsidRPr="00A346D3">
        <w:rPr>
          <w:rStyle w:val="n"/>
          <w:rFonts w:ascii="Consolas" w:eastAsiaTheme="majorEastAsia" w:hAnsi="Consolas"/>
          <w:color w:val="434F54"/>
          <w:spacing w:val="4"/>
          <w:lang w:val="en-GB"/>
        </w:rPr>
        <w:t>buttonState2</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kr"/>
          <w:rFonts w:ascii="Consolas" w:hAnsi="Consolas"/>
          <w:color w:val="00979D"/>
          <w:spacing w:val="4"/>
          <w:lang w:val="en-GB"/>
        </w:rPr>
        <w:t>LOW</w:t>
      </w:r>
      <w:r w:rsidRPr="00A346D3">
        <w:rPr>
          <w:rStyle w:val="p"/>
          <w:rFonts w:ascii="Consolas" w:eastAsiaTheme="majorEastAsia" w:hAnsi="Consolas"/>
          <w:color w:val="000000"/>
          <w:spacing w:val="4"/>
          <w:lang w:val="en-GB"/>
        </w:rPr>
        <w:t>)</w:t>
      </w:r>
      <w:r w:rsidRPr="00A346D3">
        <w:rPr>
          <w:rStyle w:val="w"/>
          <w:rFonts w:ascii="Consolas" w:hAnsi="Consolas"/>
          <w:color w:val="000000"/>
          <w:spacing w:val="4"/>
          <w:lang w:val="en-GB"/>
        </w:rPr>
        <w:t xml:space="preserve"> </w:t>
      </w:r>
      <w:r w:rsidRPr="00A346D3">
        <w:rPr>
          <w:rStyle w:val="p"/>
          <w:rFonts w:ascii="Consolas" w:eastAsiaTheme="majorEastAsia" w:hAnsi="Consolas"/>
          <w:color w:val="000000"/>
          <w:spacing w:val="4"/>
          <w:lang w:val="en-GB"/>
        </w:rPr>
        <w:t>{</w:t>
      </w:r>
    </w:p>
    <w:p w14:paraId="04B0D953" w14:textId="77777777" w:rsidR="00A346D3" w:rsidRPr="00A346D3" w:rsidRDefault="00A346D3" w:rsidP="00A346D3">
      <w:pPr>
        <w:pStyle w:val="HTML-voorafopgemaakt"/>
        <w:spacing w:line="244" w:lineRule="atLeast"/>
        <w:rPr>
          <w:rFonts w:ascii="Consolas" w:hAnsi="Consolas"/>
          <w:color w:val="000000"/>
          <w:spacing w:val="4"/>
          <w:lang w:val="en-GB"/>
        </w:rPr>
      </w:pPr>
      <w:r w:rsidRPr="00A346D3">
        <w:rPr>
          <w:rStyle w:val="w"/>
          <w:rFonts w:ascii="Consolas" w:hAnsi="Consolas"/>
          <w:color w:val="000000"/>
          <w:spacing w:val="4"/>
          <w:lang w:val="en-GB"/>
        </w:rPr>
        <w:t xml:space="preserve">      </w:t>
      </w:r>
      <w:r w:rsidRPr="00A346D3">
        <w:rPr>
          <w:rStyle w:val="n"/>
          <w:rFonts w:ascii="Consolas" w:eastAsiaTheme="majorEastAsia" w:hAnsi="Consolas"/>
          <w:color w:val="434F54"/>
          <w:spacing w:val="4"/>
          <w:lang w:val="en-GB"/>
        </w:rPr>
        <w:t>button2Pressed</w:t>
      </w:r>
      <w:r w:rsidRPr="00A346D3">
        <w:rPr>
          <w:rStyle w:val="w"/>
          <w:rFonts w:ascii="Consolas" w:hAnsi="Consolas"/>
          <w:color w:val="000000"/>
          <w:spacing w:val="4"/>
          <w:lang w:val="en-GB"/>
        </w:rPr>
        <w:t xml:space="preserve"> </w:t>
      </w:r>
      <w:r w:rsidRPr="00A346D3">
        <w:rPr>
          <w:rStyle w:val="o"/>
          <w:rFonts w:ascii="Consolas" w:eastAsiaTheme="majorEastAsia" w:hAnsi="Consolas"/>
          <w:color w:val="728E00"/>
          <w:spacing w:val="4"/>
          <w:lang w:val="en-GB"/>
        </w:rPr>
        <w:t>=</w:t>
      </w:r>
      <w:r w:rsidRPr="00A346D3">
        <w:rPr>
          <w:rStyle w:val="w"/>
          <w:rFonts w:ascii="Consolas" w:hAnsi="Consolas"/>
          <w:color w:val="000000"/>
          <w:spacing w:val="4"/>
          <w:lang w:val="en-GB"/>
        </w:rPr>
        <w:t xml:space="preserve"> </w:t>
      </w:r>
      <w:r w:rsidRPr="00A346D3">
        <w:rPr>
          <w:rStyle w:val="kr"/>
          <w:rFonts w:ascii="Consolas" w:hAnsi="Consolas"/>
          <w:color w:val="00979D"/>
          <w:spacing w:val="4"/>
          <w:lang w:val="en-GB"/>
        </w:rPr>
        <w:t>true</w:t>
      </w:r>
      <w:r w:rsidRPr="00A346D3">
        <w:rPr>
          <w:rStyle w:val="p"/>
          <w:rFonts w:ascii="Consolas" w:eastAsiaTheme="majorEastAsia" w:hAnsi="Consolas"/>
          <w:color w:val="000000"/>
          <w:spacing w:val="4"/>
          <w:lang w:val="en-GB"/>
        </w:rPr>
        <w:t>;</w:t>
      </w:r>
    </w:p>
    <w:p w14:paraId="0F8DF70F" w14:textId="77777777" w:rsidR="00A346D3" w:rsidRPr="00F670A3" w:rsidRDefault="00A346D3" w:rsidP="00A346D3">
      <w:pPr>
        <w:pStyle w:val="HTML-voorafopgemaakt"/>
        <w:spacing w:line="244" w:lineRule="atLeast"/>
        <w:rPr>
          <w:rFonts w:ascii="Consolas" w:hAnsi="Consolas"/>
          <w:color w:val="000000"/>
          <w:spacing w:val="4"/>
          <w:lang w:val="en-US"/>
        </w:rPr>
      </w:pPr>
      <w:r w:rsidRPr="00A346D3">
        <w:rPr>
          <w:rStyle w:val="w"/>
          <w:rFonts w:ascii="Consolas" w:hAnsi="Consolas"/>
          <w:color w:val="000000"/>
          <w:spacing w:val="4"/>
          <w:lang w:val="en-GB"/>
        </w:rPr>
        <w:t xml:space="preserve">      </w:t>
      </w:r>
      <w:r w:rsidRPr="00F670A3">
        <w:rPr>
          <w:rStyle w:val="nf"/>
          <w:rFonts w:ascii="Consolas" w:eastAsiaTheme="majorEastAsia" w:hAnsi="Consolas"/>
          <w:color w:val="D35400"/>
          <w:spacing w:val="4"/>
          <w:lang w:val="en-US"/>
        </w:rPr>
        <w:t>delay</w:t>
      </w:r>
      <w:r w:rsidRPr="00F670A3">
        <w:rPr>
          <w:rStyle w:val="p"/>
          <w:rFonts w:ascii="Consolas" w:eastAsiaTheme="majorEastAsia" w:hAnsi="Consolas"/>
          <w:color w:val="000000"/>
          <w:spacing w:val="4"/>
          <w:lang w:val="en-US"/>
        </w:rPr>
        <w:t>(</w:t>
      </w:r>
      <w:r w:rsidRPr="00F670A3">
        <w:rPr>
          <w:rStyle w:val="mi"/>
          <w:rFonts w:ascii="Consolas" w:eastAsiaTheme="majorEastAsia" w:hAnsi="Consolas"/>
          <w:color w:val="8A7B52"/>
          <w:spacing w:val="4"/>
          <w:lang w:val="en-US"/>
        </w:rPr>
        <w:t>50</w:t>
      </w:r>
      <w:r w:rsidRPr="00F670A3">
        <w:rPr>
          <w:rStyle w:val="p"/>
          <w:rFonts w:ascii="Consolas" w:eastAsiaTheme="majorEastAsia" w:hAnsi="Consolas"/>
          <w:color w:val="000000"/>
          <w:spacing w:val="4"/>
          <w:lang w:val="en-US"/>
        </w:rPr>
        <w:t>);</w:t>
      </w:r>
    </w:p>
    <w:p w14:paraId="544BACE0" w14:textId="77777777" w:rsidR="00A346D3" w:rsidRPr="00F670A3" w:rsidRDefault="00A346D3" w:rsidP="00A346D3">
      <w:pPr>
        <w:pStyle w:val="HTML-voorafopgemaakt"/>
        <w:spacing w:line="244" w:lineRule="atLeast"/>
        <w:rPr>
          <w:rFonts w:ascii="Consolas" w:hAnsi="Consolas"/>
          <w:color w:val="000000"/>
          <w:spacing w:val="4"/>
          <w:lang w:val="en-US"/>
        </w:rPr>
      </w:pPr>
      <w:r w:rsidRPr="00F670A3">
        <w:rPr>
          <w:rStyle w:val="w"/>
          <w:rFonts w:ascii="Consolas" w:hAnsi="Consolas"/>
          <w:color w:val="000000"/>
          <w:spacing w:val="4"/>
          <w:lang w:val="en-US"/>
        </w:rPr>
        <w:t xml:space="preserve">    </w:t>
      </w:r>
      <w:r w:rsidRPr="00F670A3">
        <w:rPr>
          <w:rStyle w:val="p"/>
          <w:rFonts w:ascii="Consolas" w:eastAsiaTheme="majorEastAsia" w:hAnsi="Consolas"/>
          <w:color w:val="000000"/>
          <w:spacing w:val="4"/>
          <w:lang w:val="en-US"/>
        </w:rPr>
        <w:t>}</w:t>
      </w:r>
    </w:p>
    <w:p w14:paraId="7633F094" w14:textId="77777777" w:rsidR="00A346D3" w:rsidRPr="00F670A3" w:rsidRDefault="00A346D3" w:rsidP="00A346D3">
      <w:pPr>
        <w:pStyle w:val="HTML-voorafopgemaakt"/>
        <w:spacing w:line="244" w:lineRule="atLeast"/>
        <w:rPr>
          <w:rFonts w:ascii="Consolas" w:hAnsi="Consolas"/>
          <w:color w:val="000000"/>
          <w:spacing w:val="4"/>
          <w:lang w:val="en-US"/>
        </w:rPr>
      </w:pPr>
      <w:r w:rsidRPr="00F670A3">
        <w:rPr>
          <w:rStyle w:val="w"/>
          <w:rFonts w:ascii="Consolas" w:hAnsi="Consolas"/>
          <w:color w:val="000000"/>
          <w:spacing w:val="4"/>
          <w:lang w:val="en-US"/>
        </w:rPr>
        <w:t xml:space="preserve">    </w:t>
      </w:r>
      <w:r w:rsidRPr="00F670A3">
        <w:rPr>
          <w:rStyle w:val="n"/>
          <w:rFonts w:ascii="Consolas" w:eastAsiaTheme="majorEastAsia" w:hAnsi="Consolas"/>
          <w:color w:val="434F54"/>
          <w:spacing w:val="4"/>
          <w:lang w:val="en-US"/>
        </w:rPr>
        <w:t>lastButtonState2</w:t>
      </w:r>
      <w:r w:rsidRPr="00F670A3">
        <w:rPr>
          <w:rStyle w:val="w"/>
          <w:rFonts w:ascii="Consolas" w:hAnsi="Consolas"/>
          <w:color w:val="000000"/>
          <w:spacing w:val="4"/>
          <w:lang w:val="en-US"/>
        </w:rPr>
        <w:t xml:space="preserve"> </w:t>
      </w:r>
      <w:r w:rsidRPr="00F670A3">
        <w:rPr>
          <w:rStyle w:val="o"/>
          <w:rFonts w:ascii="Consolas" w:eastAsiaTheme="majorEastAsia" w:hAnsi="Consolas"/>
          <w:color w:val="728E00"/>
          <w:spacing w:val="4"/>
          <w:lang w:val="en-US"/>
        </w:rPr>
        <w:t>=</w:t>
      </w:r>
      <w:r w:rsidRPr="00F670A3">
        <w:rPr>
          <w:rStyle w:val="w"/>
          <w:rFonts w:ascii="Consolas" w:hAnsi="Consolas"/>
          <w:color w:val="000000"/>
          <w:spacing w:val="4"/>
          <w:lang w:val="en-US"/>
        </w:rPr>
        <w:t xml:space="preserve"> </w:t>
      </w:r>
      <w:r w:rsidRPr="00F670A3">
        <w:rPr>
          <w:rStyle w:val="n"/>
          <w:rFonts w:ascii="Consolas" w:eastAsiaTheme="majorEastAsia" w:hAnsi="Consolas"/>
          <w:color w:val="434F54"/>
          <w:spacing w:val="4"/>
          <w:lang w:val="en-US"/>
        </w:rPr>
        <w:t>buttonState2</w:t>
      </w:r>
      <w:r w:rsidRPr="00F670A3">
        <w:rPr>
          <w:rStyle w:val="p"/>
          <w:rFonts w:ascii="Consolas" w:eastAsiaTheme="majorEastAsia" w:hAnsi="Consolas"/>
          <w:color w:val="000000"/>
          <w:spacing w:val="4"/>
          <w:lang w:val="en-US"/>
        </w:rPr>
        <w:t>;</w:t>
      </w:r>
    </w:p>
    <w:p w14:paraId="420EC11C" w14:textId="7B636819" w:rsidR="00326D7A" w:rsidRPr="00B11750" w:rsidRDefault="00A346D3" w:rsidP="000C6B68">
      <w:pPr>
        <w:pStyle w:val="HTML-voorafopgemaakt"/>
        <w:spacing w:line="244" w:lineRule="atLeast"/>
        <w:rPr>
          <w:rStyle w:val="p"/>
          <w:rFonts w:ascii="Consolas" w:eastAsiaTheme="majorEastAsia" w:hAnsi="Consolas"/>
          <w:color w:val="000000"/>
          <w:spacing w:val="4"/>
        </w:rPr>
      </w:pPr>
      <w:r w:rsidRPr="00F670A3">
        <w:rPr>
          <w:rStyle w:val="w"/>
          <w:rFonts w:ascii="Consolas" w:hAnsi="Consolas"/>
          <w:color w:val="000000"/>
          <w:spacing w:val="4"/>
          <w:lang w:val="en-US"/>
        </w:rPr>
        <w:t xml:space="preserve">  </w:t>
      </w:r>
      <w:r w:rsidRPr="00B11750">
        <w:rPr>
          <w:rStyle w:val="p"/>
          <w:rFonts w:ascii="Consolas" w:eastAsiaTheme="majorEastAsia" w:hAnsi="Consolas"/>
          <w:color w:val="000000"/>
          <w:spacing w:val="4"/>
        </w:rPr>
        <w:t>}</w:t>
      </w:r>
    </w:p>
    <w:p w14:paraId="49AC49A5" w14:textId="77777777" w:rsidR="000C6B68" w:rsidRPr="00B11750" w:rsidRDefault="000C6B68" w:rsidP="000C6B68">
      <w:pPr>
        <w:pStyle w:val="HTML-voorafopgemaakt"/>
        <w:spacing w:line="244" w:lineRule="atLeast"/>
        <w:rPr>
          <w:rFonts w:ascii="Consolas" w:hAnsi="Consolas"/>
          <w:color w:val="000000"/>
          <w:spacing w:val="4"/>
        </w:rPr>
      </w:pPr>
    </w:p>
    <w:p w14:paraId="20513781" w14:textId="1CCAF16D" w:rsidR="000C6B68" w:rsidRDefault="000C6B68" w:rsidP="000C6B68">
      <w:pPr>
        <w:pStyle w:val="Bijschrift"/>
        <w:jc w:val="both"/>
      </w:pPr>
      <w:bookmarkStart w:id="155" w:name="_Ref136426400"/>
      <w:bookmarkStart w:id="156" w:name="_Toc136546263"/>
      <w:r>
        <w:t xml:space="preserve">Codefragment </w:t>
      </w:r>
      <w:r>
        <w:fldChar w:fldCharType="begin"/>
      </w:r>
      <w:r>
        <w:instrText xml:space="preserve"> SEQ Codefragment \* ARABIC </w:instrText>
      </w:r>
      <w:r>
        <w:fldChar w:fldCharType="separate"/>
      </w:r>
      <w:r w:rsidR="00732DD9">
        <w:rPr>
          <w:noProof/>
        </w:rPr>
        <w:t>9</w:t>
      </w:r>
      <w:r>
        <w:fldChar w:fldCharType="end"/>
      </w:r>
      <w:bookmarkEnd w:id="155"/>
      <w:r>
        <w:t>: I</w:t>
      </w:r>
      <w:r w:rsidRPr="001D7E07">
        <w:t>ndrukken van de save knop</w:t>
      </w:r>
      <w:bookmarkEnd w:id="156"/>
    </w:p>
    <w:p w14:paraId="16C77CB1" w14:textId="77777777" w:rsidR="000477BE" w:rsidRPr="000477BE" w:rsidRDefault="000477BE" w:rsidP="000477BE">
      <w:pPr>
        <w:pStyle w:val="HTML-voorafopgemaakt"/>
        <w:spacing w:line="244" w:lineRule="atLeast"/>
        <w:rPr>
          <w:rFonts w:ascii="Consolas" w:hAnsi="Consolas"/>
          <w:color w:val="000000"/>
          <w:spacing w:val="4"/>
          <w:lang w:val="en-GB"/>
        </w:rPr>
      </w:pPr>
      <w:r w:rsidRPr="000C6B68">
        <w:rPr>
          <w:rStyle w:val="w"/>
          <w:rFonts w:ascii="Consolas" w:hAnsi="Consolas"/>
          <w:color w:val="000000"/>
          <w:spacing w:val="4"/>
        </w:rPr>
        <w:t xml:space="preserve">  </w:t>
      </w:r>
      <w:r w:rsidRPr="000477BE">
        <w:rPr>
          <w:rStyle w:val="k"/>
          <w:rFonts w:ascii="Consolas" w:eastAsiaTheme="majorEastAsia" w:hAnsi="Consolas"/>
          <w:color w:val="728E00"/>
          <w:spacing w:val="4"/>
          <w:lang w:val="en-GB"/>
        </w:rPr>
        <w:t>if</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button2Pressed</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p>
    <w:p w14:paraId="7E074087"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f"/>
          <w:rFonts w:ascii="Consolas" w:eastAsiaTheme="majorEastAsia" w:hAnsi="Consolas"/>
          <w:color w:val="D35400"/>
          <w:spacing w:val="4"/>
          <w:lang w:val="en-GB"/>
        </w:rPr>
        <w:t>digitalWrite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led2</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kr"/>
          <w:rFonts w:ascii="Consolas" w:eastAsiaTheme="majorEastAsia" w:hAnsi="Consolas"/>
          <w:color w:val="00979D"/>
          <w:spacing w:val="4"/>
          <w:lang w:val="en-GB"/>
        </w:rPr>
        <w:t>HIGH</w:t>
      </w:r>
      <w:r w:rsidRPr="000477BE">
        <w:rPr>
          <w:rStyle w:val="p"/>
          <w:rFonts w:ascii="Consolas" w:eastAsiaTheme="majorEastAsia" w:hAnsi="Consolas"/>
          <w:color w:val="000000"/>
          <w:spacing w:val="4"/>
          <w:lang w:val="en-GB"/>
        </w:rPr>
        <w:t>);</w:t>
      </w:r>
    </w:p>
    <w:p w14:paraId="77437E04"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k"/>
          <w:rFonts w:ascii="Consolas" w:eastAsiaTheme="majorEastAsia" w:hAnsi="Consolas"/>
          <w:color w:val="728E00"/>
          <w:spacing w:val="4"/>
          <w:lang w:val="en-GB"/>
        </w:rPr>
        <w:t>for</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r w:rsidRPr="000477BE">
        <w:rPr>
          <w:rStyle w:val="kr"/>
          <w:rFonts w:ascii="Consolas" w:eastAsiaTheme="majorEastAsia" w:hAnsi="Consolas"/>
          <w:color w:val="00979D"/>
          <w:spacing w:val="4"/>
          <w:lang w:val="en-GB"/>
        </w:rPr>
        <w:t>int</w:t>
      </w: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i</w:t>
      </w:r>
      <w:r w:rsidRPr="000477BE">
        <w:rPr>
          <w:rStyle w:val="w"/>
          <w:rFonts w:ascii="Consolas" w:hAnsi="Consolas"/>
          <w:color w:val="000000"/>
          <w:spacing w:val="4"/>
          <w:lang w:val="en-GB"/>
        </w:rPr>
        <w:t xml:space="preserve"> </w:t>
      </w:r>
      <w:r w:rsidRPr="000477BE">
        <w:rPr>
          <w:rStyle w:val="o"/>
          <w:rFonts w:ascii="Consolas" w:hAnsi="Consolas"/>
          <w:color w:val="728E00"/>
          <w:spacing w:val="4"/>
          <w:lang w:val="en-GB"/>
        </w:rPr>
        <w:t>=</w:t>
      </w:r>
      <w:r w:rsidRPr="000477BE">
        <w:rPr>
          <w:rStyle w:val="w"/>
          <w:rFonts w:ascii="Consolas" w:hAnsi="Consolas"/>
          <w:color w:val="000000"/>
          <w:spacing w:val="4"/>
          <w:lang w:val="en-GB"/>
        </w:rPr>
        <w:t xml:space="preserve"> </w:t>
      </w:r>
      <w:r w:rsidRPr="000477BE">
        <w:rPr>
          <w:rStyle w:val="mi"/>
          <w:rFonts w:ascii="Consolas" w:eastAsiaTheme="majorEastAsia" w:hAnsi="Consolas"/>
          <w:color w:val="8A7B52"/>
          <w:spacing w:val="4"/>
          <w:lang w:val="en-GB"/>
        </w:rPr>
        <w:t>0</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i</w:t>
      </w:r>
      <w:r w:rsidRPr="000477BE">
        <w:rPr>
          <w:rStyle w:val="w"/>
          <w:rFonts w:ascii="Consolas" w:hAnsi="Consolas"/>
          <w:color w:val="000000"/>
          <w:spacing w:val="4"/>
          <w:lang w:val="en-GB"/>
        </w:rPr>
        <w:t xml:space="preserve"> </w:t>
      </w:r>
      <w:r w:rsidRPr="000477BE">
        <w:rPr>
          <w:rStyle w:val="o"/>
          <w:rFonts w:ascii="Consolas" w:hAnsi="Consolas"/>
          <w:color w:val="728E00"/>
          <w:spacing w:val="4"/>
          <w:lang w:val="en-GB"/>
        </w:rPr>
        <w:t>&lt;</w:t>
      </w:r>
      <w:r w:rsidRPr="000477BE">
        <w:rPr>
          <w:rStyle w:val="w"/>
          <w:rFonts w:ascii="Consolas" w:hAnsi="Consolas"/>
          <w:color w:val="000000"/>
          <w:spacing w:val="4"/>
          <w:lang w:val="en-GB"/>
        </w:rPr>
        <w:t xml:space="preserve"> </w:t>
      </w:r>
      <w:r w:rsidRPr="000477BE">
        <w:rPr>
          <w:rStyle w:val="mi"/>
          <w:rFonts w:ascii="Consolas" w:eastAsiaTheme="majorEastAsia" w:hAnsi="Consolas"/>
          <w:color w:val="8A7B52"/>
          <w:spacing w:val="4"/>
          <w:lang w:val="en-GB"/>
        </w:rPr>
        <w:t>8</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i</w:t>
      </w:r>
      <w:r w:rsidRPr="000477BE">
        <w:rPr>
          <w:rStyle w:val="o"/>
          <w:rFonts w:ascii="Consolas" w:hAnsi="Consolas"/>
          <w:color w:val="728E00"/>
          <w:spacing w:val="4"/>
          <w:lang w:val="en-GB"/>
        </w:rPr>
        <w:t>++</w:t>
      </w:r>
      <w:r w:rsidRPr="000477BE">
        <w:rPr>
          <w:rStyle w:val="p"/>
          <w:rFonts w:ascii="Consolas" w:eastAsiaTheme="majorEastAsia" w:hAnsi="Consolas"/>
          <w:color w:val="000000"/>
          <w:spacing w:val="4"/>
          <w:lang w:val="en-GB"/>
        </w:rPr>
        <w:t>)</w:t>
      </w:r>
      <w:r w:rsidRPr="000477BE">
        <w:rPr>
          <w:rStyle w:val="w"/>
          <w:rFonts w:ascii="Consolas" w:hAnsi="Consolas"/>
          <w:color w:val="000000"/>
          <w:spacing w:val="4"/>
          <w:lang w:val="en-GB"/>
        </w:rPr>
        <w:t xml:space="preserve"> </w:t>
      </w:r>
      <w:r w:rsidRPr="000477BE">
        <w:rPr>
          <w:rStyle w:val="p"/>
          <w:rFonts w:ascii="Consolas" w:eastAsiaTheme="majorEastAsia" w:hAnsi="Consolas"/>
          <w:color w:val="000000"/>
          <w:spacing w:val="4"/>
          <w:lang w:val="en-GB"/>
        </w:rPr>
        <w:t>{</w:t>
      </w:r>
    </w:p>
    <w:p w14:paraId="73464CC5"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stepper</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stepper1PosSave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i</w:t>
      </w:r>
      <w:r w:rsidRPr="000477BE">
        <w:rPr>
          <w:rStyle w:val="p"/>
          <w:rFonts w:ascii="Consolas" w:eastAsiaTheme="majorEastAsia" w:hAnsi="Consolas"/>
          <w:color w:val="000000"/>
          <w:spacing w:val="4"/>
          <w:lang w:val="en-GB"/>
        </w:rPr>
        <w:t>]);</w:t>
      </w:r>
    </w:p>
    <w:p w14:paraId="6AFC225E"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stepper2</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stepper2PosSave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i</w:t>
      </w:r>
      <w:r w:rsidRPr="000477BE">
        <w:rPr>
          <w:rStyle w:val="p"/>
          <w:rFonts w:ascii="Consolas" w:eastAsiaTheme="majorEastAsia" w:hAnsi="Consolas"/>
          <w:color w:val="000000"/>
          <w:spacing w:val="4"/>
          <w:lang w:val="en-GB"/>
        </w:rPr>
        <w:t>]);</w:t>
      </w:r>
    </w:p>
    <w:p w14:paraId="65BF5347"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stepper3</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runToNewPosition</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stepper3PosSave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i</w:t>
      </w:r>
      <w:r w:rsidRPr="000477BE">
        <w:rPr>
          <w:rStyle w:val="p"/>
          <w:rFonts w:ascii="Consolas" w:eastAsiaTheme="majorEastAsia" w:hAnsi="Consolas"/>
          <w:color w:val="000000"/>
          <w:spacing w:val="4"/>
          <w:lang w:val="en-GB"/>
        </w:rPr>
        <w:t>]);</w:t>
      </w:r>
    </w:p>
    <w:p w14:paraId="77EAB09E" w14:textId="77777777" w:rsidR="000477BE" w:rsidRPr="000477BE" w:rsidRDefault="000477BE" w:rsidP="000477BE">
      <w:pPr>
        <w:pStyle w:val="HTML-voorafopgemaakt"/>
        <w:spacing w:line="244" w:lineRule="atLeast"/>
        <w:rPr>
          <w:rFonts w:ascii="Consolas" w:hAnsi="Consolas"/>
          <w:color w:val="000000"/>
          <w:spacing w:val="4"/>
          <w:lang w:val="en-GB"/>
        </w:rPr>
      </w:pPr>
      <w:r w:rsidRPr="000477BE">
        <w:rPr>
          <w:rStyle w:val="w"/>
          <w:rFonts w:ascii="Consolas" w:hAnsi="Consolas"/>
          <w:color w:val="000000"/>
          <w:spacing w:val="4"/>
          <w:lang w:val="en-GB"/>
        </w:rPr>
        <w:t xml:space="preserve">      </w:t>
      </w:r>
      <w:r w:rsidRPr="000477BE">
        <w:rPr>
          <w:rStyle w:val="n"/>
          <w:rFonts w:ascii="Consolas" w:eastAsiaTheme="majorEastAsia" w:hAnsi="Consolas"/>
          <w:color w:val="434F54"/>
          <w:spacing w:val="4"/>
          <w:lang w:val="en-GB"/>
        </w:rPr>
        <w:t>servo1</w:t>
      </w:r>
      <w:r w:rsidRPr="000477BE">
        <w:rPr>
          <w:rStyle w:val="p"/>
          <w:rFonts w:ascii="Consolas" w:eastAsiaTheme="majorEastAsia" w:hAnsi="Consolas"/>
          <w:color w:val="000000"/>
          <w:spacing w:val="4"/>
          <w:lang w:val="en-GB"/>
        </w:rPr>
        <w:t>.</w:t>
      </w:r>
      <w:r w:rsidRPr="000477BE">
        <w:rPr>
          <w:rStyle w:val="nf"/>
          <w:rFonts w:ascii="Consolas" w:eastAsiaTheme="majorEastAsia" w:hAnsi="Consolas"/>
          <w:color w:val="D35400"/>
          <w:spacing w:val="4"/>
          <w:lang w:val="en-GB"/>
        </w:rPr>
        <w:t>write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servo4PosSave</w:t>
      </w:r>
      <w:r w:rsidRPr="000477BE">
        <w:rPr>
          <w:rStyle w:val="p"/>
          <w:rFonts w:ascii="Consolas" w:eastAsiaTheme="majorEastAsia" w:hAnsi="Consolas"/>
          <w:color w:val="000000"/>
          <w:spacing w:val="4"/>
          <w:lang w:val="en-GB"/>
        </w:rPr>
        <w:t>[</w:t>
      </w:r>
      <w:r w:rsidRPr="000477BE">
        <w:rPr>
          <w:rStyle w:val="n"/>
          <w:rFonts w:ascii="Consolas" w:eastAsiaTheme="majorEastAsia" w:hAnsi="Consolas"/>
          <w:color w:val="434F54"/>
          <w:spacing w:val="4"/>
          <w:lang w:val="en-GB"/>
        </w:rPr>
        <w:t>i</w:t>
      </w:r>
      <w:r w:rsidRPr="000477BE">
        <w:rPr>
          <w:rStyle w:val="p"/>
          <w:rFonts w:ascii="Consolas" w:eastAsiaTheme="majorEastAsia" w:hAnsi="Consolas"/>
          <w:color w:val="000000"/>
          <w:spacing w:val="4"/>
          <w:lang w:val="en-GB"/>
        </w:rPr>
        <w:t>]);</w:t>
      </w:r>
    </w:p>
    <w:p w14:paraId="018697D6" w14:textId="77777777" w:rsidR="000477BE" w:rsidRPr="00930C8A" w:rsidRDefault="000477BE" w:rsidP="000477BE">
      <w:pPr>
        <w:pStyle w:val="HTML-voorafopgemaakt"/>
        <w:spacing w:line="244" w:lineRule="atLeast"/>
        <w:rPr>
          <w:rFonts w:ascii="Consolas" w:hAnsi="Consolas"/>
          <w:color w:val="000000"/>
          <w:spacing w:val="4"/>
          <w:lang w:val="it-IT"/>
        </w:rPr>
      </w:pPr>
      <w:r w:rsidRPr="000477BE">
        <w:rPr>
          <w:rStyle w:val="w"/>
          <w:rFonts w:ascii="Consolas" w:hAnsi="Consolas"/>
          <w:color w:val="000000"/>
          <w:spacing w:val="4"/>
          <w:lang w:val="en-GB"/>
        </w:rPr>
        <w:t xml:space="preserve">      </w:t>
      </w:r>
      <w:r w:rsidRPr="00930C8A">
        <w:rPr>
          <w:rStyle w:val="n"/>
          <w:rFonts w:ascii="Consolas" w:eastAsiaTheme="majorEastAsia" w:hAnsi="Consolas"/>
          <w:color w:val="434F54"/>
          <w:spacing w:val="4"/>
          <w:lang w:val="it-IT"/>
        </w:rPr>
        <w:t>servo2</w:t>
      </w:r>
      <w:r w:rsidRPr="00930C8A">
        <w:rPr>
          <w:rStyle w:val="p"/>
          <w:rFonts w:ascii="Consolas" w:eastAsiaTheme="majorEastAsia" w:hAnsi="Consolas"/>
          <w:color w:val="000000"/>
          <w:spacing w:val="4"/>
          <w:lang w:val="it-IT"/>
        </w:rPr>
        <w:t>.</w:t>
      </w:r>
      <w:r w:rsidRPr="00930C8A">
        <w:rPr>
          <w:rStyle w:val="nf"/>
          <w:rFonts w:ascii="Consolas" w:eastAsiaTheme="majorEastAsia" w:hAnsi="Consolas"/>
          <w:color w:val="D35400"/>
          <w:spacing w:val="4"/>
          <w:lang w:val="it-IT"/>
        </w:rPr>
        <w:t>write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servo5PosSave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i</w:t>
      </w:r>
      <w:r w:rsidRPr="00930C8A">
        <w:rPr>
          <w:rStyle w:val="p"/>
          <w:rFonts w:ascii="Consolas" w:eastAsiaTheme="majorEastAsia" w:hAnsi="Consolas"/>
          <w:color w:val="000000"/>
          <w:spacing w:val="4"/>
          <w:lang w:val="it-IT"/>
        </w:rPr>
        <w:t>]);</w:t>
      </w:r>
    </w:p>
    <w:p w14:paraId="237B98BA" w14:textId="77777777" w:rsidR="000477BE" w:rsidRPr="00930C8A" w:rsidRDefault="000477BE" w:rsidP="000477BE">
      <w:pPr>
        <w:pStyle w:val="HTML-voorafopgemaakt"/>
        <w:spacing w:line="244" w:lineRule="atLeast"/>
        <w:rPr>
          <w:rFonts w:ascii="Consolas" w:hAnsi="Consolas"/>
          <w:color w:val="000000"/>
          <w:spacing w:val="4"/>
          <w:lang w:val="it-IT"/>
        </w:rPr>
      </w:pPr>
      <w:r w:rsidRPr="00930C8A">
        <w:rPr>
          <w:rStyle w:val="w"/>
          <w:rFonts w:ascii="Consolas" w:hAnsi="Consolas"/>
          <w:color w:val="000000"/>
          <w:spacing w:val="4"/>
          <w:lang w:val="it-IT"/>
        </w:rPr>
        <w:t xml:space="preserve">      </w:t>
      </w:r>
      <w:r w:rsidRPr="00930C8A">
        <w:rPr>
          <w:rStyle w:val="n"/>
          <w:rFonts w:ascii="Consolas" w:eastAsiaTheme="majorEastAsia" w:hAnsi="Consolas"/>
          <w:color w:val="434F54"/>
          <w:spacing w:val="4"/>
          <w:lang w:val="it-IT"/>
        </w:rPr>
        <w:t>servo2</w:t>
      </w:r>
      <w:r w:rsidRPr="00930C8A">
        <w:rPr>
          <w:rStyle w:val="p"/>
          <w:rFonts w:ascii="Consolas" w:eastAsiaTheme="majorEastAsia" w:hAnsi="Consolas"/>
          <w:color w:val="000000"/>
          <w:spacing w:val="4"/>
          <w:lang w:val="it-IT"/>
        </w:rPr>
        <w:t>.</w:t>
      </w:r>
      <w:r w:rsidRPr="00930C8A">
        <w:rPr>
          <w:rStyle w:val="nf"/>
          <w:rFonts w:ascii="Consolas" w:eastAsiaTheme="majorEastAsia" w:hAnsi="Consolas"/>
          <w:color w:val="D35400"/>
          <w:spacing w:val="4"/>
          <w:lang w:val="it-IT"/>
        </w:rPr>
        <w:t>write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servo6PosSave</w:t>
      </w:r>
      <w:r w:rsidRPr="00930C8A">
        <w:rPr>
          <w:rStyle w:val="p"/>
          <w:rFonts w:ascii="Consolas" w:eastAsiaTheme="majorEastAsia" w:hAnsi="Consolas"/>
          <w:color w:val="000000"/>
          <w:spacing w:val="4"/>
          <w:lang w:val="it-IT"/>
        </w:rPr>
        <w:t>[</w:t>
      </w:r>
      <w:r w:rsidRPr="00930C8A">
        <w:rPr>
          <w:rStyle w:val="n"/>
          <w:rFonts w:ascii="Consolas" w:eastAsiaTheme="majorEastAsia" w:hAnsi="Consolas"/>
          <w:color w:val="434F54"/>
          <w:spacing w:val="4"/>
          <w:lang w:val="it-IT"/>
        </w:rPr>
        <w:t>i</w:t>
      </w:r>
      <w:r w:rsidRPr="00930C8A">
        <w:rPr>
          <w:rStyle w:val="p"/>
          <w:rFonts w:ascii="Consolas" w:eastAsiaTheme="majorEastAsia" w:hAnsi="Consolas"/>
          <w:color w:val="000000"/>
          <w:spacing w:val="4"/>
          <w:lang w:val="it-IT"/>
        </w:rPr>
        <w:t>]);</w:t>
      </w:r>
    </w:p>
    <w:p w14:paraId="579EE2F3" w14:textId="77777777" w:rsidR="000477BE" w:rsidRDefault="000477BE" w:rsidP="000477BE">
      <w:pPr>
        <w:pStyle w:val="HTML-voorafopgemaakt"/>
        <w:spacing w:line="244" w:lineRule="atLeast"/>
        <w:rPr>
          <w:rFonts w:ascii="Consolas" w:hAnsi="Consolas"/>
          <w:color w:val="000000"/>
          <w:spacing w:val="4"/>
        </w:rPr>
      </w:pPr>
      <w:r w:rsidRPr="00930C8A">
        <w:rPr>
          <w:rStyle w:val="w"/>
          <w:rFonts w:ascii="Consolas" w:hAnsi="Consolas"/>
          <w:color w:val="000000"/>
          <w:spacing w:val="4"/>
          <w:lang w:val="it-IT"/>
        </w:rPr>
        <w:t xml:space="preserve">    </w:t>
      </w:r>
      <w:r>
        <w:rPr>
          <w:rStyle w:val="p"/>
          <w:rFonts w:ascii="Consolas" w:eastAsiaTheme="majorEastAsia" w:hAnsi="Consolas"/>
          <w:color w:val="000000"/>
          <w:spacing w:val="4"/>
        </w:rPr>
        <w:t>}</w:t>
      </w:r>
    </w:p>
    <w:p w14:paraId="3F344154" w14:textId="0CD9A21E" w:rsidR="00731CDE" w:rsidRDefault="000477BE" w:rsidP="003C0556">
      <w:pPr>
        <w:pStyle w:val="HTML-voorafopgemaakt"/>
        <w:spacing w:line="244" w:lineRule="atLeast"/>
        <w:rPr>
          <w:rStyle w:val="p"/>
          <w:rFonts w:ascii="Consolas" w:eastAsiaTheme="majorEastAsia" w:hAnsi="Consolas"/>
          <w:color w:val="000000"/>
          <w:spacing w:val="4"/>
        </w:rPr>
      </w:pPr>
      <w:r>
        <w:rPr>
          <w:rStyle w:val="w"/>
          <w:rFonts w:ascii="Consolas" w:hAnsi="Consolas"/>
          <w:color w:val="000000"/>
          <w:spacing w:val="4"/>
        </w:rPr>
        <w:t xml:space="preserve">  </w:t>
      </w:r>
      <w:r>
        <w:rPr>
          <w:rStyle w:val="p"/>
          <w:rFonts w:ascii="Consolas" w:eastAsiaTheme="majorEastAsia" w:hAnsi="Consolas"/>
          <w:color w:val="000000"/>
          <w:spacing w:val="4"/>
        </w:rPr>
        <w:t>}</w:t>
      </w:r>
    </w:p>
    <w:p w14:paraId="3BB5B7F2" w14:textId="77777777" w:rsidR="00000012" w:rsidRPr="003C0556" w:rsidRDefault="00000012" w:rsidP="003C0556">
      <w:pPr>
        <w:pStyle w:val="HTML-voorafopgemaakt"/>
        <w:spacing w:line="244" w:lineRule="atLeast"/>
        <w:rPr>
          <w:rFonts w:ascii="Consolas" w:hAnsi="Consolas"/>
          <w:color w:val="000000"/>
          <w:spacing w:val="4"/>
        </w:rPr>
      </w:pPr>
    </w:p>
    <w:p w14:paraId="455E95FB" w14:textId="45B12440" w:rsidR="00000012" w:rsidRDefault="003C0556" w:rsidP="003C0556">
      <w:pPr>
        <w:pStyle w:val="Bijschrift"/>
        <w:jc w:val="both"/>
        <w:sectPr w:rsidR="00000012" w:rsidSect="00995550">
          <w:pgSz w:w="11906" w:h="16838"/>
          <w:pgMar w:top="1417" w:right="1417" w:bottom="1417" w:left="1417" w:header="708" w:footer="708" w:gutter="0"/>
          <w:cols w:space="708"/>
          <w:titlePg/>
          <w:docGrid w:linePitch="360"/>
        </w:sectPr>
      </w:pPr>
      <w:bookmarkStart w:id="157" w:name="_Ref136426394"/>
      <w:bookmarkStart w:id="158" w:name="_Hlk136508554"/>
      <w:bookmarkStart w:id="159" w:name="_Toc136546264"/>
      <w:r>
        <w:t xml:space="preserve">Codefragment </w:t>
      </w:r>
      <w:r>
        <w:fldChar w:fldCharType="begin"/>
      </w:r>
      <w:r>
        <w:instrText xml:space="preserve"> SEQ Codefragment \* ARABIC </w:instrText>
      </w:r>
      <w:r>
        <w:fldChar w:fldCharType="separate"/>
      </w:r>
      <w:r w:rsidR="00732DD9">
        <w:rPr>
          <w:noProof/>
        </w:rPr>
        <w:t>10</w:t>
      </w:r>
      <w:r>
        <w:fldChar w:fldCharType="end"/>
      </w:r>
      <w:bookmarkEnd w:id="157"/>
      <w:r>
        <w:t>: I</w:t>
      </w:r>
      <w:r w:rsidRPr="008A3AC9">
        <w:t>ndrukken van de save knop</w:t>
      </w:r>
      <w:r w:rsidR="002140B1" w:rsidRPr="002140B1">
        <w:t xml:space="preserve"> </w:t>
      </w:r>
      <w:bookmarkEnd w:id="158"/>
      <w:sdt>
        <w:sdtPr>
          <w:id w:val="-68727489"/>
          <w:citation/>
        </w:sdtPr>
        <w:sdtContent>
          <w:r w:rsidR="002140B1">
            <w:fldChar w:fldCharType="begin"/>
          </w:r>
          <w:r w:rsidR="002140B1">
            <w:rPr>
              <w:lang w:val="nl-NL"/>
            </w:rPr>
            <w:instrText xml:space="preserve"> CITATION BrainyBits \l 1043 </w:instrText>
          </w:r>
          <w:r w:rsidR="002140B1">
            <w:fldChar w:fldCharType="separate"/>
          </w:r>
          <w:r w:rsidR="00421828" w:rsidRPr="00421828">
            <w:rPr>
              <w:noProof/>
              <w:lang w:val="nl-NL"/>
            </w:rPr>
            <w:t>[32]</w:t>
          </w:r>
          <w:r w:rsidR="002140B1">
            <w:fldChar w:fldCharType="end"/>
          </w:r>
        </w:sdtContent>
      </w:sdt>
      <w:sdt>
        <w:sdtPr>
          <w:id w:val="-1135865982"/>
          <w:citation/>
        </w:sdtPr>
        <w:sdtContent>
          <w:r w:rsidR="002140B1">
            <w:fldChar w:fldCharType="begin"/>
          </w:r>
          <w:r w:rsidR="002140B1">
            <w:rPr>
              <w:lang w:val="nl-NL"/>
            </w:rPr>
            <w:instrText xml:space="preserve"> CITATION accelstepper \l 1043 </w:instrText>
          </w:r>
          <w:r w:rsidR="002140B1">
            <w:fldChar w:fldCharType="separate"/>
          </w:r>
          <w:r w:rsidR="00421828">
            <w:rPr>
              <w:noProof/>
              <w:lang w:val="nl-NL"/>
            </w:rPr>
            <w:t xml:space="preserve"> </w:t>
          </w:r>
          <w:r w:rsidR="00421828" w:rsidRPr="00421828">
            <w:rPr>
              <w:noProof/>
              <w:lang w:val="nl-NL"/>
            </w:rPr>
            <w:t>[33]</w:t>
          </w:r>
          <w:r w:rsidR="002140B1">
            <w:fldChar w:fldCharType="end"/>
          </w:r>
        </w:sdtContent>
      </w:sdt>
      <w:bookmarkEnd w:id="159"/>
    </w:p>
    <w:p w14:paraId="4CE95303" w14:textId="596B1604" w:rsidR="009D0B0B" w:rsidRDefault="00C90F20" w:rsidP="00964A97">
      <w:pPr>
        <w:spacing w:after="120"/>
      </w:pPr>
      <w:r>
        <w:lastRenderedPageBreak/>
        <w:t>Dit is de functie die in het begin van de code</w:t>
      </w:r>
      <w:r w:rsidR="00485124">
        <w:t xml:space="preserve"> </w:t>
      </w:r>
      <w:r w:rsidR="00C247C7">
        <w:t>werd</w:t>
      </w:r>
      <w:r w:rsidR="00485124">
        <w:t xml:space="preserve"> aangemaakt</w:t>
      </w:r>
      <w:r w:rsidR="00C247C7">
        <w:t xml:space="preserve"> bij het instellen van de inter</w:t>
      </w:r>
      <w:r w:rsidR="001F5DDD">
        <w:t>r</w:t>
      </w:r>
      <w:r w:rsidR="00C247C7">
        <w:t>uptpin.</w:t>
      </w:r>
      <w:r w:rsidR="001F5DDD">
        <w:t xml:space="preserve"> Als</w:t>
      </w:r>
      <w:r w:rsidR="00A56C78">
        <w:t xml:space="preserve"> stopknop </w:t>
      </w:r>
      <w:r w:rsidR="001F5DDD">
        <w:t>wordt ingedrukt</w:t>
      </w:r>
      <w:r w:rsidR="00A56C78">
        <w:t xml:space="preserve">, </w:t>
      </w:r>
      <w:r w:rsidR="00B81093">
        <w:t>stopt</w:t>
      </w:r>
      <w:r w:rsidR="001F5DDD">
        <w:t xml:space="preserve"> de loop om alle stappen na elkaar uit te voeren</w:t>
      </w:r>
      <w:r w:rsidR="00B81093">
        <w:t>.</w:t>
      </w:r>
      <w:r w:rsidR="000B6D64">
        <w:t xml:space="preserve"> De counter wordt terug op nul gezet om opnieuw te beginnen en de led gaat uit (</w:t>
      </w:r>
      <w:r w:rsidR="00000012">
        <w:fldChar w:fldCharType="begin"/>
      </w:r>
      <w:r w:rsidR="00000012">
        <w:instrText xml:space="preserve"> REF _Ref136426368 \h </w:instrText>
      </w:r>
      <w:r w:rsidR="00000012">
        <w:fldChar w:fldCharType="separate"/>
      </w:r>
      <w:r w:rsidR="00732DD9">
        <w:t xml:space="preserve">Codefragment </w:t>
      </w:r>
      <w:r w:rsidR="00732DD9">
        <w:rPr>
          <w:noProof/>
        </w:rPr>
        <w:t>11</w:t>
      </w:r>
      <w:r w:rsidR="00000012">
        <w:fldChar w:fldCharType="end"/>
      </w:r>
      <w:r w:rsidR="000B6D64">
        <w:t>).</w:t>
      </w:r>
    </w:p>
    <w:p w14:paraId="702C3888" w14:textId="77777777" w:rsidR="009F4977" w:rsidRPr="009F4977" w:rsidRDefault="009F4977" w:rsidP="009F4977">
      <w:pPr>
        <w:pStyle w:val="HTML-voorafopgemaakt"/>
        <w:spacing w:line="244" w:lineRule="atLeast"/>
        <w:rPr>
          <w:rFonts w:ascii="Consolas" w:hAnsi="Consolas"/>
          <w:color w:val="000000"/>
          <w:spacing w:val="4"/>
          <w:lang w:val="en-GB"/>
        </w:rPr>
      </w:pPr>
      <w:r w:rsidRPr="009F4977">
        <w:rPr>
          <w:rStyle w:val="kr"/>
          <w:rFonts w:ascii="Consolas" w:hAnsi="Consolas"/>
          <w:color w:val="00979D"/>
          <w:spacing w:val="4"/>
          <w:lang w:val="en-GB"/>
        </w:rPr>
        <w:t>void</w:t>
      </w:r>
      <w:r w:rsidRPr="009F4977">
        <w:rPr>
          <w:rStyle w:val="w"/>
          <w:rFonts w:ascii="Consolas" w:eastAsiaTheme="majorEastAsia" w:hAnsi="Consolas"/>
          <w:color w:val="000000"/>
          <w:spacing w:val="4"/>
          <w:lang w:val="en-GB"/>
        </w:rPr>
        <w:t xml:space="preserve"> </w:t>
      </w:r>
      <w:r w:rsidRPr="009F4977">
        <w:rPr>
          <w:rStyle w:val="nf"/>
          <w:rFonts w:ascii="Consolas" w:eastAsiaTheme="majorEastAsia" w:hAnsi="Consolas"/>
          <w:color w:val="D35400"/>
          <w:spacing w:val="4"/>
          <w:lang w:val="en-GB"/>
        </w:rPr>
        <w:t>buttonISR</w:t>
      </w:r>
      <w:r w:rsidRPr="009F4977">
        <w:rPr>
          <w:rStyle w:val="p"/>
          <w:rFonts w:ascii="Consolas" w:eastAsiaTheme="majorEastAsia" w:hAnsi="Consolas"/>
          <w:color w:val="000000"/>
          <w:spacing w:val="4"/>
          <w:lang w:val="en-GB"/>
        </w:rPr>
        <w:t>()</w:t>
      </w:r>
      <w:r w:rsidRPr="009F4977">
        <w:rPr>
          <w:rStyle w:val="w"/>
          <w:rFonts w:ascii="Consolas" w:eastAsiaTheme="majorEastAsia" w:hAnsi="Consolas"/>
          <w:color w:val="000000"/>
          <w:spacing w:val="4"/>
          <w:lang w:val="en-GB"/>
        </w:rPr>
        <w:t xml:space="preserve"> </w:t>
      </w:r>
      <w:r w:rsidRPr="009F4977">
        <w:rPr>
          <w:rStyle w:val="p"/>
          <w:rFonts w:ascii="Consolas" w:eastAsiaTheme="majorEastAsia" w:hAnsi="Consolas"/>
          <w:color w:val="000000"/>
          <w:spacing w:val="4"/>
          <w:lang w:val="en-GB"/>
        </w:rPr>
        <w:t>{</w:t>
      </w:r>
    </w:p>
    <w:p w14:paraId="6B81BC9A" w14:textId="77777777" w:rsidR="009F4977" w:rsidRPr="009F4977" w:rsidRDefault="009F4977" w:rsidP="009F4977">
      <w:pPr>
        <w:pStyle w:val="HTML-voorafopgemaakt"/>
        <w:spacing w:line="244" w:lineRule="atLeast"/>
        <w:rPr>
          <w:rFonts w:ascii="Consolas" w:hAnsi="Consolas"/>
          <w:color w:val="000000"/>
          <w:spacing w:val="4"/>
          <w:lang w:val="en-GB"/>
        </w:rPr>
      </w:pPr>
      <w:r w:rsidRPr="009F4977">
        <w:rPr>
          <w:rStyle w:val="w"/>
          <w:rFonts w:ascii="Consolas" w:eastAsiaTheme="majorEastAsia" w:hAnsi="Consolas"/>
          <w:color w:val="000000"/>
          <w:spacing w:val="4"/>
          <w:lang w:val="en-GB"/>
        </w:rPr>
        <w:t xml:space="preserve">  </w:t>
      </w:r>
      <w:r w:rsidRPr="009F4977">
        <w:rPr>
          <w:rStyle w:val="n"/>
          <w:rFonts w:ascii="Consolas" w:eastAsiaTheme="majorEastAsia" w:hAnsi="Consolas"/>
          <w:color w:val="434F54"/>
          <w:spacing w:val="4"/>
          <w:lang w:val="en-GB"/>
        </w:rPr>
        <w:t>button2Pressed</w:t>
      </w:r>
      <w:r w:rsidRPr="009F4977">
        <w:rPr>
          <w:rStyle w:val="w"/>
          <w:rFonts w:ascii="Consolas" w:eastAsiaTheme="majorEastAsia" w:hAnsi="Consolas"/>
          <w:color w:val="000000"/>
          <w:spacing w:val="4"/>
          <w:lang w:val="en-GB"/>
        </w:rPr>
        <w:t xml:space="preserve"> </w:t>
      </w:r>
      <w:r w:rsidRPr="009F4977">
        <w:rPr>
          <w:rStyle w:val="o"/>
          <w:rFonts w:ascii="Consolas" w:eastAsiaTheme="majorEastAsia" w:hAnsi="Consolas"/>
          <w:color w:val="728E00"/>
          <w:spacing w:val="4"/>
          <w:lang w:val="en-GB"/>
        </w:rPr>
        <w:t>=</w:t>
      </w:r>
      <w:r w:rsidRPr="009F4977">
        <w:rPr>
          <w:rStyle w:val="w"/>
          <w:rFonts w:ascii="Consolas" w:eastAsiaTheme="majorEastAsia" w:hAnsi="Consolas"/>
          <w:color w:val="000000"/>
          <w:spacing w:val="4"/>
          <w:lang w:val="en-GB"/>
        </w:rPr>
        <w:t xml:space="preserve"> </w:t>
      </w:r>
      <w:r w:rsidRPr="009F4977">
        <w:rPr>
          <w:rStyle w:val="kr"/>
          <w:rFonts w:ascii="Consolas" w:hAnsi="Consolas"/>
          <w:color w:val="00979D"/>
          <w:spacing w:val="4"/>
          <w:lang w:val="en-GB"/>
        </w:rPr>
        <w:t>false</w:t>
      </w:r>
      <w:r w:rsidRPr="009F4977">
        <w:rPr>
          <w:rStyle w:val="p"/>
          <w:rFonts w:ascii="Consolas" w:eastAsiaTheme="majorEastAsia" w:hAnsi="Consolas"/>
          <w:color w:val="000000"/>
          <w:spacing w:val="4"/>
          <w:lang w:val="en-GB"/>
        </w:rPr>
        <w:t>;</w:t>
      </w:r>
    </w:p>
    <w:p w14:paraId="6B2D623E" w14:textId="77777777" w:rsidR="009F4977" w:rsidRPr="009F4977" w:rsidRDefault="009F4977" w:rsidP="009F4977">
      <w:pPr>
        <w:pStyle w:val="HTML-voorafopgemaakt"/>
        <w:spacing w:line="244" w:lineRule="atLeast"/>
        <w:rPr>
          <w:rFonts w:ascii="Consolas" w:hAnsi="Consolas"/>
          <w:color w:val="000000"/>
          <w:spacing w:val="4"/>
          <w:lang w:val="en-GB"/>
        </w:rPr>
      </w:pPr>
      <w:r w:rsidRPr="009F4977">
        <w:rPr>
          <w:rStyle w:val="w"/>
          <w:rFonts w:ascii="Consolas" w:eastAsiaTheme="majorEastAsia" w:hAnsi="Consolas"/>
          <w:color w:val="000000"/>
          <w:spacing w:val="4"/>
          <w:lang w:val="en-GB"/>
        </w:rPr>
        <w:t xml:space="preserve">  </w:t>
      </w:r>
      <w:r w:rsidRPr="009F4977">
        <w:rPr>
          <w:rStyle w:val="n"/>
          <w:rFonts w:ascii="Consolas" w:eastAsiaTheme="majorEastAsia" w:hAnsi="Consolas"/>
          <w:color w:val="434F54"/>
          <w:spacing w:val="4"/>
          <w:lang w:val="en-GB"/>
        </w:rPr>
        <w:t>buttonPushCounter</w:t>
      </w:r>
      <w:r w:rsidRPr="009F4977">
        <w:rPr>
          <w:rStyle w:val="w"/>
          <w:rFonts w:ascii="Consolas" w:eastAsiaTheme="majorEastAsia" w:hAnsi="Consolas"/>
          <w:color w:val="000000"/>
          <w:spacing w:val="4"/>
          <w:lang w:val="en-GB"/>
        </w:rPr>
        <w:t xml:space="preserve"> </w:t>
      </w:r>
      <w:r w:rsidRPr="009F4977">
        <w:rPr>
          <w:rStyle w:val="o"/>
          <w:rFonts w:ascii="Consolas" w:eastAsiaTheme="majorEastAsia" w:hAnsi="Consolas"/>
          <w:color w:val="728E00"/>
          <w:spacing w:val="4"/>
          <w:lang w:val="en-GB"/>
        </w:rPr>
        <w:t>=</w:t>
      </w:r>
      <w:r w:rsidRPr="009F4977">
        <w:rPr>
          <w:rStyle w:val="w"/>
          <w:rFonts w:ascii="Consolas" w:eastAsiaTheme="majorEastAsia" w:hAnsi="Consolas"/>
          <w:color w:val="000000"/>
          <w:spacing w:val="4"/>
          <w:lang w:val="en-GB"/>
        </w:rPr>
        <w:t xml:space="preserve"> </w:t>
      </w:r>
      <w:r w:rsidRPr="009F4977">
        <w:rPr>
          <w:rStyle w:val="mi"/>
          <w:rFonts w:ascii="Consolas" w:hAnsi="Consolas"/>
          <w:color w:val="8A7B52"/>
          <w:spacing w:val="4"/>
          <w:lang w:val="en-GB"/>
        </w:rPr>
        <w:t>0</w:t>
      </w:r>
      <w:r w:rsidRPr="009F4977">
        <w:rPr>
          <w:rStyle w:val="p"/>
          <w:rFonts w:ascii="Consolas" w:eastAsiaTheme="majorEastAsia" w:hAnsi="Consolas"/>
          <w:color w:val="000000"/>
          <w:spacing w:val="4"/>
          <w:lang w:val="en-GB"/>
        </w:rPr>
        <w:t>;</w:t>
      </w:r>
    </w:p>
    <w:p w14:paraId="471EDFEE" w14:textId="77777777" w:rsidR="009F4977" w:rsidRDefault="009F4977" w:rsidP="009F4977">
      <w:pPr>
        <w:pStyle w:val="HTML-voorafopgemaakt"/>
        <w:spacing w:line="244" w:lineRule="atLeast"/>
        <w:rPr>
          <w:rFonts w:ascii="Consolas" w:hAnsi="Consolas"/>
          <w:color w:val="000000"/>
          <w:spacing w:val="4"/>
        </w:rPr>
      </w:pPr>
      <w:r w:rsidRPr="009F4977">
        <w:rPr>
          <w:rStyle w:val="w"/>
          <w:rFonts w:ascii="Consolas" w:eastAsiaTheme="majorEastAsia" w:hAnsi="Consolas"/>
          <w:color w:val="000000"/>
          <w:spacing w:val="4"/>
          <w:lang w:val="en-GB"/>
        </w:rPr>
        <w:t xml:space="preserve">  </w:t>
      </w:r>
      <w:r>
        <w:rPr>
          <w:rStyle w:val="nf"/>
          <w:rFonts w:ascii="Consolas" w:eastAsiaTheme="majorEastAsia" w:hAnsi="Consolas"/>
          <w:color w:val="D35400"/>
          <w:spacing w:val="4"/>
        </w:rPr>
        <w:t>digitalWrite</w:t>
      </w:r>
      <w:r>
        <w:rPr>
          <w:rStyle w:val="p"/>
          <w:rFonts w:ascii="Consolas" w:eastAsiaTheme="majorEastAsia" w:hAnsi="Consolas"/>
          <w:color w:val="000000"/>
          <w:spacing w:val="4"/>
        </w:rPr>
        <w:t>(</w:t>
      </w:r>
      <w:r>
        <w:rPr>
          <w:rStyle w:val="n"/>
          <w:rFonts w:ascii="Consolas" w:eastAsiaTheme="majorEastAsia" w:hAnsi="Consolas"/>
          <w:color w:val="434F54"/>
          <w:spacing w:val="4"/>
        </w:rPr>
        <w:t>led2</w:t>
      </w:r>
      <w:r>
        <w:rPr>
          <w:rStyle w:val="p"/>
          <w:rFonts w:ascii="Consolas" w:eastAsiaTheme="majorEastAsia" w:hAnsi="Consolas"/>
          <w:color w:val="000000"/>
          <w:spacing w:val="4"/>
        </w:rPr>
        <w:t>,</w:t>
      </w:r>
      <w:r>
        <w:rPr>
          <w:rStyle w:val="w"/>
          <w:rFonts w:ascii="Consolas" w:eastAsiaTheme="majorEastAsia" w:hAnsi="Consolas"/>
          <w:color w:val="000000"/>
          <w:spacing w:val="4"/>
        </w:rPr>
        <w:t xml:space="preserve"> </w:t>
      </w:r>
      <w:r>
        <w:rPr>
          <w:rStyle w:val="kr"/>
          <w:rFonts w:ascii="Consolas" w:hAnsi="Consolas"/>
          <w:color w:val="00979D"/>
          <w:spacing w:val="4"/>
        </w:rPr>
        <w:t>LOW</w:t>
      </w:r>
      <w:r>
        <w:rPr>
          <w:rStyle w:val="p"/>
          <w:rFonts w:ascii="Consolas" w:eastAsiaTheme="majorEastAsia" w:hAnsi="Consolas"/>
          <w:color w:val="000000"/>
          <w:spacing w:val="4"/>
        </w:rPr>
        <w:t>);</w:t>
      </w:r>
    </w:p>
    <w:p w14:paraId="06818D99" w14:textId="77777777" w:rsidR="009F4977" w:rsidRDefault="009F4977" w:rsidP="009F4977">
      <w:pPr>
        <w:pStyle w:val="HTML-voorafopgemaakt"/>
        <w:spacing w:line="244" w:lineRule="atLeast"/>
        <w:rPr>
          <w:rStyle w:val="p"/>
          <w:rFonts w:ascii="Consolas" w:eastAsiaTheme="majorEastAsia" w:hAnsi="Consolas"/>
          <w:color w:val="000000"/>
          <w:spacing w:val="4"/>
        </w:rPr>
      </w:pPr>
      <w:r>
        <w:rPr>
          <w:rStyle w:val="p"/>
          <w:rFonts w:ascii="Consolas" w:eastAsiaTheme="majorEastAsia" w:hAnsi="Consolas"/>
          <w:color w:val="000000"/>
          <w:spacing w:val="4"/>
        </w:rPr>
        <w:t>}</w:t>
      </w:r>
    </w:p>
    <w:p w14:paraId="263E06DE" w14:textId="732DB17E" w:rsidR="00000012" w:rsidRDefault="00000012" w:rsidP="00000012">
      <w:pPr>
        <w:pStyle w:val="Bijschrift"/>
        <w:rPr>
          <w:rFonts w:ascii="Consolas" w:hAnsi="Consolas"/>
          <w:color w:val="000000"/>
          <w:spacing w:val="4"/>
        </w:rPr>
      </w:pPr>
      <w:bookmarkStart w:id="160" w:name="_Ref136426368"/>
      <w:bookmarkStart w:id="161" w:name="_Ref136426363"/>
      <w:bookmarkStart w:id="162" w:name="_Toc136546265"/>
      <w:r>
        <w:t xml:space="preserve">Codefragment </w:t>
      </w:r>
      <w:r>
        <w:fldChar w:fldCharType="begin"/>
      </w:r>
      <w:r>
        <w:instrText xml:space="preserve"> SEQ Codefragment \* ARABIC </w:instrText>
      </w:r>
      <w:r>
        <w:fldChar w:fldCharType="separate"/>
      </w:r>
      <w:r w:rsidR="00732DD9">
        <w:rPr>
          <w:noProof/>
        </w:rPr>
        <w:t>11</w:t>
      </w:r>
      <w:r>
        <w:fldChar w:fldCharType="end"/>
      </w:r>
      <w:bookmarkEnd w:id="160"/>
      <w:r>
        <w:t>: I</w:t>
      </w:r>
      <w:r w:rsidRPr="00517636">
        <w:t>ndrukken van de stop knop</w:t>
      </w:r>
      <w:bookmarkEnd w:id="161"/>
      <w:bookmarkEnd w:id="162"/>
    </w:p>
    <w:p w14:paraId="0039B9E8" w14:textId="00781F83" w:rsidR="0007747F" w:rsidRDefault="0007747F" w:rsidP="0007747F">
      <w:pPr>
        <w:pStyle w:val="Kop2"/>
      </w:pPr>
      <w:bookmarkStart w:id="163" w:name="_Toc136546191"/>
      <w:r>
        <w:t>Motoren</w:t>
      </w:r>
      <w:bookmarkEnd w:id="163"/>
    </w:p>
    <w:p w14:paraId="76A07B84" w14:textId="3EF173A4" w:rsidR="007B0D62" w:rsidRDefault="007B0D62" w:rsidP="007C31E2">
      <w:r>
        <w:t>Zoals in de onderzoeksfase al werd beschreven</w:t>
      </w:r>
      <w:r w:rsidR="001B3DA1">
        <w:t>,</w:t>
      </w:r>
      <w:r>
        <w:t xml:space="preserve"> maakt de arm gebruik van </w:t>
      </w:r>
      <w:r w:rsidR="003A1940">
        <w:t>twee types motoren: servo-</w:t>
      </w:r>
      <w:r w:rsidR="002E73B9">
        <w:t xml:space="preserve"> </w:t>
      </w:r>
      <w:r w:rsidR="003A1940">
        <w:t>en stappenmotoren</w:t>
      </w:r>
      <w:r w:rsidR="00D37682">
        <w:t>, waarvan de voordelen werden besproken</w:t>
      </w:r>
      <w:r w:rsidR="003A1940">
        <w:t>.</w:t>
      </w:r>
      <w:r w:rsidR="00767971">
        <w:t xml:space="preserve"> De grote uitdaging in de realisatie is het </w:t>
      </w:r>
      <w:r w:rsidR="00D73C0E">
        <w:t>samenvoegen van de motor en de 3D-prints.</w:t>
      </w:r>
    </w:p>
    <w:p w14:paraId="2671075D" w14:textId="7136FD60" w:rsidR="00B25C5A" w:rsidRDefault="00B25C5A" w:rsidP="007C31E2">
      <w:r>
        <w:t>In de ontwerpfase werd uitgelegd dat over de as van de stappenmotor een tandwiel kan worden geschoven. Bij de servomotor is het echter iets moeilijker.</w:t>
      </w:r>
      <w:r w:rsidR="002A6845">
        <w:t xml:space="preserve"> </w:t>
      </w:r>
      <w:r w:rsidR="00420342">
        <w:t>Bij dat type worden</w:t>
      </w:r>
      <w:r w:rsidR="00645483">
        <w:t xml:space="preserve"> motoras en </w:t>
      </w:r>
      <w:r w:rsidR="003D27B5">
        <w:t xml:space="preserve">onderdeel mechanisch met elkaar verbonden. </w:t>
      </w:r>
      <w:r w:rsidR="001F3519">
        <w:t>Beide oppervlakken moeten dus perfect op elkaar zijn afgestemd.</w:t>
      </w:r>
    </w:p>
    <w:p w14:paraId="7B9AF672" w14:textId="76FD0E5F" w:rsidR="00E337F5" w:rsidRDefault="00E337F5" w:rsidP="00E337F5">
      <w:pPr>
        <w:keepNext/>
      </w:pPr>
      <w:r>
        <w:rPr>
          <w:noProof/>
        </w:rPr>
        <w:drawing>
          <wp:inline distT="0" distB="0" distL="0" distR="0" wp14:anchorId="1A557BA6" wp14:editId="71567C8D">
            <wp:extent cx="2238375" cy="2933837"/>
            <wp:effectExtent l="0" t="0" r="0" b="0"/>
            <wp:docPr id="985573135" name="Afbeelding 985573135" descr="Afbeelding met Auto-onderdeel, tandwiel, wi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73135" name="Afbeelding 1" descr="Afbeelding met Auto-onderdeel, tandwiel, wiel, ontwerp&#10;&#10;Automatisch gegenereerde beschrijving"/>
                    <pic:cNvPicPr/>
                  </pic:nvPicPr>
                  <pic:blipFill rotWithShape="1">
                    <a:blip r:embed="rId64"/>
                    <a:srcRect l="7606" r="12037"/>
                    <a:stretch/>
                  </pic:blipFill>
                  <pic:spPr bwMode="auto">
                    <a:xfrm>
                      <a:off x="0" y="0"/>
                      <a:ext cx="2245781" cy="2943544"/>
                    </a:xfrm>
                    <a:prstGeom prst="rect">
                      <a:avLst/>
                    </a:prstGeom>
                    <a:ln>
                      <a:noFill/>
                    </a:ln>
                    <a:extLst>
                      <a:ext uri="{53640926-AAD7-44D8-BBD7-CCE9431645EC}">
                        <a14:shadowObscured xmlns:a14="http://schemas.microsoft.com/office/drawing/2010/main"/>
                      </a:ext>
                    </a:extLst>
                  </pic:spPr>
                </pic:pic>
              </a:graphicData>
            </a:graphic>
          </wp:inline>
        </w:drawing>
      </w:r>
      <w:r w:rsidR="003F42C1">
        <w:tab/>
      </w:r>
      <w:r w:rsidR="003F42C1">
        <w:tab/>
      </w:r>
      <w:r w:rsidR="00DC2B80">
        <w:rPr>
          <w:noProof/>
        </w:rPr>
        <w:drawing>
          <wp:inline distT="0" distB="0" distL="0" distR="0" wp14:anchorId="651D3CC2" wp14:editId="5040BBA3">
            <wp:extent cx="2171235" cy="2933639"/>
            <wp:effectExtent l="0" t="0" r="635" b="635"/>
            <wp:docPr id="527157391" name="Afbeelding 527157391" descr="Afbeelding met tekening, clipart, schets,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7391" name="Afbeelding 1" descr="Afbeelding met tekening, clipart, schets, illustratie&#10;&#10;Automatisch gegenereerde beschrijving"/>
                    <pic:cNvPicPr/>
                  </pic:nvPicPr>
                  <pic:blipFill rotWithShape="1">
                    <a:blip r:embed="rId65"/>
                    <a:srcRect l="10251" t="6316" r="9887"/>
                    <a:stretch/>
                  </pic:blipFill>
                  <pic:spPr bwMode="auto">
                    <a:xfrm>
                      <a:off x="0" y="0"/>
                      <a:ext cx="2181903" cy="2948053"/>
                    </a:xfrm>
                    <a:prstGeom prst="rect">
                      <a:avLst/>
                    </a:prstGeom>
                    <a:ln>
                      <a:noFill/>
                    </a:ln>
                    <a:extLst>
                      <a:ext uri="{53640926-AAD7-44D8-BBD7-CCE9431645EC}">
                        <a14:shadowObscured xmlns:a14="http://schemas.microsoft.com/office/drawing/2010/main"/>
                      </a:ext>
                    </a:extLst>
                  </pic:spPr>
                </pic:pic>
              </a:graphicData>
            </a:graphic>
          </wp:inline>
        </w:drawing>
      </w:r>
    </w:p>
    <w:p w14:paraId="5727AAA4" w14:textId="3275FFE4" w:rsidR="00E337F5" w:rsidRDefault="00E337F5" w:rsidP="00E337F5">
      <w:pPr>
        <w:pStyle w:val="Bijschrift"/>
      </w:pPr>
      <w:bookmarkStart w:id="164" w:name="_Ref136500858"/>
      <w:bookmarkStart w:id="165" w:name="_Ref136538929"/>
      <w:bookmarkStart w:id="166" w:name="_Toc136546238"/>
      <w:r>
        <w:t xml:space="preserve">Figuur </w:t>
      </w:r>
      <w:r>
        <w:fldChar w:fldCharType="begin"/>
      </w:r>
      <w:r>
        <w:instrText xml:space="preserve"> SEQ Figuur \* ARABIC </w:instrText>
      </w:r>
      <w:r>
        <w:fldChar w:fldCharType="separate"/>
      </w:r>
      <w:r w:rsidR="00732DD9">
        <w:rPr>
          <w:noProof/>
        </w:rPr>
        <w:t>35</w:t>
      </w:r>
      <w:r>
        <w:fldChar w:fldCharType="end"/>
      </w:r>
      <w:bookmarkEnd w:id="165"/>
      <w:r>
        <w:t xml:space="preserve">: Volledige </w:t>
      </w:r>
      <w:r w:rsidR="003F42C1">
        <w:t>vierde as met servomontage</w:t>
      </w:r>
      <w:r w:rsidR="00DD3440">
        <w:t xml:space="preserve"> en </w:t>
      </w:r>
      <w:r w:rsidR="00EE30B1">
        <w:t xml:space="preserve">doorsnede </w:t>
      </w:r>
      <w:r w:rsidR="005573D6">
        <w:t xml:space="preserve"> met analyse</w:t>
      </w:r>
      <w:bookmarkEnd w:id="164"/>
      <w:bookmarkEnd w:id="166"/>
    </w:p>
    <w:p w14:paraId="568E46BC" w14:textId="6EF7D520" w:rsidR="004C490B" w:rsidRDefault="00BE04EA" w:rsidP="007C31E2">
      <w:pPr>
        <w:sectPr w:rsidR="004C490B" w:rsidSect="00995550">
          <w:pgSz w:w="11906" w:h="16838"/>
          <w:pgMar w:top="1417" w:right="1417" w:bottom="1417" w:left="1417" w:header="708" w:footer="708" w:gutter="0"/>
          <w:cols w:space="708"/>
          <w:titlePg/>
          <w:docGrid w:linePitch="360"/>
        </w:sectPr>
      </w:pPr>
      <w:r>
        <w:t>In de 3D-print wordt een raakoppervlak voorzien waar de tandjes op de as van de servo</w:t>
      </w:r>
      <w:r w:rsidR="00904401">
        <w:t>motor</w:t>
      </w:r>
      <w:r>
        <w:t xml:space="preserve"> kunnen bijten </w:t>
      </w:r>
      <w:r w:rsidR="00EF5ACF">
        <w:t>wanneer de schroef wordt aangedraaid. Op die manier draait het onderdeel mee wanneer de servo</w:t>
      </w:r>
      <w:r w:rsidR="000E448F">
        <w:t>motor</w:t>
      </w:r>
      <w:r w:rsidR="00EF5ACF">
        <w:t xml:space="preserve"> een beweging maakt.</w:t>
      </w:r>
      <w:r w:rsidR="000F5A5D">
        <w:t xml:space="preserve"> </w:t>
      </w:r>
      <w:r w:rsidR="00865F5B">
        <w:t>Deze methode wordt verduidelijkt in</w:t>
      </w:r>
      <w:r w:rsidR="00476F8A">
        <w:t xml:space="preserve"> </w:t>
      </w:r>
      <w:r w:rsidR="00476F8A">
        <w:fldChar w:fldCharType="begin"/>
      </w:r>
      <w:r w:rsidR="00476F8A">
        <w:instrText xml:space="preserve"> REF _Ref136538929 \h </w:instrText>
      </w:r>
      <w:r w:rsidR="00476F8A">
        <w:fldChar w:fldCharType="separate"/>
      </w:r>
      <w:r w:rsidR="00732DD9">
        <w:t xml:space="preserve">Figuur </w:t>
      </w:r>
      <w:r w:rsidR="00732DD9">
        <w:rPr>
          <w:noProof/>
        </w:rPr>
        <w:t>35</w:t>
      </w:r>
      <w:r w:rsidR="00476F8A">
        <w:fldChar w:fldCharType="end"/>
      </w:r>
      <w:r w:rsidR="00D955A0">
        <w:t xml:space="preserve">. </w:t>
      </w:r>
      <w:r w:rsidR="003C462E">
        <w:t>Hier is</w:t>
      </w:r>
      <w:r w:rsidR="00A62CBF">
        <w:t xml:space="preserve"> </w:t>
      </w:r>
      <w:r w:rsidR="003C462E">
        <w:t>de manier waarop de motor is gemonteerd te zien</w:t>
      </w:r>
      <w:r w:rsidR="0088144C">
        <w:t>.</w:t>
      </w:r>
      <w:r w:rsidR="00F70320">
        <w:t xml:space="preserve"> </w:t>
      </w:r>
      <w:r w:rsidR="0088144C">
        <w:t>D</w:t>
      </w:r>
      <w:r w:rsidR="00860D72">
        <w:t xml:space="preserve">e kracht van het hedendaags 3D-ontwerp </w:t>
      </w:r>
      <w:r w:rsidR="0088144C">
        <w:t xml:space="preserve">is </w:t>
      </w:r>
      <w:r w:rsidR="00860D72">
        <w:t>zichtbaar. Alle componenten kunnen worden toegevoegd om</w:t>
      </w:r>
      <w:r w:rsidR="00854CE5">
        <w:t xml:space="preserve"> de kans o</w:t>
      </w:r>
      <w:r w:rsidR="004C490B">
        <w:t>p</w:t>
      </w:r>
      <w:r w:rsidR="00854CE5">
        <w:t xml:space="preserve"> onaangename verrassingen te voorkomen.</w:t>
      </w:r>
    </w:p>
    <w:p w14:paraId="40BA616F" w14:textId="04AF6BCD" w:rsidR="000D201D" w:rsidRDefault="00D34D22" w:rsidP="000D201D">
      <w:pPr>
        <w:pStyle w:val="Kop1"/>
      </w:pPr>
      <w:bookmarkStart w:id="167" w:name="_Toc136546192"/>
      <w:r>
        <w:lastRenderedPageBreak/>
        <w:t>T</w:t>
      </w:r>
      <w:r w:rsidR="000D201D">
        <w:t>esten</w:t>
      </w:r>
      <w:bookmarkEnd w:id="167"/>
    </w:p>
    <w:p w14:paraId="3F4E4113" w14:textId="2258BEC2" w:rsidR="00724707" w:rsidRDefault="00724707" w:rsidP="00724707">
      <w:r>
        <w:t>De pcb is volledig af en is klaar om uitgebreid te worden getest</w:t>
      </w:r>
      <w:r w:rsidR="007B6E18">
        <w:t xml:space="preserve"> met focus </w:t>
      </w:r>
      <w:r>
        <w:t xml:space="preserve">op de hardware. Eerst worden alle connecties gecontroleerd op kortsluitingen, </w:t>
      </w:r>
      <w:r w:rsidR="00DD10A3">
        <w:t>dan</w:t>
      </w:r>
      <w:r>
        <w:t xml:space="preserve"> worden pinnen uitgemeten om te kijken of de correcte spanning terug te vinden is. </w:t>
      </w:r>
      <w:r w:rsidR="007B7386">
        <w:t xml:space="preserve">Dit moet kloppen </w:t>
      </w:r>
      <w:r w:rsidR="0078140D">
        <w:t xml:space="preserve">met de vooropgestelde verwachtingen die terug te vinden </w:t>
      </w:r>
      <w:r w:rsidR="000E38D5">
        <w:t xml:space="preserve">zijn </w:t>
      </w:r>
      <w:r w:rsidR="0078140D">
        <w:t>in de datasheet.</w:t>
      </w:r>
      <w:r w:rsidR="00CD4E6C">
        <w:t xml:space="preserve"> </w:t>
      </w:r>
      <w:r w:rsidR="006135F3">
        <w:t>(</w:t>
      </w:r>
      <w:r w:rsidR="00CD4E6C">
        <w:fldChar w:fldCharType="begin"/>
      </w:r>
      <w:r w:rsidR="00CD4E6C">
        <w:instrText xml:space="preserve"> REF _Ref136456366 \h </w:instrText>
      </w:r>
      <w:r w:rsidR="00CD4E6C">
        <w:fldChar w:fldCharType="separate"/>
      </w:r>
      <w:r w:rsidR="00732DD9">
        <w:t xml:space="preserve">Bijlage </w:t>
      </w:r>
      <w:r w:rsidR="00732DD9">
        <w:rPr>
          <w:noProof/>
        </w:rPr>
        <w:t>1</w:t>
      </w:r>
      <w:r w:rsidR="00CD4E6C">
        <w:fldChar w:fldCharType="end"/>
      </w:r>
      <w:r w:rsidR="0099698B">
        <w:t>,</w:t>
      </w:r>
      <w:r w:rsidR="00CD4E6C">
        <w:t xml:space="preserve"> </w:t>
      </w:r>
      <w:r w:rsidR="00CD4E6C">
        <w:fldChar w:fldCharType="begin"/>
      </w:r>
      <w:r w:rsidR="00CD4E6C">
        <w:instrText xml:space="preserve"> REF _Ref136456371 \h </w:instrText>
      </w:r>
      <w:r w:rsidR="00CD4E6C">
        <w:fldChar w:fldCharType="separate"/>
      </w:r>
      <w:r w:rsidR="00732DD9">
        <w:t xml:space="preserve">Bijlage </w:t>
      </w:r>
      <w:r w:rsidR="00732DD9">
        <w:rPr>
          <w:noProof/>
        </w:rPr>
        <w:t>2</w:t>
      </w:r>
      <w:r w:rsidR="00CD4E6C">
        <w:fldChar w:fldCharType="end"/>
      </w:r>
      <w:r w:rsidR="0099698B">
        <w:t xml:space="preserve">, </w:t>
      </w:r>
      <w:r w:rsidR="00CD4E6C">
        <w:fldChar w:fldCharType="begin"/>
      </w:r>
      <w:r w:rsidR="00CD4E6C">
        <w:instrText xml:space="preserve"> REF _Ref136456372 \h </w:instrText>
      </w:r>
      <w:r w:rsidR="00CD4E6C">
        <w:fldChar w:fldCharType="separate"/>
      </w:r>
      <w:r w:rsidR="00732DD9">
        <w:t xml:space="preserve">Bijlage </w:t>
      </w:r>
      <w:r w:rsidR="00732DD9">
        <w:rPr>
          <w:noProof/>
        </w:rPr>
        <w:t>3</w:t>
      </w:r>
      <w:r w:rsidR="00CD4E6C">
        <w:fldChar w:fldCharType="end"/>
      </w:r>
      <w:r w:rsidR="006135F3">
        <w:t>)</w:t>
      </w:r>
    </w:p>
    <w:p w14:paraId="03DC6AC7" w14:textId="46953545" w:rsidR="00724707" w:rsidRPr="00724707" w:rsidRDefault="0078140D" w:rsidP="00724707">
      <w:r>
        <w:t>Als volgt</w:t>
      </w:r>
      <w:r w:rsidR="00724707">
        <w:t xml:space="preserve"> worden alle componenten </w:t>
      </w:r>
      <w:r>
        <w:t>getest en stuk voor stuk uitgelezen in een testprogramma</w:t>
      </w:r>
      <w:r w:rsidR="00724707">
        <w:t xml:space="preserve">. Dit gebeurt met behulp van de Arduino IDE. Er wordt gebruik gemaakt van </w:t>
      </w:r>
      <w:r w:rsidR="00284703">
        <w:t xml:space="preserve">verschillende bibliotheken om </w:t>
      </w:r>
      <w:r w:rsidR="005A722E">
        <w:t>alles te testen.</w:t>
      </w:r>
    </w:p>
    <w:p w14:paraId="3870F7F1" w14:textId="09C5AD5D" w:rsidR="00D34D22" w:rsidRDefault="00D34D22" w:rsidP="00D34D22">
      <w:pPr>
        <w:pStyle w:val="Kop2"/>
      </w:pPr>
      <w:bookmarkStart w:id="168" w:name="_Toc136546193"/>
      <w:r>
        <w:t>Connecties</w:t>
      </w:r>
      <w:bookmarkEnd w:id="168"/>
    </w:p>
    <w:p w14:paraId="4A29C0BA" w14:textId="7469894C" w:rsidR="00464A10" w:rsidRDefault="00464A10" w:rsidP="00464A10">
      <w:r>
        <w:t xml:space="preserve">Om te testen of alle </w:t>
      </w:r>
      <w:r w:rsidR="00CE74ED">
        <w:t>hardware connecties</w:t>
      </w:r>
      <w:r>
        <w:t xml:space="preserve"> in orde zijn</w:t>
      </w:r>
      <w:r w:rsidR="00777B49">
        <w:t>,</w:t>
      </w:r>
      <w:r>
        <w:t xml:space="preserve"> wordt gebruik gemaakt van een multimeter. Hiermee wordt de weerstand tussen twee punten gemeten, waardoor kortsluitingen gedetecteerd worden. Een </w:t>
      </w:r>
      <w:r w:rsidR="00AE1ACF">
        <w:t>toon is te horen bij het</w:t>
      </w:r>
      <w:r>
        <w:t xml:space="preserve"> </w:t>
      </w:r>
      <w:r w:rsidR="00A85AE4">
        <w:t xml:space="preserve">verbinden van </w:t>
      </w:r>
      <w:r w:rsidR="00435748">
        <w:t>twee dezelfde</w:t>
      </w:r>
      <w:r w:rsidR="00DA6604">
        <w:t xml:space="preserve"> signalen. </w:t>
      </w:r>
      <w:r>
        <w:t xml:space="preserve">Verder worden voedingspinnen en datalijnen uitgemeten om te controleren of </w:t>
      </w:r>
      <w:r w:rsidR="000C55FA">
        <w:t xml:space="preserve">de juiste spanning </w:t>
      </w:r>
      <w:r>
        <w:t>over deze pinnen</w:t>
      </w:r>
      <w:r w:rsidR="00F71B01">
        <w:t xml:space="preserve"> staat. H</w:t>
      </w:r>
      <w:r w:rsidR="00757F79">
        <w:t>iervoor is een DC-voltagestand aanwezig op het toestel</w:t>
      </w:r>
      <w:r>
        <w:t>.</w:t>
      </w:r>
    </w:p>
    <w:p w14:paraId="3ED388C5" w14:textId="290F84D4" w:rsidR="00464A10" w:rsidRDefault="00757F79" w:rsidP="00464A10">
      <w:r>
        <w:t>Na</w:t>
      </w:r>
      <w:r w:rsidR="00464A10">
        <w:t xml:space="preserve"> het </w:t>
      </w:r>
      <w:r>
        <w:t>solderen</w:t>
      </w:r>
      <w:r w:rsidR="00A1715A">
        <w:t>,</w:t>
      </w:r>
      <w:r>
        <w:t xml:space="preserve"> viel direct op dat </w:t>
      </w:r>
      <w:r w:rsidR="00464A10">
        <w:t xml:space="preserve">er een kortsluiting </w:t>
      </w:r>
      <w:r w:rsidR="002A51DC">
        <w:t xml:space="preserve">mogelijk </w:t>
      </w:r>
      <w:r w:rsidR="00464A10">
        <w:t xml:space="preserve">is tussen de </w:t>
      </w:r>
      <w:r w:rsidR="00E63F9E">
        <w:t>voedings</w:t>
      </w:r>
      <w:r w:rsidR="00464A10">
        <w:t xml:space="preserve">pin en de </w:t>
      </w:r>
      <w:r w:rsidR="00E63F9E">
        <w:t>ground</w:t>
      </w:r>
      <w:r w:rsidR="00464A10">
        <w:t xml:space="preserve">pin onder de </w:t>
      </w:r>
      <w:r w:rsidR="00314BE7">
        <w:t>CP2102 en TMC2208</w:t>
      </w:r>
      <w:r w:rsidR="00464A10">
        <w:t>. Deze kortsluiting is makkelijk gemaakt</w:t>
      </w:r>
      <w:r w:rsidR="00314BE7">
        <w:t xml:space="preserve"> doordat dit een heel klein</w:t>
      </w:r>
      <w:r w:rsidR="00464A10">
        <w:t xml:space="preserve"> component is. </w:t>
      </w:r>
      <w:r w:rsidR="00314BE7">
        <w:t xml:space="preserve">Teveel soldeerpaste is </w:t>
      </w:r>
      <w:r w:rsidR="00D133D3">
        <w:t xml:space="preserve">hiervan </w:t>
      </w:r>
      <w:r w:rsidR="00464A10">
        <w:t xml:space="preserve">de </w:t>
      </w:r>
      <w:r w:rsidR="00314BE7">
        <w:t>oorzaak, zo vloeit het soldeer</w:t>
      </w:r>
      <w:r w:rsidR="00464A10">
        <w:t xml:space="preserve"> onder</w:t>
      </w:r>
      <w:r w:rsidR="00FC4BC1">
        <w:t xml:space="preserve"> het</w:t>
      </w:r>
      <w:r w:rsidR="00464A10">
        <w:t xml:space="preserve"> component </w:t>
      </w:r>
      <w:r w:rsidR="00A61064">
        <w:t xml:space="preserve">en </w:t>
      </w:r>
      <w:r w:rsidR="00040E2F">
        <w:t>is er dus meer kans op kortsluiting</w:t>
      </w:r>
      <w:r w:rsidR="00464A10">
        <w:t xml:space="preserve">. </w:t>
      </w:r>
    </w:p>
    <w:p w14:paraId="46336164" w14:textId="2C9291E4" w:rsidR="0002008F" w:rsidRDefault="00040E2F" w:rsidP="00464A10">
      <w:pPr>
        <w:sectPr w:rsidR="0002008F" w:rsidSect="00995550">
          <w:pgSz w:w="11906" w:h="16838"/>
          <w:pgMar w:top="1417" w:right="1417" w:bottom="1417" w:left="1417" w:header="708" w:footer="708" w:gutter="0"/>
          <w:cols w:space="708"/>
          <w:titlePg/>
          <w:docGrid w:linePitch="360"/>
        </w:sectPr>
      </w:pPr>
      <w:r>
        <w:t xml:space="preserve">Om deze fouten recht te zetten, </w:t>
      </w:r>
      <w:r w:rsidR="00FD7417">
        <w:t xml:space="preserve">wordt een </w:t>
      </w:r>
      <w:r w:rsidR="00464A10">
        <w:t>hetelucht-soldeerstation</w:t>
      </w:r>
      <w:r w:rsidR="007C4C44">
        <w:t xml:space="preserve"> gebruikt</w:t>
      </w:r>
      <w:r w:rsidR="00464A10">
        <w:t xml:space="preserve">. Deze blaast hete lucht met een temperatuur rond de 300 graden Celsius zodat het soldeersel terug </w:t>
      </w:r>
      <w:r w:rsidR="007C4C44">
        <w:t xml:space="preserve">opgewarmd en </w:t>
      </w:r>
      <w:r w:rsidR="00464A10">
        <w:t xml:space="preserve">vloeibaar wordt. </w:t>
      </w:r>
      <w:r w:rsidR="00E40400">
        <w:t xml:space="preserve">Nu is de kans </w:t>
      </w:r>
      <w:r w:rsidR="00893F71">
        <w:t xml:space="preserve">op kortsluiting </w:t>
      </w:r>
      <w:r w:rsidR="00E40400">
        <w:t>bij het aansluiten al een pak minder.</w:t>
      </w:r>
    </w:p>
    <w:p w14:paraId="05A70F31" w14:textId="3C87B0C7" w:rsidR="00BD70B1" w:rsidRDefault="00BD70B1" w:rsidP="00BD70B1">
      <w:pPr>
        <w:pStyle w:val="Kop2"/>
      </w:pPr>
      <w:bookmarkStart w:id="169" w:name="_Toc136546194"/>
      <w:r>
        <w:lastRenderedPageBreak/>
        <w:t>Werking</w:t>
      </w:r>
      <w:bookmarkEnd w:id="169"/>
    </w:p>
    <w:p w14:paraId="19DB7191" w14:textId="0300F4BC" w:rsidR="00BD70B1" w:rsidRPr="00BD70B1" w:rsidRDefault="00BD70B1" w:rsidP="00BD70B1">
      <w:r>
        <w:t>Nu de kans kleiner is op een kortsluiting</w:t>
      </w:r>
      <w:r w:rsidR="007C31E2">
        <w:t xml:space="preserve">, is het moment aangebroken om spanning op de pcb te steken en </w:t>
      </w:r>
      <w:r w:rsidR="00982805">
        <w:t>te testen.</w:t>
      </w:r>
    </w:p>
    <w:p w14:paraId="28CFB073" w14:textId="615098BF" w:rsidR="00D86488" w:rsidRDefault="00B3478A" w:rsidP="00BD70B1">
      <w:r>
        <w:rPr>
          <w:noProof/>
        </w:rPr>
        <mc:AlternateContent>
          <mc:Choice Requires="wps">
            <w:drawing>
              <wp:anchor distT="0" distB="0" distL="114300" distR="114300" simplePos="0" relativeHeight="251718144" behindDoc="1" locked="0" layoutInCell="1" allowOverlap="1" wp14:anchorId="64377E38" wp14:editId="10486B6F">
                <wp:simplePos x="0" y="0"/>
                <wp:positionH relativeFrom="column">
                  <wp:posOffset>48260</wp:posOffset>
                </wp:positionH>
                <wp:positionV relativeFrom="paragraph">
                  <wp:posOffset>1405255</wp:posOffset>
                </wp:positionV>
                <wp:extent cx="1953260" cy="635"/>
                <wp:effectExtent l="0" t="0" r="0" b="0"/>
                <wp:wrapTight wrapText="bothSides">
                  <wp:wrapPolygon edited="0">
                    <wp:start x="0" y="0"/>
                    <wp:lineTo x="0" y="21600"/>
                    <wp:lineTo x="21600" y="21600"/>
                    <wp:lineTo x="21600" y="0"/>
                  </wp:wrapPolygon>
                </wp:wrapTight>
                <wp:docPr id="1350998614" name="Tekstvak 1350998614"/>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1B2CDAA2" w14:textId="4E0BF861" w:rsidR="00B3478A" w:rsidRPr="00DC5FD4" w:rsidRDefault="00B3478A" w:rsidP="00B3478A">
                            <w:pPr>
                              <w:pStyle w:val="Bijschrift"/>
                              <w:rPr>
                                <w:noProof/>
                                <w:sz w:val="24"/>
                              </w:rPr>
                            </w:pPr>
                            <w:bookmarkStart w:id="170" w:name="_Ref136459499"/>
                            <w:bookmarkStart w:id="171" w:name="_Toc136546239"/>
                            <w:r>
                              <w:t xml:space="preserve">Figuur </w:t>
                            </w:r>
                            <w:r>
                              <w:fldChar w:fldCharType="begin"/>
                            </w:r>
                            <w:r>
                              <w:instrText xml:space="preserve"> SEQ Figuur \* ARABIC </w:instrText>
                            </w:r>
                            <w:r>
                              <w:fldChar w:fldCharType="separate"/>
                            </w:r>
                            <w:r w:rsidR="00732DD9">
                              <w:rPr>
                                <w:noProof/>
                              </w:rPr>
                              <w:t>36</w:t>
                            </w:r>
                            <w:r>
                              <w:fldChar w:fldCharType="end"/>
                            </w:r>
                            <w:bookmarkEnd w:id="170"/>
                            <w:r>
                              <w:t>: TMC2208 risico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77E38" id="Tekstvak 1350998614" o:spid="_x0000_s1041" type="#_x0000_t202" style="position:absolute;margin-left:3.8pt;margin-top:110.65pt;width:153.8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" stroked="f">
                <v:textbox style="mso-fit-shape-to-text:t" inset="0,0,0,0">
                  <w:txbxContent>
                    <w:p w14:paraId="1B2CDAA2" w14:textId="4E0BF861" w:rsidR="00B3478A" w:rsidRPr="00DC5FD4" w:rsidRDefault="00B3478A" w:rsidP="00B3478A">
                      <w:pPr>
                        <w:pStyle w:val="Bijschrift"/>
                        <w:rPr>
                          <w:noProof/>
                          <w:sz w:val="24"/>
                        </w:rPr>
                      </w:pPr>
                      <w:bookmarkStart w:id="172" w:name="_Ref136459499"/>
                      <w:bookmarkStart w:id="173" w:name="_Toc136546239"/>
                      <w:r>
                        <w:t xml:space="preserve">Figuur </w:t>
                      </w:r>
                      <w:r>
                        <w:fldChar w:fldCharType="begin"/>
                      </w:r>
                      <w:r>
                        <w:instrText xml:space="preserve"> SEQ Figuur \* ARABIC </w:instrText>
                      </w:r>
                      <w:r>
                        <w:fldChar w:fldCharType="separate"/>
                      </w:r>
                      <w:r w:rsidR="00732DD9">
                        <w:rPr>
                          <w:noProof/>
                        </w:rPr>
                        <w:t>36</w:t>
                      </w:r>
                      <w:r>
                        <w:fldChar w:fldCharType="end"/>
                      </w:r>
                      <w:bookmarkEnd w:id="172"/>
                      <w:r>
                        <w:t>: TMC2208 risico</w:t>
                      </w:r>
                      <w:bookmarkEnd w:id="173"/>
                    </w:p>
                  </w:txbxContent>
                </v:textbox>
                <w10:wrap type="tight"/>
              </v:shape>
            </w:pict>
          </mc:Fallback>
        </mc:AlternateContent>
      </w:r>
      <w:r w:rsidR="00080E09">
        <w:rPr>
          <w:noProof/>
        </w:rPr>
        <w:drawing>
          <wp:anchor distT="0" distB="0" distL="114300" distR="114300" simplePos="0" relativeHeight="251710976" behindDoc="1" locked="0" layoutInCell="1" allowOverlap="1" wp14:anchorId="6B7AA5D9" wp14:editId="66D98C2E">
            <wp:simplePos x="0" y="0"/>
            <wp:positionH relativeFrom="column">
              <wp:posOffset>48780</wp:posOffset>
            </wp:positionH>
            <wp:positionV relativeFrom="paragraph">
              <wp:posOffset>93980</wp:posOffset>
            </wp:positionV>
            <wp:extent cx="1953491" cy="1254750"/>
            <wp:effectExtent l="0" t="0" r="0" b="3175"/>
            <wp:wrapTight wrapText="bothSides">
              <wp:wrapPolygon edited="0">
                <wp:start x="0" y="0"/>
                <wp:lineTo x="0" y="21327"/>
                <wp:lineTo x="21277" y="21327"/>
                <wp:lineTo x="21277" y="0"/>
                <wp:lineTo x="0" y="0"/>
              </wp:wrapPolygon>
            </wp:wrapTight>
            <wp:docPr id="692957591" name="Afbeelding 69295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027" b="49824"/>
                    <a:stretch/>
                  </pic:blipFill>
                  <pic:spPr bwMode="auto">
                    <a:xfrm>
                      <a:off x="0" y="0"/>
                      <a:ext cx="1953491" cy="1254750"/>
                    </a:xfrm>
                    <a:prstGeom prst="rect">
                      <a:avLst/>
                    </a:prstGeom>
                    <a:noFill/>
                    <a:ln>
                      <a:noFill/>
                    </a:ln>
                    <a:extLst>
                      <a:ext uri="{53640926-AAD7-44D8-BBD7-CCE9431645EC}">
                        <a14:shadowObscured xmlns:a14="http://schemas.microsoft.com/office/drawing/2010/main"/>
                      </a:ext>
                    </a:extLst>
                  </pic:spPr>
                </pic:pic>
              </a:graphicData>
            </a:graphic>
          </wp:anchor>
        </w:drawing>
      </w:r>
      <w:r w:rsidR="00982805">
        <w:t xml:space="preserve">Bij het uploaden </w:t>
      </w:r>
      <w:r w:rsidR="0023721B">
        <w:t>met de</w:t>
      </w:r>
      <w:r w:rsidR="00982805">
        <w:t xml:space="preserve"> USB-C</w:t>
      </w:r>
      <w:r w:rsidR="00232C0F">
        <w:t>-</w:t>
      </w:r>
      <w:r w:rsidR="00982805">
        <w:t>poort</w:t>
      </w:r>
      <w:r w:rsidR="00091A57">
        <w:t xml:space="preserve"> </w:t>
      </w:r>
      <w:r w:rsidR="00B369D1">
        <w:t xml:space="preserve">moet het apparaat tevoorschijn komen in het </w:t>
      </w:r>
      <w:r w:rsidR="00091A57">
        <w:t>apparaatbeheer van een pc.</w:t>
      </w:r>
      <w:r w:rsidR="00B369D1">
        <w:t xml:space="preserve"> Dit </w:t>
      </w:r>
      <w:r w:rsidR="00026782">
        <w:t>verscheen niet op de pc</w:t>
      </w:r>
      <w:r w:rsidR="00B369D1">
        <w:t xml:space="preserve">. De CP2102 is mogelijk defect </w:t>
      </w:r>
      <w:r w:rsidR="00D33E06">
        <w:t>door het opnieuw opwarmen met het hete</w:t>
      </w:r>
      <w:r w:rsidR="00026782">
        <w:t xml:space="preserve">lucht-soldeerstation. Een alternatief was al voorzien op de print, dus was het van zelfsprekend </w:t>
      </w:r>
      <w:r w:rsidR="00551934">
        <w:t>om voor de</w:t>
      </w:r>
      <w:r w:rsidR="000E52F9">
        <w:t xml:space="preserve"> optie </w:t>
      </w:r>
      <w:r w:rsidR="00551934">
        <w:t>te gaan</w:t>
      </w:r>
      <w:r w:rsidR="000E52F9">
        <w:t xml:space="preserve"> </w:t>
      </w:r>
      <w:r w:rsidR="00551934">
        <w:t xml:space="preserve">met </w:t>
      </w:r>
      <w:r w:rsidR="000E52F9">
        <w:t>externe CP2102</w:t>
      </w:r>
      <w:r w:rsidR="00551934">
        <w:t xml:space="preserve"> of </w:t>
      </w:r>
      <w:r w:rsidR="009D051C" w:rsidRPr="009D051C">
        <w:t>FTDI</w:t>
      </w:r>
      <w:r w:rsidR="00551934">
        <w:t>.</w:t>
      </w:r>
      <w:r w:rsidR="003F0F6F">
        <w:t xml:space="preserve"> </w:t>
      </w:r>
      <w:r w:rsidR="003F0F6F">
        <w:fldChar w:fldCharType="begin"/>
      </w:r>
      <w:r w:rsidR="003F0F6F">
        <w:instrText xml:space="preserve"> REF _Ref136459499 \h </w:instrText>
      </w:r>
      <w:r w:rsidR="003F0F6F">
        <w:fldChar w:fldCharType="separate"/>
      </w:r>
      <w:r w:rsidR="00732DD9">
        <w:t xml:space="preserve">Figuur </w:t>
      </w:r>
      <w:r w:rsidR="00732DD9">
        <w:rPr>
          <w:noProof/>
        </w:rPr>
        <w:t>36</w:t>
      </w:r>
      <w:r w:rsidR="003F0F6F">
        <w:fldChar w:fldCharType="end"/>
      </w:r>
    </w:p>
    <w:p w14:paraId="7A265AFB" w14:textId="77777777" w:rsidR="00B3478A" w:rsidRDefault="00B3478A" w:rsidP="00BD70B1"/>
    <w:p w14:paraId="20385ED9" w14:textId="52B50E80" w:rsidR="003974C2" w:rsidRPr="00BD70B1" w:rsidRDefault="00551934" w:rsidP="00BD70B1">
      <w:r>
        <w:t>Na een tijd zoeken, werd</w:t>
      </w:r>
      <w:r w:rsidR="00553F15">
        <w:t xml:space="preserve"> </w:t>
      </w:r>
      <w:r>
        <w:t xml:space="preserve">snel duidelijk </w:t>
      </w:r>
      <w:r w:rsidR="00553F15">
        <w:t xml:space="preserve">dat </w:t>
      </w:r>
      <w:r w:rsidR="0002008F">
        <w:t>dit kon</w:t>
      </w:r>
      <w:r w:rsidR="00553F15">
        <w:t xml:space="preserve"> worden</w:t>
      </w:r>
      <w:r w:rsidR="0002008F">
        <w:t xml:space="preserve"> geprogrammeerd</w:t>
      </w:r>
      <w:r w:rsidR="00553F15">
        <w:t>.</w:t>
      </w:r>
      <w:r w:rsidR="000E52F9">
        <w:t xml:space="preserve"> </w:t>
      </w:r>
      <w:r w:rsidR="003974C2">
        <w:t xml:space="preserve">Tijdens het uploaden blijft de bootknop ingedrukt (GPIO0) </w:t>
      </w:r>
      <w:r w:rsidR="00B93187">
        <w:t>als er continue op het</w:t>
      </w:r>
      <w:r w:rsidR="00FC62F2">
        <w:t xml:space="preserve"> computer</w:t>
      </w:r>
      <w:r w:rsidR="00B93187">
        <w:t xml:space="preserve">scherm komt, </w:t>
      </w:r>
      <w:r w:rsidR="00D3497B">
        <w:t xml:space="preserve">pas </w:t>
      </w:r>
      <w:r w:rsidR="00B93187">
        <w:t xml:space="preserve">dan </w:t>
      </w:r>
      <w:r w:rsidR="0098434B">
        <w:t>kan</w:t>
      </w:r>
      <w:r w:rsidR="00B93187">
        <w:t xml:space="preserve"> de resetknop</w:t>
      </w:r>
      <w:r w:rsidR="0098434B">
        <w:t xml:space="preserve"> </w:t>
      </w:r>
      <w:r w:rsidR="00D3497B">
        <w:t xml:space="preserve">worden </w:t>
      </w:r>
      <w:r w:rsidR="0098434B">
        <w:t>gebruikt.</w:t>
      </w:r>
      <w:r w:rsidR="00B93187">
        <w:t xml:space="preserve"> </w:t>
      </w:r>
      <w:r w:rsidR="0098434B">
        <w:t xml:space="preserve">Als dit gebeurd is, </w:t>
      </w:r>
      <w:r w:rsidR="008C4B1D">
        <w:t xml:space="preserve">is er een percentage zichtbaar op het scherm. </w:t>
      </w:r>
      <w:r w:rsidR="00802014">
        <w:t>Indien</w:t>
      </w:r>
      <w:r w:rsidR="008C4B1D">
        <w:t xml:space="preserve"> dit 100% is, k</w:t>
      </w:r>
      <w:r w:rsidR="00DE3388">
        <w:t>an</w:t>
      </w:r>
      <w:r w:rsidR="008C4B1D">
        <w:t xml:space="preserve"> de bootknop </w:t>
      </w:r>
      <w:r w:rsidR="00BF0FE3">
        <w:t xml:space="preserve">worden </w:t>
      </w:r>
      <w:r w:rsidR="00DE3388">
        <w:t>losgelaten</w:t>
      </w:r>
      <w:r w:rsidR="008C4B1D">
        <w:t xml:space="preserve">. </w:t>
      </w:r>
    </w:p>
    <w:p w14:paraId="4C9FED8A" w14:textId="4F1BB6BE" w:rsidR="00551A0D" w:rsidRDefault="008E405D" w:rsidP="00BD70B1">
      <w:r>
        <w:t xml:space="preserve">Het </w:t>
      </w:r>
      <w:r w:rsidR="00A703C6">
        <w:t xml:space="preserve">proces voor het uploaden van het programma kan enkel als de stroom niet </w:t>
      </w:r>
      <w:r w:rsidR="00A17BB2">
        <w:t xml:space="preserve">aangesloten is. </w:t>
      </w:r>
      <w:r w:rsidR="00A17BB2" w:rsidRPr="00620096">
        <w:t xml:space="preserve">Als dit wel het geval is, </w:t>
      </w:r>
      <w:r w:rsidR="00CD743A" w:rsidRPr="00CD743A">
        <w:t>is er</w:t>
      </w:r>
      <w:r w:rsidR="00A17BB2" w:rsidRPr="00620096">
        <w:t xml:space="preserve"> een error</w:t>
      </w:r>
      <w:r w:rsidR="00CD743A" w:rsidRPr="00CD743A">
        <w:t xml:space="preserve"> aa</w:t>
      </w:r>
      <w:r w:rsidR="00CD743A">
        <w:t>nwezig</w:t>
      </w:r>
      <w:r w:rsidR="00CD42A8" w:rsidRPr="00620096">
        <w:t>:</w:t>
      </w:r>
      <w:r w:rsidR="002C3CE9" w:rsidRPr="00620096">
        <w:t xml:space="preserve"> </w:t>
      </w:r>
      <w:r w:rsidR="00B84BDD" w:rsidRPr="00620096">
        <w:t>“</w:t>
      </w:r>
      <w:r w:rsidR="002C3CE9" w:rsidRPr="00620096">
        <w:t>fatal error occurred: Serial data stream stopped: Possible serial noise or corruption</w:t>
      </w:r>
      <w:r w:rsidR="00B84BDD" w:rsidRPr="00620096">
        <w:t>.”</w:t>
      </w:r>
    </w:p>
    <w:p w14:paraId="73CC33AF" w14:textId="4E09FC87" w:rsidR="008C0B84" w:rsidRDefault="007F0C8B" w:rsidP="00BD70B1">
      <w:pPr>
        <w:rPr>
          <w:lang w:val="nl-NL"/>
        </w:rPr>
      </w:pPr>
      <w:r>
        <w:t xml:space="preserve">De bedoeling was om </w:t>
      </w:r>
      <w:r w:rsidR="00561730">
        <w:t xml:space="preserve">drie </w:t>
      </w:r>
      <w:r w:rsidR="00FE7A45">
        <w:t>stappen</w:t>
      </w:r>
      <w:r w:rsidR="00561730">
        <w:t>motoren</w:t>
      </w:r>
      <w:r w:rsidR="00FE7A45">
        <w:t xml:space="preserve"> en drie servo</w:t>
      </w:r>
      <w:r w:rsidR="00561730">
        <w:t xml:space="preserve">motoren </w:t>
      </w:r>
      <w:r w:rsidR="00FE7A45">
        <w:t xml:space="preserve">aan te sturen. </w:t>
      </w:r>
      <w:r w:rsidR="00FE7A45" w:rsidRPr="00183A50">
        <w:t>De</w:t>
      </w:r>
      <w:r w:rsidR="00B40F5B" w:rsidRPr="00183A50">
        <w:t xml:space="preserve"> eerder besproken </w:t>
      </w:r>
      <w:r w:rsidR="00930C8A">
        <w:rPr>
          <w:lang w:val="nl-NL"/>
        </w:rPr>
        <w:t>td-8125mg</w:t>
      </w:r>
      <w:r w:rsidR="005C4FE2">
        <w:rPr>
          <w:lang w:val="nl-NL"/>
        </w:rPr>
        <w:t xml:space="preserve"> </w:t>
      </w:r>
      <w:r w:rsidR="008122A0">
        <w:rPr>
          <w:lang w:val="nl-NL"/>
        </w:rPr>
        <w:t xml:space="preserve">trokken te veel stroom, </w:t>
      </w:r>
      <w:r w:rsidR="00183A50">
        <w:rPr>
          <w:lang w:val="nl-NL"/>
        </w:rPr>
        <w:t xml:space="preserve">dit is dan ook de reden om </w:t>
      </w:r>
      <w:r w:rsidR="00C815C5">
        <w:rPr>
          <w:lang w:val="nl-NL"/>
        </w:rPr>
        <w:t>MR 996R</w:t>
      </w:r>
      <w:r w:rsidR="0072246F">
        <w:rPr>
          <w:lang w:val="nl-NL"/>
        </w:rPr>
        <w:t xml:space="preserve"> te gebruiken. De stappenmotoren zijn wel hetzelfde gebleven.</w:t>
      </w:r>
    </w:p>
    <w:p w14:paraId="665F270C" w14:textId="3CCE5DEE" w:rsidR="00A70EAA" w:rsidRDefault="00080E09" w:rsidP="00BD70B1">
      <w:pPr>
        <w:rPr>
          <w:lang w:val="nl-NL"/>
        </w:rPr>
      </w:pPr>
      <w:r>
        <w:rPr>
          <w:noProof/>
          <w:lang w:val="nl-NL"/>
        </w:rPr>
        <w:drawing>
          <wp:anchor distT="0" distB="0" distL="114300" distR="114300" simplePos="0" relativeHeight="251703808" behindDoc="0" locked="0" layoutInCell="1" allowOverlap="1" wp14:anchorId="39803A15" wp14:editId="4A968686">
            <wp:simplePos x="0" y="0"/>
            <wp:positionH relativeFrom="column">
              <wp:posOffset>55880</wp:posOffset>
            </wp:positionH>
            <wp:positionV relativeFrom="paragraph">
              <wp:posOffset>151765</wp:posOffset>
            </wp:positionV>
            <wp:extent cx="2881630" cy="2881630"/>
            <wp:effectExtent l="0" t="0" r="0" b="0"/>
            <wp:wrapSquare wrapText="bothSides"/>
            <wp:docPr id="1441569572" name="Afbeelding 1441569572" descr="Afbeelding met Elektrische bedrading, Elektronische engineering,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9572" name="Afbeelding 1" descr="Afbeelding met Elektrische bedrading, Elektronische engineering, elektronica, Stroomkringonderdeel&#10;&#10;Automatisch gegenereerde beschrijvi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434" b="19218"/>
                    <a:stretch/>
                  </pic:blipFill>
                  <pic:spPr bwMode="auto">
                    <a:xfrm rot="5400000">
                      <a:off x="0" y="0"/>
                      <a:ext cx="2881630" cy="2881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3455">
        <w:rPr>
          <w:lang w:val="nl-NL"/>
        </w:rPr>
        <w:t xml:space="preserve">Bij het testen op de print, ontplofte de </w:t>
      </w:r>
      <w:r w:rsidR="006E789B">
        <w:rPr>
          <w:lang w:val="nl-NL"/>
        </w:rPr>
        <w:t>LDO</w:t>
      </w:r>
      <w:r w:rsidR="00293455">
        <w:rPr>
          <w:lang w:val="nl-NL"/>
        </w:rPr>
        <w:t xml:space="preserve"> en </w:t>
      </w:r>
      <w:r w:rsidR="00A70EAA">
        <w:rPr>
          <w:lang w:val="nl-NL"/>
        </w:rPr>
        <w:t>was de chip ook kapot.</w:t>
      </w:r>
      <w:r w:rsidR="006E789B">
        <w:rPr>
          <w:lang w:val="nl-NL"/>
        </w:rPr>
        <w:t xml:space="preserve"> </w:t>
      </w:r>
      <w:r w:rsidR="00A70EAA">
        <w:rPr>
          <w:lang w:val="nl-NL"/>
        </w:rPr>
        <w:t xml:space="preserve">Na enkele metingen en testen was het duidelijk dat er een fout </w:t>
      </w:r>
      <w:r w:rsidR="00AC6D4B">
        <w:rPr>
          <w:lang w:val="nl-NL"/>
        </w:rPr>
        <w:t>was</w:t>
      </w:r>
      <w:r w:rsidR="00A70EAA">
        <w:rPr>
          <w:lang w:val="nl-NL"/>
        </w:rPr>
        <w:t xml:space="preserve"> bij het stroomverbruik van de motor. De pinnen op de print leveren maar 5</w:t>
      </w:r>
      <w:r w:rsidR="002D73B9">
        <w:rPr>
          <w:lang w:val="nl-NL"/>
        </w:rPr>
        <w:t xml:space="preserve"> </w:t>
      </w:r>
      <w:r w:rsidR="00A70EAA">
        <w:rPr>
          <w:lang w:val="nl-NL"/>
        </w:rPr>
        <w:t xml:space="preserve">V </w:t>
      </w:r>
      <w:r w:rsidR="002D73B9">
        <w:rPr>
          <w:lang w:val="nl-NL"/>
        </w:rPr>
        <w:t>i.p.v.</w:t>
      </w:r>
      <w:r w:rsidR="00A70EAA">
        <w:rPr>
          <w:lang w:val="nl-NL"/>
        </w:rPr>
        <w:t xml:space="preserve"> 12</w:t>
      </w:r>
      <w:r w:rsidR="002D73B9">
        <w:rPr>
          <w:lang w:val="nl-NL"/>
        </w:rPr>
        <w:t xml:space="preserve"> </w:t>
      </w:r>
      <w:r w:rsidR="00A70EAA">
        <w:rPr>
          <w:lang w:val="nl-NL"/>
        </w:rPr>
        <w:t>V. Dit is iets om zeker rekening met te houden bij een vervolgontwerp.</w:t>
      </w:r>
    </w:p>
    <w:p w14:paraId="4039A795" w14:textId="5B4D7DE3" w:rsidR="00551A0D" w:rsidRPr="00956FA5" w:rsidRDefault="00A70EAA" w:rsidP="00956FA5">
      <w:pPr>
        <w:rPr>
          <w:noProof/>
          <w:lang w:val="nl-NL"/>
        </w:rPr>
      </w:pPr>
      <w:r>
        <w:rPr>
          <w:lang w:val="nl-NL"/>
        </w:rPr>
        <w:t>Doordat de</w:t>
      </w:r>
      <w:r w:rsidR="00F8122D">
        <w:rPr>
          <w:lang w:val="nl-NL"/>
        </w:rPr>
        <w:t xml:space="preserve"> CP2102 niet werkte, </w:t>
      </w:r>
      <w:r w:rsidR="005C10B2">
        <w:rPr>
          <w:lang w:val="nl-NL"/>
        </w:rPr>
        <w:t>is</w:t>
      </w:r>
      <w:r w:rsidR="00D70B33">
        <w:rPr>
          <w:lang w:val="nl-NL"/>
        </w:rPr>
        <w:t xml:space="preserve"> er</w:t>
      </w:r>
      <w:r w:rsidR="004171D7">
        <w:rPr>
          <w:lang w:val="nl-NL"/>
        </w:rPr>
        <w:t xml:space="preserve"> </w:t>
      </w:r>
      <w:r w:rsidR="00D70B33">
        <w:rPr>
          <w:lang w:val="nl-NL"/>
        </w:rPr>
        <w:t xml:space="preserve">voor gekozen om de </w:t>
      </w:r>
      <w:r w:rsidR="002D73B9">
        <w:rPr>
          <w:lang w:val="nl-NL"/>
        </w:rPr>
        <w:t>TMC</w:t>
      </w:r>
      <w:r w:rsidR="00D70B33">
        <w:rPr>
          <w:lang w:val="nl-NL"/>
        </w:rPr>
        <w:t>2208 niet aan te sturen</w:t>
      </w:r>
      <w:r w:rsidR="0045794D">
        <w:rPr>
          <w:lang w:val="nl-NL"/>
        </w:rPr>
        <w:t>.</w:t>
      </w:r>
      <w:r w:rsidR="00D70B33">
        <w:rPr>
          <w:lang w:val="nl-NL"/>
        </w:rPr>
        <w:t xml:space="preserve"> </w:t>
      </w:r>
      <w:r w:rsidR="007D4211">
        <w:rPr>
          <w:lang w:val="nl-NL"/>
        </w:rPr>
        <w:t>Het</w:t>
      </w:r>
      <w:r w:rsidR="00D70B33">
        <w:rPr>
          <w:lang w:val="nl-NL"/>
        </w:rPr>
        <w:t xml:space="preserve"> was te risicovol omdat er nog maar één reservechip op overschot was</w:t>
      </w:r>
      <w:r w:rsidR="0047527E">
        <w:rPr>
          <w:lang w:val="nl-NL"/>
        </w:rPr>
        <w:t>.</w:t>
      </w:r>
      <w:r w:rsidR="00A62158">
        <w:rPr>
          <w:lang w:val="nl-NL"/>
        </w:rPr>
        <w:t xml:space="preserve"> </w:t>
      </w:r>
      <w:r w:rsidR="000B3E91">
        <w:rPr>
          <w:lang w:val="nl-NL"/>
        </w:rPr>
        <w:t>Daarom is er nog een back-upplan voorzien.</w:t>
      </w:r>
      <w:r w:rsidR="00551A0D" w:rsidRPr="00551A0D">
        <w:rPr>
          <w:noProof/>
          <w:lang w:val="nl-NL"/>
        </w:rPr>
        <w:t xml:space="preserve"> </w:t>
      </w:r>
      <w:r w:rsidR="00551A0D">
        <w:rPr>
          <w:noProof/>
          <w:lang w:val="nl-NL"/>
        </w:rPr>
        <w:fldChar w:fldCharType="begin"/>
      </w:r>
      <w:r w:rsidR="00551A0D">
        <w:rPr>
          <w:noProof/>
          <w:lang w:val="nl-NL"/>
        </w:rPr>
        <w:instrText xml:space="preserve"> REF _Ref136425261 \h </w:instrText>
      </w:r>
      <w:r w:rsidR="00551A0D">
        <w:rPr>
          <w:noProof/>
          <w:lang w:val="nl-NL"/>
        </w:rPr>
      </w:r>
      <w:r w:rsidR="00551A0D">
        <w:rPr>
          <w:noProof/>
          <w:lang w:val="nl-NL"/>
        </w:rPr>
        <w:fldChar w:fldCharType="separate"/>
      </w:r>
      <w:r w:rsidR="00732DD9">
        <w:t xml:space="preserve">Figuur </w:t>
      </w:r>
      <w:r w:rsidR="00732DD9">
        <w:rPr>
          <w:noProof/>
        </w:rPr>
        <w:t>37</w:t>
      </w:r>
      <w:r w:rsidR="00551A0D">
        <w:rPr>
          <w:noProof/>
          <w:lang w:val="nl-NL"/>
        </w:rPr>
        <w:fldChar w:fldCharType="end"/>
      </w:r>
      <w:r w:rsidR="0010064C">
        <w:rPr>
          <w:noProof/>
          <w:lang w:val="nl-NL"/>
        </w:rPr>
        <w:t xml:space="preserve"> </w:t>
      </w:r>
      <w:r w:rsidR="00D412D0">
        <w:rPr>
          <w:noProof/>
          <w:lang w:val="nl-NL"/>
        </w:rPr>
        <w:t xml:space="preserve"> </w:t>
      </w:r>
      <w:r w:rsidR="00093CB8">
        <w:rPr>
          <w:noProof/>
          <w:lang w:val="nl-NL"/>
        </w:rPr>
        <w:t xml:space="preserve">Om te testen is er gebruikt gemaakt van de datasheets </w:t>
      </w:r>
      <w:r w:rsidR="00093CB8">
        <w:rPr>
          <w:noProof/>
          <w:lang w:val="nl-NL"/>
        </w:rPr>
        <w:fldChar w:fldCharType="begin"/>
      </w:r>
      <w:r w:rsidR="00093CB8">
        <w:rPr>
          <w:noProof/>
          <w:lang w:val="nl-NL"/>
        </w:rPr>
        <w:instrText xml:space="preserve"> REF _Ref136456366 \h </w:instrText>
      </w:r>
      <w:r w:rsidR="00093CB8">
        <w:rPr>
          <w:noProof/>
          <w:lang w:val="nl-NL"/>
        </w:rPr>
      </w:r>
      <w:r w:rsidR="00093CB8">
        <w:rPr>
          <w:noProof/>
          <w:lang w:val="nl-NL"/>
        </w:rPr>
        <w:fldChar w:fldCharType="separate"/>
      </w:r>
      <w:r w:rsidR="00732DD9">
        <w:t xml:space="preserve">Bijlage </w:t>
      </w:r>
      <w:r w:rsidR="00732DD9">
        <w:rPr>
          <w:noProof/>
        </w:rPr>
        <w:t>1</w:t>
      </w:r>
      <w:r w:rsidR="00093CB8">
        <w:rPr>
          <w:noProof/>
          <w:lang w:val="nl-NL"/>
        </w:rPr>
        <w:fldChar w:fldCharType="end"/>
      </w:r>
      <w:r w:rsidR="00FB32C8">
        <w:rPr>
          <w:noProof/>
          <w:lang w:val="nl-NL"/>
        </w:rPr>
        <w:t>,</w:t>
      </w:r>
      <w:r w:rsidR="00956FA5">
        <w:rPr>
          <w:noProof/>
          <w:lang w:val="nl-NL"/>
        </w:rPr>
        <w:t xml:space="preserve"> </w:t>
      </w:r>
      <w:r w:rsidR="00093CB8">
        <w:rPr>
          <w:noProof/>
          <w:lang w:val="nl-NL"/>
        </w:rPr>
        <w:fldChar w:fldCharType="begin"/>
      </w:r>
      <w:r w:rsidR="00093CB8">
        <w:rPr>
          <w:noProof/>
          <w:lang w:val="nl-NL"/>
        </w:rPr>
        <w:instrText xml:space="preserve"> REF _Ref136456371 \h </w:instrText>
      </w:r>
      <w:r w:rsidR="00093CB8">
        <w:rPr>
          <w:noProof/>
          <w:lang w:val="nl-NL"/>
        </w:rPr>
      </w:r>
      <w:r w:rsidR="00093CB8">
        <w:rPr>
          <w:noProof/>
          <w:lang w:val="nl-NL"/>
        </w:rPr>
        <w:fldChar w:fldCharType="separate"/>
      </w:r>
      <w:r w:rsidR="00732DD9">
        <w:t xml:space="preserve">Bijlage </w:t>
      </w:r>
      <w:r w:rsidR="00732DD9">
        <w:rPr>
          <w:noProof/>
        </w:rPr>
        <w:t>2</w:t>
      </w:r>
      <w:r w:rsidR="00093CB8">
        <w:rPr>
          <w:noProof/>
          <w:lang w:val="nl-NL"/>
        </w:rPr>
        <w:fldChar w:fldCharType="end"/>
      </w:r>
      <w:r w:rsidR="00FB32C8">
        <w:rPr>
          <w:noProof/>
          <w:lang w:val="nl-NL"/>
        </w:rPr>
        <w:t>,</w:t>
      </w:r>
      <w:r w:rsidR="00956FA5">
        <w:rPr>
          <w:noProof/>
          <w:lang w:val="nl-NL"/>
        </w:rPr>
        <w:t xml:space="preserve"> </w:t>
      </w:r>
      <w:r w:rsidR="00093CB8">
        <w:rPr>
          <w:noProof/>
          <w:lang w:val="nl-NL"/>
        </w:rPr>
        <w:fldChar w:fldCharType="begin"/>
      </w:r>
      <w:r w:rsidR="00093CB8">
        <w:rPr>
          <w:noProof/>
          <w:lang w:val="nl-NL"/>
        </w:rPr>
        <w:instrText xml:space="preserve"> REF _Ref136456372 \h </w:instrText>
      </w:r>
      <w:r w:rsidR="00093CB8">
        <w:rPr>
          <w:noProof/>
          <w:lang w:val="nl-NL"/>
        </w:rPr>
      </w:r>
      <w:r w:rsidR="00093CB8">
        <w:rPr>
          <w:noProof/>
          <w:lang w:val="nl-NL"/>
        </w:rPr>
        <w:fldChar w:fldCharType="separate"/>
      </w:r>
      <w:r w:rsidR="00732DD9">
        <w:t xml:space="preserve">Bijlage </w:t>
      </w:r>
      <w:r w:rsidR="00732DD9">
        <w:rPr>
          <w:noProof/>
        </w:rPr>
        <w:t>3</w:t>
      </w:r>
      <w:r w:rsidR="00093CB8">
        <w:rPr>
          <w:noProof/>
          <w:lang w:val="nl-NL"/>
        </w:rPr>
        <w:fldChar w:fldCharType="end"/>
      </w:r>
      <w:r w:rsidR="006707DA">
        <w:rPr>
          <w:noProof/>
          <w:lang w:val="nl-NL"/>
        </w:rPr>
        <w:t>.</w:t>
      </w:r>
    </w:p>
    <w:p w14:paraId="6AC4A2F0" w14:textId="1853D59C" w:rsidR="00956FA5" w:rsidRDefault="00551A0D" w:rsidP="00551A0D">
      <w:pPr>
        <w:pStyle w:val="Bijschrift"/>
        <w:sectPr w:rsidR="00956FA5" w:rsidSect="00995550">
          <w:pgSz w:w="11906" w:h="16838"/>
          <w:pgMar w:top="1417" w:right="1417" w:bottom="1417" w:left="1417" w:header="708" w:footer="708" w:gutter="0"/>
          <w:cols w:space="708"/>
          <w:titlePg/>
          <w:docGrid w:linePitch="360"/>
        </w:sectPr>
      </w:pPr>
      <w:bookmarkStart w:id="174" w:name="_Ref136425261"/>
      <w:bookmarkStart w:id="175" w:name="_Toc136546240"/>
      <w:r>
        <w:t xml:space="preserve">Figuur </w:t>
      </w:r>
      <w:r>
        <w:fldChar w:fldCharType="begin"/>
      </w:r>
      <w:r>
        <w:instrText xml:space="preserve"> SEQ Figuur \* ARABIC </w:instrText>
      </w:r>
      <w:r>
        <w:fldChar w:fldCharType="separate"/>
      </w:r>
      <w:r w:rsidR="00732DD9">
        <w:rPr>
          <w:noProof/>
        </w:rPr>
        <w:t>37</w:t>
      </w:r>
      <w:r>
        <w:fldChar w:fldCharType="end"/>
      </w:r>
      <w:bookmarkEnd w:id="174"/>
      <w:r>
        <w:t>: B</w:t>
      </w:r>
      <w:r w:rsidRPr="00821901">
        <w:t>ack-upplan</w:t>
      </w:r>
      <w:bookmarkEnd w:id="175"/>
    </w:p>
    <w:p w14:paraId="470F28C2" w14:textId="2AD30D66" w:rsidR="00D34D22" w:rsidRDefault="0043100D" w:rsidP="00D34D22">
      <w:pPr>
        <w:pStyle w:val="Kop2"/>
      </w:pPr>
      <w:bookmarkStart w:id="176" w:name="_Toc136546195"/>
      <w:r>
        <w:lastRenderedPageBreak/>
        <w:t>Veiligheid</w:t>
      </w:r>
      <w:bookmarkEnd w:id="176"/>
    </w:p>
    <w:p w14:paraId="000DBFE2" w14:textId="4CAE41B2" w:rsidR="005C3B41" w:rsidRDefault="00704A7B" w:rsidP="00E3178D">
      <w:r>
        <w:t>Veiligheid is in dit type projecten een erg belangrijke factor. Nog meer wanneer een prototype wordt omgezet in een verkoopbaar product.</w:t>
      </w:r>
      <w:r w:rsidR="000020CC">
        <w:t xml:space="preserve"> </w:t>
      </w:r>
      <w:r w:rsidR="005C3B41">
        <w:t>Om dit prototype zo realistisch mogelijk te maken</w:t>
      </w:r>
      <w:r w:rsidR="005D324F">
        <w:t>,</w:t>
      </w:r>
      <w:r w:rsidR="005C3B41">
        <w:t xml:space="preserve"> werden een aantal veiligheidsaspecten opgenomen in het ontwerp.</w:t>
      </w:r>
    </w:p>
    <w:p w14:paraId="0E6C04ED" w14:textId="718088C0" w:rsidR="005C3B41" w:rsidRDefault="0088296F" w:rsidP="000020CC">
      <w:r>
        <w:t>Zoals in de foto’s van de ontwerpen is te zien</w:t>
      </w:r>
      <w:r w:rsidR="003F669F">
        <w:t>,</w:t>
      </w:r>
      <w:r>
        <w:t xml:space="preserve"> </w:t>
      </w:r>
      <w:r w:rsidR="00ED4E07">
        <w:t>werd de arm vervaardigd uit een oranje gekleurd materiaal. In een kleine testomgeving maakt het kleur weinig verschil. Wanneer d</w:t>
      </w:r>
      <w:r w:rsidR="000020CC">
        <w:t xml:space="preserve">e arm wordt meegenomen naar een industriële omgeving is dit aspect meteen veel belangrijker. Hier kunnen meerdere werknemers zich rondom de arm bewegen. De oranje kleur is in deze </w:t>
      </w:r>
      <w:r w:rsidR="00B760C0">
        <w:t>omgevinge</w:t>
      </w:r>
      <w:r w:rsidR="00D061D7">
        <w:t>n</w:t>
      </w:r>
      <w:r w:rsidR="00B760C0">
        <w:t xml:space="preserve"> erg goed zichtbaar</w:t>
      </w:r>
      <w:r w:rsidR="00D061D7">
        <w:t xml:space="preserve"> en op</w:t>
      </w:r>
      <w:r w:rsidR="00B760C0">
        <w:t xml:space="preserve"> die manier kunnen bewegingen door werknemers goed worden ingeschat en ongelukken</w:t>
      </w:r>
      <w:r w:rsidR="00427CC6">
        <w:t xml:space="preserve"> worden</w:t>
      </w:r>
      <w:r w:rsidR="00B760C0">
        <w:t xml:space="preserve"> voorkomen.</w:t>
      </w:r>
    </w:p>
    <w:p w14:paraId="04F74CD0" w14:textId="40F4FF7A" w:rsidR="00B760C0" w:rsidRDefault="0045764C" w:rsidP="000020CC">
      <w:r>
        <w:t>De arm</w:t>
      </w:r>
      <w:r w:rsidR="00B760C0">
        <w:t xml:space="preserve"> werd </w:t>
      </w:r>
      <w:r w:rsidR="005956B0">
        <w:t>ook</w:t>
      </w:r>
      <w:r w:rsidR="00B760C0">
        <w:t xml:space="preserve"> elektronisch beveiligd. E</w:t>
      </w:r>
      <w:r w:rsidR="00B31110">
        <w:t>é</w:t>
      </w:r>
      <w:r w:rsidR="00B760C0">
        <w:t xml:space="preserve">n van de voorbeelden daarvan is de stroomlimiet die op de voeding zit. Op die manier kan de arm nooit onverwachte bruuske bewegingen maken. Probeert </w:t>
      </w:r>
      <w:r w:rsidR="00C72D02">
        <w:t>hij</w:t>
      </w:r>
      <w:r w:rsidR="00B760C0">
        <w:t xml:space="preserve"> dat toch te doen</w:t>
      </w:r>
      <w:r w:rsidR="000404F8">
        <w:t>, dan</w:t>
      </w:r>
      <w:r w:rsidR="00B760C0">
        <w:t xml:space="preserve"> krijgt hij simpelweg de stroom niet om de beweging te starten.</w:t>
      </w:r>
    </w:p>
    <w:p w14:paraId="5BDA7ED3" w14:textId="4EAAB306" w:rsidR="00B760C0" w:rsidRDefault="00B760C0" w:rsidP="000020CC">
      <w:r>
        <w:t xml:space="preserve">Een tweede voorbeeld </w:t>
      </w:r>
      <w:r w:rsidR="0001274F">
        <w:t>zijn</w:t>
      </w:r>
      <w:r w:rsidR="000B2735">
        <w:t xml:space="preserve"> de veiligheidsvoorschriften op de </w:t>
      </w:r>
      <w:r w:rsidR="00E01C32">
        <w:t>pcb</w:t>
      </w:r>
      <w:r w:rsidR="000B2735">
        <w:t>. Zoals al meermaals werd besproken</w:t>
      </w:r>
      <w:r w:rsidR="00954B46">
        <w:t>,</w:t>
      </w:r>
      <w:r w:rsidR="000B2735">
        <w:t xml:space="preserve"> wordt gebruik gemaakt van stappenmotoren die gestuurd worden door een driver</w:t>
      </w:r>
      <w:r w:rsidR="001447DF">
        <w:t xml:space="preserve">. Deze drivers kunnen door het snel </w:t>
      </w:r>
      <w:r w:rsidR="00F55829">
        <w:t>sturen</w:t>
      </w:r>
      <w:r w:rsidR="001447DF">
        <w:t xml:space="preserve"> erg warm worden</w:t>
      </w:r>
      <w:r w:rsidR="00A17C53">
        <w:t>, d</w:t>
      </w:r>
      <w:r w:rsidR="001447DF">
        <w:t xml:space="preserve">aarom werd ook </w:t>
      </w:r>
      <w:r w:rsidR="00746C8C">
        <w:t>op de print het correcte symbool aangebracht dat waarschuwt voor een warm oppervlak</w:t>
      </w:r>
      <w:r w:rsidR="00347829">
        <w:t>.</w:t>
      </w:r>
      <w:r w:rsidR="00BA2F76">
        <w:t xml:space="preserve"> </w:t>
      </w:r>
      <w:r w:rsidR="009C7506">
        <w:fldChar w:fldCharType="begin"/>
      </w:r>
      <w:r w:rsidR="009C7506">
        <w:instrText xml:space="preserve"> REF _Ref136500925 \h </w:instrText>
      </w:r>
      <w:r w:rsidR="009C7506">
        <w:fldChar w:fldCharType="separate"/>
      </w:r>
      <w:r w:rsidR="00732DD9">
        <w:t xml:space="preserve">Figuur </w:t>
      </w:r>
      <w:r w:rsidR="00732DD9">
        <w:rPr>
          <w:noProof/>
        </w:rPr>
        <w:t>38</w:t>
      </w:r>
      <w:r w:rsidR="009C7506">
        <w:fldChar w:fldCharType="end"/>
      </w:r>
    </w:p>
    <w:p w14:paraId="61F3D44B" w14:textId="7DF9DABB" w:rsidR="00911FD6" w:rsidRDefault="00911FD6" w:rsidP="00911FD6">
      <w:pPr>
        <w:keepNext/>
      </w:pPr>
      <w:r w:rsidRPr="00911FD6">
        <w:rPr>
          <w:noProof/>
        </w:rPr>
        <w:t xml:space="preserve"> </w:t>
      </w:r>
      <w:r>
        <w:rPr>
          <w:noProof/>
        </w:rPr>
        <w:drawing>
          <wp:inline distT="0" distB="0" distL="0" distR="0" wp14:anchorId="3C9BA638" wp14:editId="451B58F9">
            <wp:extent cx="1990725" cy="3070219"/>
            <wp:effectExtent l="0" t="0" r="0" b="0"/>
            <wp:docPr id="160958334" name="Afbeelding 160958334" descr="Afbeelding met elektronica, stroomkring,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334" name="Afbeelding 1" descr="Afbeelding met elektronica, stroomkring, Elektronische engineering, Elektronisch onderdeel&#10;&#10;Automatisch gegenereerde beschrijvi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4903" t="53808" r="31505" b="12692"/>
                    <a:stretch/>
                  </pic:blipFill>
                  <pic:spPr bwMode="auto">
                    <a:xfrm>
                      <a:off x="0" y="0"/>
                      <a:ext cx="1999636" cy="3083963"/>
                    </a:xfrm>
                    <a:prstGeom prst="rect">
                      <a:avLst/>
                    </a:prstGeom>
                    <a:noFill/>
                    <a:ln>
                      <a:noFill/>
                    </a:ln>
                    <a:extLst>
                      <a:ext uri="{53640926-AAD7-44D8-BBD7-CCE9431645EC}">
                        <a14:shadowObscured xmlns:a14="http://schemas.microsoft.com/office/drawing/2010/main"/>
                      </a:ext>
                    </a:extLst>
                  </pic:spPr>
                </pic:pic>
              </a:graphicData>
            </a:graphic>
          </wp:inline>
        </w:drawing>
      </w:r>
    </w:p>
    <w:p w14:paraId="62468F69" w14:textId="4F5ED9D6" w:rsidR="00E3178D" w:rsidRPr="00E3178D" w:rsidRDefault="00911FD6" w:rsidP="00911FD6">
      <w:pPr>
        <w:pStyle w:val="Bijschrift"/>
      </w:pPr>
      <w:bookmarkStart w:id="177" w:name="_Ref136500925"/>
      <w:bookmarkStart w:id="178" w:name="_Ref136500922"/>
      <w:bookmarkStart w:id="179" w:name="_Toc136546241"/>
      <w:r>
        <w:t xml:space="preserve">Figuur </w:t>
      </w:r>
      <w:r>
        <w:fldChar w:fldCharType="begin"/>
      </w:r>
      <w:r>
        <w:instrText xml:space="preserve"> SEQ Figuur \* ARABIC </w:instrText>
      </w:r>
      <w:r>
        <w:fldChar w:fldCharType="separate"/>
      </w:r>
      <w:r w:rsidR="00732DD9">
        <w:rPr>
          <w:noProof/>
        </w:rPr>
        <w:t>38</w:t>
      </w:r>
      <w:r>
        <w:fldChar w:fldCharType="end"/>
      </w:r>
      <w:bookmarkEnd w:id="177"/>
      <w:r>
        <w:t>: Veiligheidsicoon hitte</w:t>
      </w:r>
      <w:bookmarkEnd w:id="178"/>
      <w:bookmarkEnd w:id="179"/>
    </w:p>
    <w:p w14:paraId="23F1880C" w14:textId="42CDB3A2" w:rsidR="00CC5BD3" w:rsidRPr="00CC5BD3" w:rsidRDefault="00CC5BD3" w:rsidP="00CC5BD3">
      <w:pPr>
        <w:spacing w:before="0" w:after="160"/>
      </w:pPr>
      <w:r>
        <w:br w:type="page"/>
      </w:r>
    </w:p>
    <w:p w14:paraId="65029302" w14:textId="2AB3D93F" w:rsidR="0043100D" w:rsidRDefault="0043100D" w:rsidP="0043100D">
      <w:pPr>
        <w:pStyle w:val="Kop2"/>
      </w:pPr>
      <w:bookmarkStart w:id="180" w:name="_Toc136546196"/>
      <w:r>
        <w:lastRenderedPageBreak/>
        <w:t>Functionaliteit</w:t>
      </w:r>
      <w:bookmarkEnd w:id="180"/>
    </w:p>
    <w:p w14:paraId="770F6F95" w14:textId="14D5C11A" w:rsidR="000A3B99" w:rsidRDefault="00F075D0" w:rsidP="000A3B99">
      <w:r>
        <w:t>D</w:t>
      </w:r>
      <w:r w:rsidR="00D93CAF">
        <w:t xml:space="preserve">it </w:t>
      </w:r>
      <w:r w:rsidR="00B17EAC">
        <w:t xml:space="preserve">deel </w:t>
      </w:r>
      <w:r w:rsidR="006458CA">
        <w:t>richt zich op de bespreking van de functionaliteit van de robotarm. Functionaliteit in deze context wordt ged</w:t>
      </w:r>
      <w:r w:rsidR="00637945">
        <w:t xml:space="preserve">efinieerd als niet alleen het basismechanisme en de werking van de robotarm, maar ook de mate waarin het systeem </w:t>
      </w:r>
      <w:r w:rsidR="00CB58A5">
        <w:t>erin slaagt om te voldoen aan de verwachte prestatienormen en biedt een hoog niveau van gebruiksgemak voor de gebruikers.</w:t>
      </w:r>
    </w:p>
    <w:p w14:paraId="15532E98" w14:textId="77777777" w:rsidR="00FA0DA0" w:rsidRDefault="0003673F" w:rsidP="000A3B99">
      <w:r w:rsidRPr="0003673F">
        <w:t>Het ontwerp van de robotarm omvat verschillende unieke eigenschappen die bijdragen aan de functionaliteit ervan. De motoren die in het ontwerp worden gebruikt, spelen een cruciale rol in het leveren van de benodigde mechanische output. Ze hebben de capaciteit om de robotarm te verplaatsen in de gewenste richting, een functie die van vitaal belang is voor de meeste, zo niet alle, toepassingen van de robotarm. De precisie van deze bewegingen, evenals de snelheid waarmee ze worden uitgevoerd, worden gereguleerd door het gekozen type motor en het besturingssysteem dat in het ontwerp is geïntegreerd.</w:t>
      </w:r>
    </w:p>
    <w:p w14:paraId="2B4A12DF" w14:textId="77F08BB3" w:rsidR="00766C79" w:rsidRDefault="00F750D2" w:rsidP="000A3B99">
      <w:r w:rsidRPr="00F750D2">
        <w:t xml:space="preserve">Het opzetstuk is een ander onderdeel dat bijdraagt aan de functionaliteit van de robotarm. De keuze van het opzetstuk hangt grotendeels af van de specifieke toepassing van de robotarm en kan dus variëren. Afhankelijk van het specifieke opzetstuk, kan de robotarm een breed scala aan taken uitvoeren. Dit kan variëren van eenvoudige pick-and-place </w:t>
      </w:r>
      <w:r w:rsidRPr="005F7997">
        <w:t>operaties wat handig is in bijvoorbeeld assemblage of sorteerlijnen tot meer complexe taken zoals lassen, boren of zelfs 3D-printen.</w:t>
      </w:r>
    </w:p>
    <w:p w14:paraId="55AF8C0B" w14:textId="22A09718" w:rsidR="00CC5BD3" w:rsidRDefault="00CC5BD3" w:rsidP="000A3B99">
      <w:r w:rsidRPr="00CC5BD3">
        <w:t>Tenslotte speelt de programmeerbaarheid van het apparaat een cruciale rol in de algehele functionaliteit. De mogelijkheid om de bewegingen en gedragingen van de robotarm te programmeren, maakt het mogelijk om het apparaat aan te passen aan een breed scala van taken en omgevingen. Het biedt een aanzienlijk niveau van flexibiliteit in de toepassing van de robotarm, waardoor de robotarm veelzijdiger en bruikbaarder wordt in verschillende industrieën en voor verschillende doeleinden. Deze programmeerbaarheid stelt gebruikers ook in staat om het systeem te optimaliseren op basis van hun specifieke behoeften, waardoor het potentieel voor efficiëntie en productiviteit wordt verhoogd.</w:t>
      </w:r>
    </w:p>
    <w:p w14:paraId="561299BC" w14:textId="125D1653" w:rsidR="00CC5BD3" w:rsidRDefault="00CC5BD3" w:rsidP="00CC5BD3">
      <w:pPr>
        <w:spacing w:before="0" w:after="160"/>
      </w:pPr>
      <w:r>
        <w:br w:type="page"/>
      </w:r>
    </w:p>
    <w:p w14:paraId="12EB76CB" w14:textId="67EF0804" w:rsidR="0043100D" w:rsidRDefault="00096566" w:rsidP="0043100D">
      <w:pPr>
        <w:pStyle w:val="Kop2"/>
      </w:pPr>
      <w:bookmarkStart w:id="181" w:name="_Toc136546197"/>
      <w:r>
        <w:lastRenderedPageBreak/>
        <w:t>Programmatie</w:t>
      </w:r>
      <w:bookmarkEnd w:id="181"/>
    </w:p>
    <w:p w14:paraId="036AFFE5" w14:textId="4D482631" w:rsidR="00BD7BE0" w:rsidRDefault="007C0749" w:rsidP="004C6478">
      <w:r>
        <w:t>Om te beginnen met het testen van de code</w:t>
      </w:r>
      <w:r w:rsidR="00C87111">
        <w:t xml:space="preserve"> werd dat stap voor stap gedaan. </w:t>
      </w:r>
      <w:r w:rsidR="001F23EF">
        <w:t xml:space="preserve">Eerst het sturen van de </w:t>
      </w:r>
      <w:r w:rsidR="00E752DD">
        <w:t>stappen</w:t>
      </w:r>
      <w:r w:rsidR="001F23EF">
        <w:t>motoren en servo</w:t>
      </w:r>
      <w:r w:rsidR="00E752DD">
        <w:t>motoren</w:t>
      </w:r>
      <w:r w:rsidR="001330C1">
        <w:t xml:space="preserve"> via de potentiometers. </w:t>
      </w:r>
      <w:r w:rsidR="00282BB2">
        <w:t xml:space="preserve">Dan </w:t>
      </w:r>
      <w:r w:rsidR="00AD65A6">
        <w:t>langzaam aan meer code toevoegen en testen of het werkt.</w:t>
      </w:r>
    </w:p>
    <w:p w14:paraId="287BD1E7" w14:textId="042341A6" w:rsidR="004B0AD8" w:rsidRPr="0061305D" w:rsidRDefault="00CF1C6A" w:rsidP="004C6478">
      <w:pPr>
        <w:rPr>
          <w:lang w:val="en-GB"/>
        </w:rPr>
      </w:pPr>
      <w:r>
        <w:t xml:space="preserve">Een voorbeeld van testen </w:t>
      </w:r>
      <w:r w:rsidR="00DB7D03">
        <w:t>is</w:t>
      </w:r>
      <w:r>
        <w:t xml:space="preserve"> de interruptie</w:t>
      </w:r>
      <w:r w:rsidR="00EC0AE5">
        <w:t xml:space="preserve"> (</w:t>
      </w:r>
      <w:r w:rsidR="003C2D4C">
        <w:fldChar w:fldCharType="begin"/>
      </w:r>
      <w:r w:rsidR="003C2D4C">
        <w:instrText xml:space="preserve"> REF _Ref136541095 \h </w:instrText>
      </w:r>
      <w:r w:rsidR="003C2D4C">
        <w:fldChar w:fldCharType="separate"/>
      </w:r>
      <w:r w:rsidR="00732DD9">
        <w:t xml:space="preserve">Codefragment </w:t>
      </w:r>
      <w:r w:rsidR="00732DD9">
        <w:rPr>
          <w:noProof/>
        </w:rPr>
        <w:t>12</w:t>
      </w:r>
      <w:r w:rsidR="003C2D4C">
        <w:fldChar w:fldCharType="end"/>
      </w:r>
      <w:r w:rsidR="003C2D4C">
        <w:t>).</w:t>
      </w:r>
      <w:r w:rsidR="00117403">
        <w:t xml:space="preserve">Om midden in de code te stoppen is er gebruikt gemaakt van </w:t>
      </w:r>
      <w:r w:rsidR="007D253E">
        <w:t>interruptie</w:t>
      </w:r>
      <w:r w:rsidR="007F4433">
        <w:t xml:space="preserve">. </w:t>
      </w:r>
      <w:r w:rsidR="0053235D">
        <w:t>Dat</w:t>
      </w:r>
      <w:r w:rsidR="007F4433">
        <w:t xml:space="preserve"> beteken</w:t>
      </w:r>
      <w:r w:rsidR="002317FF">
        <w:t xml:space="preserve">t </w:t>
      </w:r>
      <w:r w:rsidR="009F0973">
        <w:t xml:space="preserve">waar dan ook dat </w:t>
      </w:r>
      <w:r w:rsidR="001C2841">
        <w:t>de cyclus</w:t>
      </w:r>
      <w:r w:rsidR="009F0973">
        <w:t xml:space="preserve"> in de code zit, het zal</w:t>
      </w:r>
      <w:r w:rsidR="006831A4">
        <w:t xml:space="preserve"> </w:t>
      </w:r>
      <w:r w:rsidR="009F0973">
        <w:t xml:space="preserve">eerst de code van de </w:t>
      </w:r>
      <w:r w:rsidR="00B61C83">
        <w:t>interruptie</w:t>
      </w:r>
      <w:r w:rsidR="00BA6EB6">
        <w:t>knop uitvoeren.</w:t>
      </w:r>
      <w:r w:rsidR="00880A39">
        <w:t xml:space="preserve"> Hieronder is een</w:t>
      </w:r>
      <w:r w:rsidR="009E5D96">
        <w:t xml:space="preserve"> voorbeeld </w:t>
      </w:r>
      <w:r w:rsidR="00E11B04">
        <w:t>dat een led</w:t>
      </w:r>
      <w:r w:rsidR="00D56BC3">
        <w:t xml:space="preserve"> aan en uit zet als er op de knop wordt geduwd</w:t>
      </w:r>
      <w:r w:rsidR="0053235D">
        <w:t>. Deze</w:t>
      </w:r>
      <w:r w:rsidR="004C2076">
        <w:t xml:space="preserve"> is getest op een </w:t>
      </w:r>
      <w:r w:rsidR="00BB22F6">
        <w:t>A</w:t>
      </w:r>
      <w:r w:rsidR="004C2076">
        <w:t xml:space="preserve">rduino </w:t>
      </w:r>
      <w:r w:rsidR="00BB22F6">
        <w:t>U</w:t>
      </w:r>
      <w:r w:rsidR="004C2076">
        <w:t xml:space="preserve">no. </w:t>
      </w:r>
      <w:r w:rsidR="009B5EA5">
        <w:t>Enkel</w:t>
      </w:r>
      <w:r w:rsidR="00830B27">
        <w:t xml:space="preserve"> d</w:t>
      </w:r>
      <w:r w:rsidR="00C738F2">
        <w:t xml:space="preserve">igitale pinnen </w:t>
      </w:r>
      <w:r w:rsidR="00830B27">
        <w:t xml:space="preserve">2, 3 hebben een </w:t>
      </w:r>
      <w:r w:rsidR="00C7197C">
        <w:t>interruptie</w:t>
      </w:r>
      <w:r w:rsidR="00830B27">
        <w:t xml:space="preserve"> </w:t>
      </w:r>
      <w:r w:rsidR="00E463F0">
        <w:t xml:space="preserve">bij de </w:t>
      </w:r>
      <w:r w:rsidR="00BB22F6">
        <w:t>A</w:t>
      </w:r>
      <w:r w:rsidR="00E463F0">
        <w:t xml:space="preserve">rduino </w:t>
      </w:r>
      <w:r w:rsidR="00BB22F6">
        <w:t>U</w:t>
      </w:r>
      <w:r w:rsidR="00E463F0">
        <w:t>no.</w:t>
      </w:r>
      <w:r w:rsidR="00AF73FC">
        <w:t xml:space="preserve"> </w:t>
      </w:r>
      <w:r w:rsidR="00AF73FC" w:rsidRPr="0061305D">
        <w:rPr>
          <w:lang w:val="en-GB"/>
        </w:rPr>
        <w:t xml:space="preserve">Hiermee </w:t>
      </w:r>
      <w:r w:rsidR="00776275">
        <w:rPr>
          <w:lang w:val="en-GB"/>
        </w:rPr>
        <w:t>werd</w:t>
      </w:r>
      <w:r w:rsidR="00AF73FC" w:rsidRPr="0061305D">
        <w:rPr>
          <w:lang w:val="en-GB"/>
        </w:rPr>
        <w:t xml:space="preserve"> rekening </w:t>
      </w:r>
      <w:r w:rsidR="00776275">
        <w:rPr>
          <w:lang w:val="en-GB"/>
        </w:rPr>
        <w:t>ge</w:t>
      </w:r>
      <w:r w:rsidR="00AF73FC" w:rsidRPr="0061305D">
        <w:rPr>
          <w:lang w:val="en-GB"/>
        </w:rPr>
        <w:t>houden.</w:t>
      </w:r>
    </w:p>
    <w:p w14:paraId="2D23525D"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c1"/>
          <w:rFonts w:ascii="Consolas" w:hAnsi="Consolas"/>
          <w:color w:val="95A5A6"/>
          <w:spacing w:val="4"/>
          <w:lang w:val="en-US"/>
        </w:rPr>
        <w:t>// Pin connected to the interrupt</w:t>
      </w:r>
    </w:p>
    <w:p w14:paraId="3F1B8BC2"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const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int</w:t>
      </w:r>
      <w:r w:rsidRPr="00F74806">
        <w:rPr>
          <w:rStyle w:val="w"/>
          <w:rFonts w:ascii="Consolas" w:eastAsiaTheme="majorEastAsia" w:hAnsi="Consolas"/>
          <w:color w:val="000000"/>
          <w:spacing w:val="4"/>
          <w:lang w:val="en-US"/>
        </w:rPr>
        <w:t xml:space="preserve"> </w:t>
      </w:r>
      <w:r w:rsidRPr="00F74806">
        <w:rPr>
          <w:rStyle w:val="n"/>
          <w:rFonts w:ascii="Consolas" w:eastAsiaTheme="majorEastAsia" w:hAnsi="Consolas"/>
          <w:color w:val="434F54"/>
          <w:spacing w:val="4"/>
          <w:lang w:val="en-US"/>
        </w:rPr>
        <w:t>interruptPin</w:t>
      </w:r>
      <w:r w:rsidRPr="00F74806">
        <w:rPr>
          <w:rStyle w:val="w"/>
          <w:rFonts w:ascii="Consolas" w:eastAsiaTheme="majorEastAsia" w:hAnsi="Consolas"/>
          <w:color w:val="000000"/>
          <w:spacing w:val="4"/>
          <w:lang w:val="en-US"/>
        </w:rPr>
        <w:t xml:space="preserve"> </w:t>
      </w:r>
      <w:r w:rsidRPr="00F74806">
        <w:rPr>
          <w:rStyle w:val="o"/>
          <w:rFonts w:ascii="Consolas" w:eastAsiaTheme="majorEastAsia" w:hAnsi="Consolas"/>
          <w:color w:val="728E00"/>
          <w:spacing w:val="4"/>
          <w:lang w:val="en-US"/>
        </w:rPr>
        <w:t>=</w:t>
      </w:r>
      <w:r w:rsidRPr="00F74806">
        <w:rPr>
          <w:rStyle w:val="w"/>
          <w:rFonts w:ascii="Consolas" w:eastAsiaTheme="majorEastAsia" w:hAnsi="Consolas"/>
          <w:color w:val="000000"/>
          <w:spacing w:val="4"/>
          <w:lang w:val="en-US"/>
        </w:rPr>
        <w:t xml:space="preserve"> </w:t>
      </w:r>
      <w:r w:rsidRPr="00F74806">
        <w:rPr>
          <w:rStyle w:val="mi"/>
          <w:rFonts w:ascii="Consolas" w:eastAsiaTheme="majorEastAsia" w:hAnsi="Consolas"/>
          <w:color w:val="8A7B52"/>
          <w:spacing w:val="4"/>
          <w:lang w:val="en-US"/>
        </w:rPr>
        <w:t>2</w:t>
      </w:r>
      <w:r w:rsidRPr="00F74806">
        <w:rPr>
          <w:rStyle w:val="p"/>
          <w:rFonts w:ascii="Consolas" w:hAnsi="Consolas"/>
          <w:color w:val="000000"/>
          <w:spacing w:val="4"/>
          <w:lang w:val="en-US"/>
        </w:rPr>
        <w:t>;</w:t>
      </w:r>
    </w:p>
    <w:p w14:paraId="1ECD6061" w14:textId="77777777" w:rsidR="00B3152D" w:rsidRPr="00F74806" w:rsidRDefault="00B3152D" w:rsidP="00B3152D">
      <w:pPr>
        <w:pStyle w:val="HTML-voorafopgemaakt"/>
        <w:spacing w:line="244" w:lineRule="atLeast"/>
        <w:rPr>
          <w:rFonts w:ascii="Consolas" w:hAnsi="Consolas"/>
          <w:color w:val="000000"/>
          <w:spacing w:val="4"/>
          <w:lang w:val="en-US"/>
        </w:rPr>
      </w:pPr>
    </w:p>
    <w:p w14:paraId="47F726FB" w14:textId="77777777" w:rsidR="00B3152D" w:rsidRPr="00FB5896" w:rsidRDefault="00B3152D" w:rsidP="00B3152D">
      <w:pPr>
        <w:pStyle w:val="HTML-voorafopgemaakt"/>
        <w:spacing w:line="244" w:lineRule="atLeast"/>
        <w:rPr>
          <w:rFonts w:ascii="Consolas" w:hAnsi="Consolas"/>
          <w:color w:val="000000"/>
          <w:spacing w:val="4"/>
          <w:lang w:val="en-US"/>
        </w:rPr>
      </w:pPr>
      <w:r w:rsidRPr="00FB5896">
        <w:rPr>
          <w:rStyle w:val="c1"/>
          <w:rFonts w:ascii="Consolas" w:hAnsi="Consolas"/>
          <w:color w:val="95A5A6"/>
          <w:spacing w:val="4"/>
          <w:lang w:val="en-US"/>
        </w:rPr>
        <w:t>// Interrupt service routine</w:t>
      </w:r>
    </w:p>
    <w:p w14:paraId="6F9F386F" w14:textId="77777777" w:rsidR="00B3152D" w:rsidRPr="00FB5896" w:rsidRDefault="00B3152D" w:rsidP="00B3152D">
      <w:pPr>
        <w:pStyle w:val="HTML-voorafopgemaakt"/>
        <w:spacing w:line="244" w:lineRule="atLeast"/>
        <w:rPr>
          <w:rFonts w:ascii="Consolas" w:hAnsi="Consolas"/>
          <w:color w:val="000000"/>
          <w:spacing w:val="4"/>
          <w:lang w:val="en-US"/>
        </w:rPr>
      </w:pPr>
      <w:r w:rsidRPr="00FB5896">
        <w:rPr>
          <w:rStyle w:val="kr"/>
          <w:rFonts w:ascii="Consolas" w:eastAsiaTheme="majorEastAsia" w:hAnsi="Consolas"/>
          <w:color w:val="00979D"/>
          <w:spacing w:val="4"/>
          <w:lang w:val="en-US"/>
        </w:rPr>
        <w:t>void</w:t>
      </w:r>
      <w:r w:rsidRPr="00FB5896">
        <w:rPr>
          <w:rStyle w:val="w"/>
          <w:rFonts w:ascii="Consolas" w:eastAsiaTheme="majorEastAsia" w:hAnsi="Consolas"/>
          <w:color w:val="000000"/>
          <w:spacing w:val="4"/>
          <w:lang w:val="en-US"/>
        </w:rPr>
        <w:t xml:space="preserve"> </w:t>
      </w:r>
      <w:r w:rsidRPr="00FB5896">
        <w:rPr>
          <w:rStyle w:val="nf"/>
          <w:rFonts w:ascii="Consolas" w:eastAsiaTheme="majorEastAsia" w:hAnsi="Consolas"/>
          <w:color w:val="D35400"/>
          <w:spacing w:val="4"/>
          <w:lang w:val="en-US"/>
        </w:rPr>
        <w:t>handleInterrupt</w:t>
      </w:r>
      <w:r w:rsidRPr="00FB5896">
        <w:rPr>
          <w:rStyle w:val="p"/>
          <w:rFonts w:ascii="Consolas" w:hAnsi="Consolas"/>
          <w:color w:val="000000"/>
          <w:spacing w:val="4"/>
          <w:lang w:val="en-US"/>
        </w:rPr>
        <w:t>()</w:t>
      </w:r>
      <w:r w:rsidRPr="00FB5896">
        <w:rPr>
          <w:rStyle w:val="w"/>
          <w:rFonts w:ascii="Consolas" w:eastAsiaTheme="majorEastAsia" w:hAnsi="Consolas"/>
          <w:color w:val="000000"/>
          <w:spacing w:val="4"/>
          <w:lang w:val="en-US"/>
        </w:rPr>
        <w:t xml:space="preserve"> </w:t>
      </w:r>
      <w:r w:rsidRPr="00FB5896">
        <w:rPr>
          <w:rStyle w:val="p"/>
          <w:rFonts w:ascii="Consolas" w:hAnsi="Consolas"/>
          <w:color w:val="000000"/>
          <w:spacing w:val="4"/>
          <w:lang w:val="en-US"/>
        </w:rPr>
        <w:t>{</w:t>
      </w:r>
    </w:p>
    <w:p w14:paraId="4A44DE94" w14:textId="77777777" w:rsidR="00B3152D" w:rsidRPr="00F74806" w:rsidRDefault="00B3152D" w:rsidP="00B3152D">
      <w:pPr>
        <w:pStyle w:val="HTML-voorafopgemaakt"/>
        <w:spacing w:line="244" w:lineRule="atLeast"/>
        <w:rPr>
          <w:rFonts w:ascii="Consolas" w:hAnsi="Consolas"/>
          <w:color w:val="000000"/>
          <w:spacing w:val="4"/>
          <w:lang w:val="en-US"/>
        </w:rPr>
      </w:pPr>
      <w:r w:rsidRPr="00FB589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digitalWrite</w:t>
      </w:r>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HIGH</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Turn on the LED</w:t>
      </w:r>
    </w:p>
    <w:p w14:paraId="4F1BAF1A"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delay</w:t>
      </w:r>
      <w:r w:rsidRPr="00F74806">
        <w:rPr>
          <w:rStyle w:val="p"/>
          <w:rFonts w:ascii="Consolas" w:hAnsi="Consolas"/>
          <w:color w:val="000000"/>
          <w:spacing w:val="4"/>
          <w:lang w:val="en-US"/>
        </w:rPr>
        <w:t>(</w:t>
      </w:r>
      <w:r w:rsidRPr="00F74806">
        <w:rPr>
          <w:rStyle w:val="mi"/>
          <w:rFonts w:ascii="Consolas" w:eastAsiaTheme="majorEastAsia" w:hAnsi="Consolas"/>
          <w:color w:val="8A7B52"/>
          <w:spacing w:val="4"/>
          <w:lang w:val="en-US"/>
        </w:rPr>
        <w:t>500</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Keep the LED on for 500 milliseconds</w:t>
      </w:r>
    </w:p>
    <w:p w14:paraId="74196264"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digitalWrite</w:t>
      </w:r>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LOW</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Turn off the LED</w:t>
      </w:r>
    </w:p>
    <w:p w14:paraId="0CE09064"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p"/>
          <w:rFonts w:ascii="Consolas" w:hAnsi="Consolas"/>
          <w:color w:val="000000"/>
          <w:spacing w:val="4"/>
          <w:lang w:val="en-US"/>
        </w:rPr>
        <w:t>}</w:t>
      </w:r>
    </w:p>
    <w:p w14:paraId="1E0FFBC3" w14:textId="77777777" w:rsidR="00B3152D" w:rsidRPr="00F74806" w:rsidRDefault="00B3152D" w:rsidP="00B3152D">
      <w:pPr>
        <w:pStyle w:val="HTML-voorafopgemaakt"/>
        <w:spacing w:line="244" w:lineRule="atLeast"/>
        <w:rPr>
          <w:rFonts w:ascii="Consolas" w:hAnsi="Consolas"/>
          <w:color w:val="000000"/>
          <w:spacing w:val="4"/>
          <w:lang w:val="en-US"/>
        </w:rPr>
      </w:pPr>
    </w:p>
    <w:p w14:paraId="663A1A7D"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void</w:t>
      </w:r>
      <w:r w:rsidRPr="00F74806">
        <w:rPr>
          <w:rStyle w:val="w"/>
          <w:rFonts w:ascii="Consolas" w:eastAsiaTheme="majorEastAsia" w:hAnsi="Consolas"/>
          <w:color w:val="000000"/>
          <w:spacing w:val="4"/>
          <w:lang w:val="en-US"/>
        </w:rPr>
        <w:t xml:space="preserve"> </w:t>
      </w:r>
      <w:r w:rsidRPr="00F74806">
        <w:rPr>
          <w:rStyle w:val="nb"/>
          <w:rFonts w:ascii="Consolas" w:hAnsi="Consolas"/>
          <w:color w:val="728E00"/>
          <w:spacing w:val="4"/>
          <w:lang w:val="en-US"/>
        </w:rPr>
        <w:t>setup</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p"/>
          <w:rFonts w:ascii="Consolas" w:hAnsi="Consolas"/>
          <w:color w:val="000000"/>
          <w:spacing w:val="4"/>
          <w:lang w:val="en-US"/>
        </w:rPr>
        <w:t>{</w:t>
      </w:r>
    </w:p>
    <w:p w14:paraId="5E172585"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Attach interrupt to the pin</w:t>
      </w:r>
    </w:p>
    <w:p w14:paraId="39073FAD" w14:textId="77777777" w:rsidR="00B3152D" w:rsidRPr="00F74806" w:rsidRDefault="00B3152D" w:rsidP="00B3152D">
      <w:pPr>
        <w:pStyle w:val="HTML-voorafopgemaakt"/>
        <w:spacing w:line="244" w:lineRule="atLeast"/>
        <w:rPr>
          <w:rFonts w:ascii="Consolas" w:hAnsi="Consolas"/>
          <w:color w:val="000000"/>
          <w:spacing w:val="4"/>
          <w:lang w:val="fr-BE"/>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fr-BE"/>
        </w:rPr>
        <w:t>attachInterrupt</w:t>
      </w:r>
      <w:r w:rsidRPr="00F74806">
        <w:rPr>
          <w:rStyle w:val="p"/>
          <w:rFonts w:ascii="Consolas" w:hAnsi="Consolas"/>
          <w:color w:val="000000"/>
          <w:spacing w:val="4"/>
          <w:lang w:val="fr-BE"/>
        </w:rPr>
        <w:t>(</w:t>
      </w:r>
      <w:r w:rsidRPr="00F74806">
        <w:rPr>
          <w:rStyle w:val="n"/>
          <w:rFonts w:ascii="Consolas" w:eastAsiaTheme="majorEastAsia" w:hAnsi="Consolas"/>
          <w:color w:val="434F54"/>
          <w:spacing w:val="4"/>
          <w:lang w:val="fr-BE"/>
        </w:rPr>
        <w:t>digitalPinToInterrupt</w:t>
      </w:r>
      <w:r w:rsidRPr="00F74806">
        <w:rPr>
          <w:rStyle w:val="p"/>
          <w:rFonts w:ascii="Consolas" w:hAnsi="Consolas"/>
          <w:color w:val="000000"/>
          <w:spacing w:val="4"/>
          <w:lang w:val="fr-BE"/>
        </w:rPr>
        <w:t>(</w:t>
      </w:r>
      <w:r w:rsidRPr="00F74806">
        <w:rPr>
          <w:rStyle w:val="n"/>
          <w:rFonts w:ascii="Consolas" w:eastAsiaTheme="majorEastAsia" w:hAnsi="Consolas"/>
          <w:color w:val="434F54"/>
          <w:spacing w:val="4"/>
          <w:lang w:val="fr-BE"/>
        </w:rPr>
        <w:t>interruptPin</w:t>
      </w:r>
      <w:r w:rsidRPr="00F74806">
        <w:rPr>
          <w:rStyle w:val="p"/>
          <w:rFonts w:ascii="Consolas" w:hAnsi="Consolas"/>
          <w:color w:val="000000"/>
          <w:spacing w:val="4"/>
          <w:lang w:val="fr-BE"/>
        </w:rPr>
        <w:t>),</w:t>
      </w:r>
      <w:r w:rsidRPr="00F74806">
        <w:rPr>
          <w:rStyle w:val="w"/>
          <w:rFonts w:ascii="Consolas" w:eastAsiaTheme="majorEastAsia" w:hAnsi="Consolas"/>
          <w:color w:val="000000"/>
          <w:spacing w:val="4"/>
          <w:lang w:val="fr-BE"/>
        </w:rPr>
        <w:t xml:space="preserve"> </w:t>
      </w:r>
      <w:r w:rsidRPr="00F74806">
        <w:rPr>
          <w:rStyle w:val="n"/>
          <w:rFonts w:ascii="Consolas" w:eastAsiaTheme="majorEastAsia" w:hAnsi="Consolas"/>
          <w:color w:val="434F54"/>
          <w:spacing w:val="4"/>
          <w:lang w:val="fr-BE"/>
        </w:rPr>
        <w:t>handleInterrupt</w:t>
      </w:r>
      <w:r w:rsidRPr="00F74806">
        <w:rPr>
          <w:rStyle w:val="p"/>
          <w:rFonts w:ascii="Consolas" w:hAnsi="Consolas"/>
          <w:color w:val="000000"/>
          <w:spacing w:val="4"/>
          <w:lang w:val="fr-BE"/>
        </w:rPr>
        <w:t>,</w:t>
      </w:r>
      <w:r w:rsidRPr="00F74806">
        <w:rPr>
          <w:rStyle w:val="w"/>
          <w:rFonts w:ascii="Consolas" w:eastAsiaTheme="majorEastAsia" w:hAnsi="Consolas"/>
          <w:color w:val="000000"/>
          <w:spacing w:val="4"/>
          <w:lang w:val="fr-BE"/>
        </w:rPr>
        <w:t xml:space="preserve"> </w:t>
      </w:r>
      <w:r w:rsidRPr="00F74806">
        <w:rPr>
          <w:rStyle w:val="n"/>
          <w:rFonts w:ascii="Consolas" w:eastAsiaTheme="majorEastAsia" w:hAnsi="Consolas"/>
          <w:color w:val="434F54"/>
          <w:spacing w:val="4"/>
          <w:lang w:val="fr-BE"/>
        </w:rPr>
        <w:t>CHANGE</w:t>
      </w:r>
      <w:r w:rsidRPr="00F74806">
        <w:rPr>
          <w:rStyle w:val="p"/>
          <w:rFonts w:ascii="Consolas" w:hAnsi="Consolas"/>
          <w:color w:val="000000"/>
          <w:spacing w:val="4"/>
          <w:lang w:val="fr-BE"/>
        </w:rPr>
        <w:t>);</w:t>
      </w:r>
    </w:p>
    <w:p w14:paraId="662299F3" w14:textId="77777777" w:rsidR="00B3152D" w:rsidRPr="00F74806" w:rsidRDefault="00B3152D" w:rsidP="00B3152D">
      <w:pPr>
        <w:pStyle w:val="HTML-voorafopgemaakt"/>
        <w:spacing w:line="244" w:lineRule="atLeast"/>
        <w:rPr>
          <w:rFonts w:ascii="Consolas" w:hAnsi="Consolas"/>
          <w:color w:val="000000"/>
          <w:spacing w:val="4"/>
          <w:lang w:val="fr-BE"/>
        </w:rPr>
      </w:pPr>
    </w:p>
    <w:p w14:paraId="5878F1C4"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fr-BE"/>
        </w:rPr>
        <w:t xml:space="preserve">  </w:t>
      </w:r>
      <w:r w:rsidRPr="00F74806">
        <w:rPr>
          <w:rStyle w:val="c1"/>
          <w:rFonts w:ascii="Consolas" w:hAnsi="Consolas"/>
          <w:color w:val="95A5A6"/>
          <w:spacing w:val="4"/>
          <w:lang w:val="en-US"/>
        </w:rPr>
        <w:t>// Set the LED pin as an output</w:t>
      </w:r>
    </w:p>
    <w:p w14:paraId="32DFDB06"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pinMode</w:t>
      </w:r>
      <w:r w:rsidRPr="00F74806">
        <w:rPr>
          <w:rStyle w:val="p"/>
          <w:rFonts w:ascii="Consolas" w:hAnsi="Consolas"/>
          <w:color w:val="000000"/>
          <w:spacing w:val="4"/>
          <w:lang w:val="en-US"/>
        </w:rPr>
        <w:t>(</w:t>
      </w:r>
      <w:r w:rsidRPr="00F74806">
        <w:rPr>
          <w:rStyle w:val="kr"/>
          <w:rFonts w:ascii="Consolas" w:eastAsiaTheme="majorEastAsia" w:hAnsi="Consolas"/>
          <w:color w:val="00979D"/>
          <w:spacing w:val="4"/>
          <w:lang w:val="en-US"/>
        </w:rPr>
        <w:t>LED_BUILTIN</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kr"/>
          <w:rFonts w:ascii="Consolas" w:eastAsiaTheme="majorEastAsia" w:hAnsi="Consolas"/>
          <w:color w:val="00979D"/>
          <w:spacing w:val="4"/>
          <w:lang w:val="en-US"/>
        </w:rPr>
        <w:t>OUTPUT</w:t>
      </w:r>
      <w:r w:rsidRPr="00F74806">
        <w:rPr>
          <w:rStyle w:val="p"/>
          <w:rFonts w:ascii="Consolas" w:hAnsi="Consolas"/>
          <w:color w:val="000000"/>
          <w:spacing w:val="4"/>
          <w:lang w:val="en-US"/>
        </w:rPr>
        <w:t>);</w:t>
      </w:r>
    </w:p>
    <w:p w14:paraId="50E24175"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p"/>
          <w:rFonts w:ascii="Consolas" w:hAnsi="Consolas"/>
          <w:color w:val="000000"/>
          <w:spacing w:val="4"/>
          <w:lang w:val="en-US"/>
        </w:rPr>
        <w:t>}</w:t>
      </w:r>
    </w:p>
    <w:p w14:paraId="12F5FBE6" w14:textId="77777777" w:rsidR="00B3152D" w:rsidRPr="00F74806" w:rsidRDefault="00B3152D" w:rsidP="00B3152D">
      <w:pPr>
        <w:pStyle w:val="HTML-voorafopgemaakt"/>
        <w:spacing w:line="244" w:lineRule="atLeast"/>
        <w:rPr>
          <w:rFonts w:ascii="Consolas" w:hAnsi="Consolas"/>
          <w:color w:val="000000"/>
          <w:spacing w:val="4"/>
          <w:lang w:val="en-US"/>
        </w:rPr>
      </w:pPr>
    </w:p>
    <w:p w14:paraId="01CD6A98"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kr"/>
          <w:rFonts w:ascii="Consolas" w:eastAsiaTheme="majorEastAsia" w:hAnsi="Consolas"/>
          <w:color w:val="00979D"/>
          <w:spacing w:val="4"/>
          <w:lang w:val="en-US"/>
        </w:rPr>
        <w:t>void</w:t>
      </w:r>
      <w:r w:rsidRPr="00F74806">
        <w:rPr>
          <w:rStyle w:val="w"/>
          <w:rFonts w:ascii="Consolas" w:eastAsiaTheme="majorEastAsia" w:hAnsi="Consolas"/>
          <w:color w:val="000000"/>
          <w:spacing w:val="4"/>
          <w:lang w:val="en-US"/>
        </w:rPr>
        <w:t xml:space="preserve"> </w:t>
      </w:r>
      <w:r w:rsidRPr="00F74806">
        <w:rPr>
          <w:rStyle w:val="nb"/>
          <w:rFonts w:ascii="Consolas" w:hAnsi="Consolas"/>
          <w:color w:val="728E00"/>
          <w:spacing w:val="4"/>
          <w:lang w:val="en-US"/>
        </w:rPr>
        <w:t>loop</w:t>
      </w:r>
      <w:r w:rsidRPr="00F74806">
        <w:rPr>
          <w:rStyle w:val="p"/>
          <w:rFonts w:ascii="Consolas" w:hAnsi="Consolas"/>
          <w:color w:val="000000"/>
          <w:spacing w:val="4"/>
          <w:lang w:val="en-US"/>
        </w:rPr>
        <w:t>()</w:t>
      </w:r>
      <w:r w:rsidRPr="00F74806">
        <w:rPr>
          <w:rStyle w:val="w"/>
          <w:rFonts w:ascii="Consolas" w:eastAsiaTheme="majorEastAsia" w:hAnsi="Consolas"/>
          <w:color w:val="000000"/>
          <w:spacing w:val="4"/>
          <w:lang w:val="en-US"/>
        </w:rPr>
        <w:t xml:space="preserve"> </w:t>
      </w:r>
      <w:r w:rsidRPr="00F74806">
        <w:rPr>
          <w:rStyle w:val="p"/>
          <w:rFonts w:ascii="Consolas" w:hAnsi="Consolas"/>
          <w:color w:val="000000"/>
          <w:spacing w:val="4"/>
          <w:lang w:val="en-US"/>
        </w:rPr>
        <w:t>{</w:t>
      </w:r>
    </w:p>
    <w:p w14:paraId="407EF9FF"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c1"/>
          <w:rFonts w:ascii="Consolas" w:hAnsi="Consolas"/>
          <w:color w:val="95A5A6"/>
          <w:spacing w:val="4"/>
          <w:lang w:val="en-US"/>
        </w:rPr>
        <w:t>// Delay for a short period</w:t>
      </w:r>
    </w:p>
    <w:p w14:paraId="62498EFE" w14:textId="77777777" w:rsidR="00B3152D" w:rsidRPr="00F74806" w:rsidRDefault="00B3152D" w:rsidP="00B3152D">
      <w:pPr>
        <w:pStyle w:val="HTML-voorafopgemaakt"/>
        <w:spacing w:line="244" w:lineRule="atLeast"/>
        <w:rPr>
          <w:rFonts w:ascii="Consolas" w:hAnsi="Consolas"/>
          <w:color w:val="000000"/>
          <w:spacing w:val="4"/>
          <w:lang w:val="en-US"/>
        </w:rPr>
      </w:pPr>
      <w:r w:rsidRPr="00F74806">
        <w:rPr>
          <w:rStyle w:val="w"/>
          <w:rFonts w:ascii="Consolas" w:eastAsiaTheme="majorEastAsia" w:hAnsi="Consolas"/>
          <w:color w:val="000000"/>
          <w:spacing w:val="4"/>
          <w:lang w:val="en-US"/>
        </w:rPr>
        <w:t xml:space="preserve">  </w:t>
      </w:r>
      <w:r w:rsidRPr="00F74806">
        <w:rPr>
          <w:rStyle w:val="nf"/>
          <w:rFonts w:ascii="Consolas" w:eastAsiaTheme="majorEastAsia" w:hAnsi="Consolas"/>
          <w:color w:val="D35400"/>
          <w:spacing w:val="4"/>
          <w:lang w:val="en-US"/>
        </w:rPr>
        <w:t>delay</w:t>
      </w:r>
      <w:r w:rsidRPr="00F74806">
        <w:rPr>
          <w:rStyle w:val="p"/>
          <w:rFonts w:ascii="Consolas" w:hAnsi="Consolas"/>
          <w:color w:val="000000"/>
          <w:spacing w:val="4"/>
          <w:lang w:val="en-US"/>
        </w:rPr>
        <w:t>(</w:t>
      </w:r>
      <w:r w:rsidRPr="00F74806">
        <w:rPr>
          <w:rStyle w:val="mi"/>
          <w:rFonts w:ascii="Consolas" w:eastAsiaTheme="majorEastAsia" w:hAnsi="Consolas"/>
          <w:color w:val="8A7B52"/>
          <w:spacing w:val="4"/>
          <w:lang w:val="en-US"/>
        </w:rPr>
        <w:t>500</w:t>
      </w:r>
      <w:r w:rsidRPr="00F74806">
        <w:rPr>
          <w:rStyle w:val="p"/>
          <w:rFonts w:ascii="Consolas" w:hAnsi="Consolas"/>
          <w:color w:val="000000"/>
          <w:spacing w:val="4"/>
          <w:lang w:val="en-US"/>
        </w:rPr>
        <w:t>);</w:t>
      </w:r>
    </w:p>
    <w:p w14:paraId="3AFF9192" w14:textId="77777777" w:rsidR="00B3152D" w:rsidRPr="0061305D" w:rsidRDefault="00B3152D" w:rsidP="00B3152D">
      <w:pPr>
        <w:pStyle w:val="HTML-voorafopgemaakt"/>
        <w:spacing w:line="244" w:lineRule="atLeast"/>
        <w:rPr>
          <w:rFonts w:ascii="Consolas" w:hAnsi="Consolas"/>
          <w:color w:val="000000"/>
          <w:spacing w:val="4"/>
        </w:rPr>
      </w:pPr>
      <w:r w:rsidRPr="0061305D">
        <w:rPr>
          <w:rStyle w:val="p"/>
          <w:rFonts w:ascii="Consolas" w:hAnsi="Consolas"/>
          <w:color w:val="000000"/>
          <w:spacing w:val="4"/>
        </w:rPr>
        <w:t>}</w:t>
      </w:r>
    </w:p>
    <w:p w14:paraId="1EA1B307" w14:textId="77777777" w:rsidR="005C08FC" w:rsidRDefault="005C08FC" w:rsidP="00B3152D">
      <w:pPr>
        <w:pStyle w:val="HTML-voorafopgemaakt"/>
        <w:spacing w:line="244" w:lineRule="atLeast"/>
        <w:rPr>
          <w:rFonts w:ascii="Consolas" w:hAnsi="Consolas"/>
          <w:color w:val="000000"/>
          <w:spacing w:val="4"/>
        </w:rPr>
      </w:pPr>
    </w:p>
    <w:p w14:paraId="4602AAEA" w14:textId="5A5185E7" w:rsidR="00FE561F" w:rsidRDefault="00F670A3" w:rsidP="00F670A3">
      <w:pPr>
        <w:pStyle w:val="Bijschrift"/>
        <w:jc w:val="both"/>
        <w:sectPr w:rsidR="00FE561F" w:rsidSect="00995550">
          <w:pgSz w:w="11906" w:h="16838"/>
          <w:pgMar w:top="1417" w:right="1417" w:bottom="1417" w:left="1417" w:header="708" w:footer="708" w:gutter="0"/>
          <w:cols w:space="708"/>
          <w:titlePg/>
          <w:docGrid w:linePitch="360"/>
        </w:sectPr>
      </w:pPr>
      <w:bookmarkStart w:id="182" w:name="_Ref136541095"/>
      <w:bookmarkStart w:id="183" w:name="_Toc136546266"/>
      <w:r>
        <w:t xml:space="preserve">Codefragment </w:t>
      </w:r>
      <w:r>
        <w:fldChar w:fldCharType="begin"/>
      </w:r>
      <w:r>
        <w:instrText xml:space="preserve"> SEQ Codefragment \* ARABIC </w:instrText>
      </w:r>
      <w:r>
        <w:fldChar w:fldCharType="separate"/>
      </w:r>
      <w:r w:rsidR="00732DD9">
        <w:rPr>
          <w:noProof/>
        </w:rPr>
        <w:t>12</w:t>
      </w:r>
      <w:r>
        <w:fldChar w:fldCharType="end"/>
      </w:r>
      <w:bookmarkEnd w:id="182"/>
      <w:r>
        <w:t xml:space="preserve">: </w:t>
      </w:r>
      <w:r w:rsidRPr="00BB40AD">
        <w:t>Indrukken van de save knop</w:t>
      </w:r>
      <w:bookmarkEnd w:id="183"/>
    </w:p>
    <w:p w14:paraId="492C02A1" w14:textId="22241512" w:rsidR="0043564F" w:rsidRPr="0043564F" w:rsidRDefault="00213776" w:rsidP="0043564F">
      <w:pPr>
        <w:pStyle w:val="Kop2"/>
      </w:pPr>
      <w:bookmarkStart w:id="184" w:name="_Toc136546198"/>
      <w:r>
        <w:lastRenderedPageBreak/>
        <w:t>M</w:t>
      </w:r>
      <w:r w:rsidR="0043564F">
        <w:t>echani</w:t>
      </w:r>
      <w:r>
        <w:t>sche onderdelen</w:t>
      </w:r>
      <w:bookmarkEnd w:id="184"/>
    </w:p>
    <w:p w14:paraId="134117DC" w14:textId="52C60DB1" w:rsidR="00C164BA" w:rsidRDefault="00C164BA" w:rsidP="00C164BA">
      <w:r>
        <w:t xml:space="preserve">In het mechanisch ontwerp vallen realisatie en testen steeds samen. Dit omdat </w:t>
      </w:r>
      <w:r w:rsidR="005E1DDA">
        <w:t>met 3D-printen snel een aanpassing aan een onderdeel kan worden gemaakt</w:t>
      </w:r>
      <w:r w:rsidR="00552D59">
        <w:t>.</w:t>
      </w:r>
      <w:r w:rsidR="007B60B6">
        <w:t xml:space="preserve"> </w:t>
      </w:r>
      <w:r w:rsidR="00B30916">
        <w:t>Aandachtspunten zoals toleranties en het correct passen van onderdelen kunnen via meerdere versies worden geperfectioneerd.</w:t>
      </w:r>
      <w:r w:rsidR="00F16DED">
        <w:t xml:space="preserve"> Ook hier is de kracht van 3D-ontwerp weer erg opvallend. Toleranties kunnen worden toegevoegd en bij een nieuwe versie makkelijk worden aangepast. </w:t>
      </w:r>
      <w:r w:rsidR="004505DE">
        <w:t>D</w:t>
      </w:r>
      <w:r w:rsidR="00F16DED">
        <w:t>at zonder het volledig</w:t>
      </w:r>
      <w:r w:rsidR="004505DE">
        <w:t>e</w:t>
      </w:r>
      <w:r w:rsidR="00F16DED">
        <w:t xml:space="preserve"> design opnieuw te tekenen. </w:t>
      </w:r>
      <w:r w:rsidR="00C269C7">
        <w:t>M</w:t>
      </w:r>
      <w:r w:rsidR="003458FC">
        <w:t xml:space="preserve">otoren </w:t>
      </w:r>
      <w:r w:rsidR="00C269C7">
        <w:t xml:space="preserve">kunnen </w:t>
      </w:r>
      <w:r w:rsidR="003458FC">
        <w:t>rechtstreeks worden toegevoegd om de kans op fouten te verkleinen.</w:t>
      </w:r>
    </w:p>
    <w:p w14:paraId="24CE9157" w14:textId="7710CBBE" w:rsidR="003B0BB6" w:rsidRDefault="00951D34" w:rsidP="00C164BA">
      <w:r>
        <w:t>De</w:t>
      </w:r>
      <w:r w:rsidR="004A3F0D" w:rsidRPr="00155FBB">
        <w:t xml:space="preserve"> tandwielen</w:t>
      </w:r>
      <w:r>
        <w:t xml:space="preserve"> pasten</w:t>
      </w:r>
      <w:r w:rsidR="004A3F0D" w:rsidRPr="00155FBB">
        <w:t xml:space="preserve"> niet </w:t>
      </w:r>
      <w:r w:rsidR="00521C14" w:rsidRPr="00155FBB">
        <w:t>meteen</w:t>
      </w:r>
      <w:r w:rsidR="004A3F0D" w:rsidRPr="00155FBB">
        <w:t xml:space="preserve"> op de assen van de stappenmotoren. </w:t>
      </w:r>
      <w:r w:rsidR="00D01A55" w:rsidRPr="00155FBB">
        <w:t xml:space="preserve">De tolerantiewaarden </w:t>
      </w:r>
      <w:r w:rsidR="00D837BA" w:rsidRPr="00155FBB">
        <w:t xml:space="preserve">werden aangepast en </w:t>
      </w:r>
      <w:r w:rsidR="00FA4681" w:rsidRPr="00155FBB">
        <w:t>enkele tijd later</w:t>
      </w:r>
      <w:r w:rsidR="00D837BA" w:rsidRPr="00155FBB">
        <w:t xml:space="preserve"> kon het prototype worden opgebouwd.</w:t>
      </w:r>
    </w:p>
    <w:p w14:paraId="578035EF" w14:textId="6298E26D" w:rsidR="00D0150B" w:rsidRDefault="00E07533" w:rsidP="00C164BA">
      <w:r>
        <w:t xml:space="preserve">Wanneer meerdere </w:t>
      </w:r>
      <w:r w:rsidR="000C452D">
        <w:t xml:space="preserve">versies van </w:t>
      </w:r>
      <w:r>
        <w:t xml:space="preserve">grote onderdelen </w:t>
      </w:r>
      <w:r w:rsidR="000C452D">
        <w:t>worden geprint,</w:t>
      </w:r>
      <w:r>
        <w:t xml:space="preserve"> is </w:t>
      </w:r>
      <w:r w:rsidR="00FC6240">
        <w:t xml:space="preserve">denken aan de manier </w:t>
      </w:r>
      <w:r w:rsidR="00F32E68">
        <w:t xml:space="preserve">waarop </w:t>
      </w:r>
      <w:r w:rsidR="00FC6240">
        <w:t>ze worden geprint een erg belangrijk detail.</w:t>
      </w:r>
      <w:r w:rsidR="00F32E68">
        <w:t xml:space="preserve"> Dit is ecologisch in twee richtingen: er is minder ondersteunend materiaal nodig en het hele onderdeel moet niet steeds </w:t>
      </w:r>
      <w:r w:rsidR="00D00E1B">
        <w:t xml:space="preserve">opnieuw </w:t>
      </w:r>
      <w:r w:rsidR="00F32E68">
        <w:t>worden</w:t>
      </w:r>
      <w:r w:rsidR="005C4D78">
        <w:t xml:space="preserve"> geprint</w:t>
      </w:r>
      <w:r w:rsidR="00F32E68">
        <w:t>. Een mooi voorbeeld hiervan is zichtbaar in</w:t>
      </w:r>
      <w:r w:rsidR="00106612">
        <w:t xml:space="preserve"> </w:t>
      </w:r>
      <w:r w:rsidR="00D0150B">
        <w:fldChar w:fldCharType="begin"/>
      </w:r>
      <w:r w:rsidR="00D0150B">
        <w:instrText xml:space="preserve"> REF _Ref136501253 \h </w:instrText>
      </w:r>
      <w:r w:rsidR="00D0150B">
        <w:fldChar w:fldCharType="separate"/>
      </w:r>
      <w:r w:rsidR="00732DD9">
        <w:t xml:space="preserve">Figuur </w:t>
      </w:r>
      <w:r w:rsidR="00732DD9">
        <w:rPr>
          <w:noProof/>
        </w:rPr>
        <w:t>40</w:t>
      </w:r>
      <w:r w:rsidR="00D0150B">
        <w:fldChar w:fldCharType="end"/>
      </w:r>
      <w:r w:rsidR="00106612">
        <w:t xml:space="preserve">. Dit onderdeel werd in meerdere delen opgesplitst om </w:t>
      </w:r>
      <w:r w:rsidR="00EA53A4">
        <w:t xml:space="preserve">de print met minder ondersteuning en </w:t>
      </w:r>
      <w:r w:rsidR="00E4314D">
        <w:t>korter uit te voeren.</w:t>
      </w:r>
      <w:r w:rsidR="005C0F88">
        <w:t xml:space="preserve"> Met als eindresultaat </w:t>
      </w:r>
      <w:r w:rsidR="005C0F88">
        <w:fldChar w:fldCharType="begin"/>
      </w:r>
      <w:r w:rsidR="005C0F88">
        <w:instrText xml:space="preserve"> REF _Ref136542338 \h </w:instrText>
      </w:r>
      <w:r w:rsidR="005C0F88">
        <w:fldChar w:fldCharType="separate"/>
      </w:r>
      <w:r w:rsidR="00732DD9">
        <w:t xml:space="preserve">Figuur </w:t>
      </w:r>
      <w:r w:rsidR="00732DD9">
        <w:rPr>
          <w:noProof/>
        </w:rPr>
        <w:t>39</w:t>
      </w:r>
      <w:r w:rsidR="005C0F88">
        <w:fldChar w:fldCharType="end"/>
      </w:r>
      <w:r w:rsidR="005C0F88">
        <w:t>.</w:t>
      </w:r>
    </w:p>
    <w:p w14:paraId="15097C57" w14:textId="4A032F93" w:rsidR="005C0F88" w:rsidRDefault="005C0F88" w:rsidP="00C164BA"/>
    <w:p w14:paraId="10D9AE4F" w14:textId="77450121" w:rsidR="009942C6" w:rsidRDefault="005C0F88" w:rsidP="0064325C">
      <w:r>
        <w:rPr>
          <w:noProof/>
          <w:lang w:val="en-GB"/>
        </w:rPr>
        <w:drawing>
          <wp:anchor distT="0" distB="0" distL="114300" distR="114300" simplePos="0" relativeHeight="251745792" behindDoc="0" locked="0" layoutInCell="1" allowOverlap="1" wp14:anchorId="49C0AFDE" wp14:editId="62716180">
            <wp:simplePos x="0" y="0"/>
            <wp:positionH relativeFrom="column">
              <wp:posOffset>3527425</wp:posOffset>
            </wp:positionH>
            <wp:positionV relativeFrom="paragraph">
              <wp:posOffset>45085</wp:posOffset>
            </wp:positionV>
            <wp:extent cx="2168525" cy="2194560"/>
            <wp:effectExtent l="0" t="0" r="3175" b="0"/>
            <wp:wrapSquare wrapText="bothSides"/>
            <wp:docPr id="377976261" name="Afbeelding 377976261" descr="Afbeelding met gereedschap, overdekt, machine,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6261" name="Afbeelding 1" descr="Afbeelding met gereedschap, overdekt, machine, muur&#10;&#10;Automatisch gegenereerde beschrijvi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692" t="28559" r="5213" b="25801"/>
                    <a:stretch/>
                  </pic:blipFill>
                  <pic:spPr bwMode="auto">
                    <a:xfrm>
                      <a:off x="0" y="0"/>
                      <a:ext cx="2168525"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0" locked="0" layoutInCell="1" allowOverlap="1" wp14:anchorId="7C658DFB" wp14:editId="78CB6F8E">
                <wp:simplePos x="0" y="0"/>
                <wp:positionH relativeFrom="column">
                  <wp:posOffset>3585210</wp:posOffset>
                </wp:positionH>
                <wp:positionV relativeFrom="paragraph">
                  <wp:posOffset>2393950</wp:posOffset>
                </wp:positionV>
                <wp:extent cx="1930400" cy="635"/>
                <wp:effectExtent l="0" t="0" r="0" b="0"/>
                <wp:wrapSquare wrapText="bothSides"/>
                <wp:docPr id="935102990" name="Tekstvak 935102990"/>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280011EA" w14:textId="527298ED" w:rsidR="005C0F88" w:rsidRPr="00893E00" w:rsidRDefault="005C0F88" w:rsidP="005C0F88">
                            <w:pPr>
                              <w:pStyle w:val="Bijschrift"/>
                              <w:rPr>
                                <w:noProof/>
                                <w:sz w:val="24"/>
                                <w:lang w:val="en-GB"/>
                              </w:rPr>
                            </w:pPr>
                            <w:bookmarkStart w:id="185" w:name="_Ref136542338"/>
                            <w:bookmarkStart w:id="186" w:name="_Toc136546242"/>
                            <w:r>
                              <w:t xml:space="preserve">Figuur </w:t>
                            </w:r>
                            <w:r>
                              <w:fldChar w:fldCharType="begin"/>
                            </w:r>
                            <w:r>
                              <w:instrText xml:space="preserve"> SEQ Figuur \* ARABIC </w:instrText>
                            </w:r>
                            <w:r>
                              <w:fldChar w:fldCharType="separate"/>
                            </w:r>
                            <w:r w:rsidR="00732DD9">
                              <w:rPr>
                                <w:noProof/>
                              </w:rPr>
                              <w:t>39</w:t>
                            </w:r>
                            <w:r>
                              <w:fldChar w:fldCharType="end"/>
                            </w:r>
                            <w:bookmarkEnd w:id="185"/>
                            <w:r>
                              <w:t>: Eindresultaat robotarm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58DFB" id="Tekstvak 935102990" o:spid="_x0000_s1042" type="#_x0000_t202" style="position:absolute;margin-left:282.3pt;margin-top:188.5pt;width:152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sdGgIAAEAEAAAOAAAAZHJzL2Uyb0RvYy54bWysU01v2zAMvQ/YfxB0X+y0Xb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" stroked="f">
                <v:textbox style="mso-fit-shape-to-text:t" inset="0,0,0,0">
                  <w:txbxContent>
                    <w:p w14:paraId="280011EA" w14:textId="527298ED" w:rsidR="005C0F88" w:rsidRPr="00893E00" w:rsidRDefault="005C0F88" w:rsidP="005C0F88">
                      <w:pPr>
                        <w:pStyle w:val="Bijschrift"/>
                        <w:rPr>
                          <w:noProof/>
                          <w:sz w:val="24"/>
                          <w:lang w:val="en-GB"/>
                        </w:rPr>
                      </w:pPr>
                      <w:bookmarkStart w:id="187" w:name="_Ref136542338"/>
                      <w:bookmarkStart w:id="188" w:name="_Toc136546242"/>
                      <w:r>
                        <w:t xml:space="preserve">Figuur </w:t>
                      </w:r>
                      <w:r>
                        <w:fldChar w:fldCharType="begin"/>
                      </w:r>
                      <w:r>
                        <w:instrText xml:space="preserve"> SEQ Figuur \* ARABIC </w:instrText>
                      </w:r>
                      <w:r>
                        <w:fldChar w:fldCharType="separate"/>
                      </w:r>
                      <w:r w:rsidR="00732DD9">
                        <w:rPr>
                          <w:noProof/>
                        </w:rPr>
                        <w:t>39</w:t>
                      </w:r>
                      <w:r>
                        <w:fldChar w:fldCharType="end"/>
                      </w:r>
                      <w:bookmarkEnd w:id="187"/>
                      <w:r>
                        <w:t>: Eindresultaat robotarm</w:t>
                      </w:r>
                      <w:bookmarkEnd w:id="188"/>
                    </w:p>
                  </w:txbxContent>
                </v:textbox>
                <w10:wrap type="square"/>
              </v:shape>
            </w:pict>
          </mc:Fallback>
        </mc:AlternateContent>
      </w:r>
      <w:r w:rsidR="0064325C">
        <w:rPr>
          <w:noProof/>
        </w:rPr>
        <w:drawing>
          <wp:inline distT="0" distB="0" distL="0" distR="0" wp14:anchorId="1CF0AE2E" wp14:editId="6C06416F">
            <wp:extent cx="2827924" cy="2240280"/>
            <wp:effectExtent l="0" t="0" r="0" b="7620"/>
            <wp:docPr id="1130977450" name="Afbeelding 1130977450" descr="Afbeelding met sinaasappel, tekenfil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7450" name="Afbeelding 1" descr="Afbeelding met sinaasappel, tekenfilm, ontwerp&#10;&#10;Automatisch gegenereerde beschrijving"/>
                    <pic:cNvPicPr/>
                  </pic:nvPicPr>
                  <pic:blipFill rotWithShape="1">
                    <a:blip r:embed="rId70"/>
                    <a:srcRect l="3968" r="2778"/>
                    <a:stretch/>
                  </pic:blipFill>
                  <pic:spPr bwMode="auto">
                    <a:xfrm>
                      <a:off x="0" y="0"/>
                      <a:ext cx="2886149" cy="2286405"/>
                    </a:xfrm>
                    <a:prstGeom prst="rect">
                      <a:avLst/>
                    </a:prstGeom>
                    <a:ln>
                      <a:noFill/>
                    </a:ln>
                    <a:extLst>
                      <a:ext uri="{53640926-AAD7-44D8-BBD7-CCE9431645EC}">
                        <a14:shadowObscured xmlns:a14="http://schemas.microsoft.com/office/drawing/2010/main"/>
                      </a:ext>
                    </a:extLst>
                  </pic:spPr>
                </pic:pic>
              </a:graphicData>
            </a:graphic>
          </wp:inline>
        </w:drawing>
      </w:r>
    </w:p>
    <w:p w14:paraId="148B817E" w14:textId="1F28B865" w:rsidR="009C326B" w:rsidRDefault="009942C6" w:rsidP="0064325C">
      <w:pPr>
        <w:pStyle w:val="Bijschrift"/>
        <w:rPr>
          <w:highlight w:val="red"/>
        </w:rPr>
        <w:sectPr w:rsidR="009C326B" w:rsidSect="00995550">
          <w:pgSz w:w="11906" w:h="16838"/>
          <w:pgMar w:top="1417" w:right="1417" w:bottom="1417" w:left="1417" w:header="708" w:footer="708" w:gutter="0"/>
          <w:cols w:space="708"/>
          <w:titlePg/>
          <w:docGrid w:linePitch="360"/>
        </w:sectPr>
      </w:pPr>
      <w:bookmarkStart w:id="189" w:name="_Ref136501253"/>
      <w:bookmarkStart w:id="190" w:name="_Toc136546243"/>
      <w:r>
        <w:t xml:space="preserve">Figuur </w:t>
      </w:r>
      <w:r>
        <w:fldChar w:fldCharType="begin"/>
      </w:r>
      <w:r>
        <w:instrText xml:space="preserve"> SEQ Figuur \* ARABIC </w:instrText>
      </w:r>
      <w:r>
        <w:fldChar w:fldCharType="separate"/>
      </w:r>
      <w:r w:rsidR="00732DD9">
        <w:rPr>
          <w:noProof/>
        </w:rPr>
        <w:t>40</w:t>
      </w:r>
      <w:r>
        <w:fldChar w:fldCharType="end"/>
      </w:r>
      <w:bookmarkEnd w:id="189"/>
      <w:r>
        <w:t>: Opsplitsen van een ontwerp</w:t>
      </w:r>
      <w:bookmarkEnd w:id="190"/>
    </w:p>
    <w:p w14:paraId="248EBF17" w14:textId="77777777" w:rsidR="00A90F87" w:rsidRDefault="00855622" w:rsidP="003A5055">
      <w:pPr>
        <w:pStyle w:val="Geenafstand"/>
        <w:rPr>
          <w:lang w:val="nl-NL"/>
        </w:rPr>
      </w:pPr>
      <w:bookmarkStart w:id="191" w:name="_Toc136546199"/>
      <w:r>
        <w:rPr>
          <w:lang w:val="nl-NL"/>
        </w:rPr>
        <w:lastRenderedPageBreak/>
        <w:t>Conclusi</w:t>
      </w:r>
      <w:r w:rsidR="00867C8D">
        <w:rPr>
          <w:lang w:val="nl-NL"/>
        </w:rPr>
        <w:t>e</w:t>
      </w:r>
      <w:bookmarkEnd w:id="191"/>
    </w:p>
    <w:p w14:paraId="5C64E664" w14:textId="6389BCA8" w:rsidR="001F7305" w:rsidRDefault="003B5C0D" w:rsidP="003B5C0D">
      <w:pPr>
        <w:rPr>
          <w:lang w:val="nl-NL"/>
        </w:rPr>
      </w:pPr>
      <w:r w:rsidRPr="003B5C0D">
        <w:rPr>
          <w:lang w:val="nl-NL"/>
        </w:rPr>
        <w:t xml:space="preserve">In dit project is gewerkt aan de opbouw van een robotarm, waarbij gebruik is gemaakt van drie stappenmotoren en drie servomotoren. Voor de stappenmotoren was het noodzakelijk om een driver te gebruiken, waardoor een precieze en gecontroleerde beweging van de arm mogelijk werd gemaakt. </w:t>
      </w:r>
    </w:p>
    <w:p w14:paraId="11B6C42A" w14:textId="1EBB8275" w:rsidR="003B5C0D" w:rsidRPr="003B5C0D" w:rsidRDefault="003B5C0D" w:rsidP="003B5C0D">
      <w:pPr>
        <w:rPr>
          <w:lang w:val="nl-NL"/>
        </w:rPr>
      </w:pPr>
      <w:r w:rsidRPr="003B5C0D">
        <w:rPr>
          <w:lang w:val="nl-NL"/>
        </w:rPr>
        <w:t xml:space="preserve">Helaas deden zich problemen voor bij het verbinden van deze motoren, waardoor er een back-upplan moest worden opgesteld. Desondanks is er een eigen 3D-print van de robotarm gemaakt en </w:t>
      </w:r>
      <w:r w:rsidR="00931F4E">
        <w:rPr>
          <w:lang w:val="nl-NL"/>
        </w:rPr>
        <w:t>werden</w:t>
      </w:r>
      <w:r w:rsidRPr="003B5C0D">
        <w:rPr>
          <w:lang w:val="nl-NL"/>
        </w:rPr>
        <w:t xml:space="preserve"> er aparte codes geschreven voor het programma op een ESP32-S2 en het back-upplan op een Arduino Uno.</w:t>
      </w:r>
    </w:p>
    <w:p w14:paraId="556D2E2D" w14:textId="7BE865E6" w:rsidR="003B5C0D" w:rsidRPr="003B5C0D" w:rsidRDefault="003B5C0D" w:rsidP="003B5C0D">
      <w:pPr>
        <w:rPr>
          <w:lang w:val="nl-NL"/>
        </w:rPr>
      </w:pPr>
      <w:r w:rsidRPr="003B5C0D">
        <w:rPr>
          <w:lang w:val="nl-NL"/>
        </w:rPr>
        <w:t>Het cruciale 3D-ontwerp van de robotarm bood de mogelijkheid om de arm nauwkeurig en efficiënt te construeren, met de vrijheid om aanpassingen te maken die aansluiten bij het specifieke doel. Het hoofddoel van het project was om de robotarm zelfstandig een cyclus te laten doorlopen nadat de posities waren bepaald. Ondanks enkele uitdagingen is er uiteindelijk een werkend prototype gecreëerd.</w:t>
      </w:r>
    </w:p>
    <w:p w14:paraId="5A460F8A" w14:textId="061CE4AD" w:rsidR="003B5C0D" w:rsidRPr="003B5C0D" w:rsidRDefault="003B5C0D" w:rsidP="003B5C0D">
      <w:pPr>
        <w:rPr>
          <w:lang w:val="nl-NL"/>
        </w:rPr>
      </w:pPr>
      <w:r w:rsidRPr="003B5C0D">
        <w:rPr>
          <w:lang w:val="nl-NL"/>
        </w:rPr>
        <w:t xml:space="preserve">De </w:t>
      </w:r>
      <w:r w:rsidR="00416CB0">
        <w:rPr>
          <w:lang w:val="nl-NL"/>
        </w:rPr>
        <w:t>chipt</w:t>
      </w:r>
      <w:r w:rsidRPr="003B5C0D">
        <w:rPr>
          <w:lang w:val="nl-NL"/>
        </w:rPr>
        <w:t>ekorten sinds 2022, vooral na de coronaperiode, hebben de kosten van het project beïnvloed. Ondanks deze stijging van de prijzen i</w:t>
      </w:r>
      <w:r w:rsidR="00F851FB">
        <w:rPr>
          <w:lang w:val="nl-NL"/>
        </w:rPr>
        <w:t>s het gelukt om dit relatief goedkoop te houden</w:t>
      </w:r>
      <w:r w:rsidR="00BF7185">
        <w:rPr>
          <w:lang w:val="nl-NL"/>
        </w:rPr>
        <w:t xml:space="preserve"> door te bestellen bij AliExpress </w:t>
      </w:r>
      <w:r w:rsidRPr="003B5C0D">
        <w:rPr>
          <w:lang w:val="nl-NL"/>
        </w:rPr>
        <w:t>en is het project succesvol afgerond.</w:t>
      </w:r>
    </w:p>
    <w:p w14:paraId="3BB8718B" w14:textId="33151093" w:rsidR="003B5C0D" w:rsidRDefault="003B5C0D" w:rsidP="003B5C0D">
      <w:pPr>
        <w:rPr>
          <w:lang w:val="nl-NL"/>
        </w:rPr>
      </w:pPr>
      <w:r w:rsidRPr="003B5C0D">
        <w:rPr>
          <w:lang w:val="nl-NL"/>
        </w:rPr>
        <w:t>Er wordt waardering uitgesproken naar de Technologiecampus Odisee voor de waardevolle ondersteuning tijdens dit project, evenals naar medestudenten en ouders die</w:t>
      </w:r>
      <w:r w:rsidR="00BF7185">
        <w:rPr>
          <w:lang w:val="nl-NL"/>
        </w:rPr>
        <w:t xml:space="preserve"> hun</w:t>
      </w:r>
      <w:r w:rsidRPr="003B5C0D">
        <w:rPr>
          <w:lang w:val="nl-NL"/>
        </w:rPr>
        <w:t xml:space="preserve"> bijgedragen en steun hebben geboden om dit project mogelijk te maken. Het project heeft waardevolle ervaring en kennis opgeleverd op het gebied van robotica, 3D-printen en programmeren, waarmee verdere verbeteringen aan de robotarm kunnen worden gerealiseerd en nieuwe uitdagingen in de toekomst kunnen worden aangegaan.</w:t>
      </w:r>
      <w:r w:rsidR="007759C3">
        <w:rPr>
          <w:lang w:val="nl-NL"/>
        </w:rPr>
        <w:t xml:space="preserve"> </w:t>
      </w:r>
      <w:r w:rsidR="00A162F8" w:rsidRPr="00A162F8">
        <w:rPr>
          <w:lang w:val="nl-NL"/>
        </w:rPr>
        <w:t>Enkele mogelijke verbeteringen zouden kunnen bestaan uit het aanpassen van de grootte van de chips, zodat ze gemakkelijk kunnen worden gesoldeerd.</w:t>
      </w:r>
    </w:p>
    <w:p w14:paraId="0B6790A2" w14:textId="0E8F30B8" w:rsidR="00223058" w:rsidRDefault="00223058" w:rsidP="003B5C0D">
      <w:pPr>
        <w:rPr>
          <w:lang w:val="nl-NL"/>
        </w:rPr>
      </w:pPr>
      <w:r w:rsidRPr="00223058">
        <w:rPr>
          <w:lang w:val="nl-NL"/>
        </w:rPr>
        <w:t xml:space="preserve">In dit project is de waardevolle ondersteuning van ChatGPT, een geavanceerd AI-model ontwikkeld door OpenAI, geraadpleegd via de volgende link: </w:t>
      </w:r>
      <w:hyperlink r:id="rId71" w:history="1">
        <w:r w:rsidRPr="000535F3">
          <w:rPr>
            <w:rStyle w:val="Hyperlink"/>
            <w:lang w:val="nl-NL"/>
          </w:rPr>
          <w:t>https://chat.openai.com/</w:t>
        </w:r>
      </w:hyperlink>
      <w:r w:rsidRPr="00223058">
        <w:rPr>
          <w:lang w:val="nl-NL"/>
        </w:rPr>
        <w:t>. De toegankelijkheid van dit AI-model en de waardevolle bijdrage die het heeft geleverd aan het project worden zeer gewaardeerd.</w:t>
      </w:r>
    </w:p>
    <w:p w14:paraId="2DE8B531" w14:textId="77777777" w:rsidR="003B5C0D" w:rsidRPr="003B5C0D" w:rsidRDefault="003B5C0D" w:rsidP="003B5C0D">
      <w:pPr>
        <w:rPr>
          <w:lang w:val="nl-NL"/>
        </w:rPr>
      </w:pPr>
      <w:r w:rsidRPr="003B5C0D">
        <w:rPr>
          <w:lang w:val="nl-NL"/>
        </w:rPr>
        <w:t>Over het geheel genomen is er trots op wat er is bereikt en wordt er uitgekeken naar nieuwe projecten en mogelijkheden om vaardigheden verder te ontwikkelen.</w:t>
      </w:r>
    </w:p>
    <w:p w14:paraId="2EEADDAC" w14:textId="18B4F1CE" w:rsidR="00A90F87" w:rsidRPr="002E5DE3" w:rsidRDefault="00A90F87" w:rsidP="003B5C0D">
      <w:pPr>
        <w:sectPr w:rsidR="00A90F87" w:rsidRPr="002E5DE3" w:rsidSect="00995550">
          <w:pgSz w:w="11906" w:h="16838"/>
          <w:pgMar w:top="1417" w:right="1417" w:bottom="1417" w:left="1417" w:header="708" w:footer="708" w:gutter="0"/>
          <w:cols w:space="708"/>
          <w:titlePg/>
          <w:docGrid w:linePitch="360"/>
        </w:sectPr>
      </w:pPr>
    </w:p>
    <w:p w14:paraId="669A6CC6" w14:textId="77777777" w:rsidR="00421828" w:rsidRDefault="00867C8D" w:rsidP="003A5055">
      <w:pPr>
        <w:pStyle w:val="Geenafstand"/>
        <w:rPr>
          <w:rFonts w:asciiTheme="minorHAnsi" w:hAnsiTheme="minorHAnsi"/>
          <w:b w:val="0"/>
          <w:noProof/>
          <w:color w:val="auto"/>
          <w:sz w:val="22"/>
          <w:lang w:val="fr-BE"/>
        </w:rPr>
      </w:pPr>
      <w:bookmarkStart w:id="192" w:name="_Toc136546200"/>
      <w:r>
        <w:rPr>
          <w:lang w:val="nl-NL"/>
        </w:rPr>
        <w:lastRenderedPageBreak/>
        <w:t>Literatuurlijst</w:t>
      </w:r>
      <w:bookmarkEnd w:id="192"/>
      <w:r w:rsidR="0055345B">
        <w:rPr>
          <w:lang w:val="en-US"/>
        </w:rPr>
        <w:fldChar w:fldCharType="begin"/>
      </w:r>
      <w:r w:rsidR="0055345B">
        <w:rPr>
          <w:lang w:val="nl-NL"/>
        </w:rPr>
        <w:instrText xml:space="preserve"> BIBLIOGRAPHY  \l 1043 </w:instrText>
      </w:r>
      <w:r w:rsidR="0055345B">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06"/>
      </w:tblGrid>
      <w:tr w:rsidR="00421828" w14:paraId="656C085A" w14:textId="77777777">
        <w:trPr>
          <w:divId w:val="318388859"/>
          <w:tblCellSpacing w:w="15" w:type="dxa"/>
        </w:trPr>
        <w:tc>
          <w:tcPr>
            <w:tcW w:w="50" w:type="pct"/>
            <w:hideMark/>
          </w:tcPr>
          <w:p w14:paraId="2A97EB8C" w14:textId="3D7257AD" w:rsidR="00421828" w:rsidRDefault="00421828">
            <w:pPr>
              <w:pStyle w:val="Bibliografie"/>
              <w:rPr>
                <w:noProof/>
                <w:szCs w:val="24"/>
              </w:rPr>
            </w:pPr>
            <w:r>
              <w:rPr>
                <w:noProof/>
              </w:rPr>
              <w:t xml:space="preserve">[1] </w:t>
            </w:r>
          </w:p>
        </w:tc>
        <w:tc>
          <w:tcPr>
            <w:tcW w:w="0" w:type="auto"/>
            <w:hideMark/>
          </w:tcPr>
          <w:p w14:paraId="2134108F" w14:textId="77777777" w:rsidR="00421828" w:rsidRDefault="00421828">
            <w:pPr>
              <w:pStyle w:val="Bibliografie"/>
              <w:rPr>
                <w:noProof/>
              </w:rPr>
            </w:pPr>
            <w:r>
              <w:rPr>
                <w:noProof/>
              </w:rPr>
              <w:t>S. P. Dinkgreve, „wetenschapsschool,” Natuurkunde voor de Middelbare School, 2018. [Online]. Available: https://ap.lc/MHHQ6. [Geopend 2023 maart 29].</w:t>
            </w:r>
          </w:p>
        </w:tc>
      </w:tr>
      <w:tr w:rsidR="00421828" w:rsidRPr="003D4528" w14:paraId="2FF4F8DA" w14:textId="77777777">
        <w:trPr>
          <w:divId w:val="318388859"/>
          <w:tblCellSpacing w:w="15" w:type="dxa"/>
        </w:trPr>
        <w:tc>
          <w:tcPr>
            <w:tcW w:w="50" w:type="pct"/>
            <w:hideMark/>
          </w:tcPr>
          <w:p w14:paraId="7C894CB1" w14:textId="77777777" w:rsidR="00421828" w:rsidRDefault="00421828">
            <w:pPr>
              <w:pStyle w:val="Bibliografie"/>
              <w:rPr>
                <w:noProof/>
              </w:rPr>
            </w:pPr>
            <w:r>
              <w:rPr>
                <w:noProof/>
              </w:rPr>
              <w:t xml:space="preserve">[2] </w:t>
            </w:r>
          </w:p>
        </w:tc>
        <w:tc>
          <w:tcPr>
            <w:tcW w:w="0" w:type="auto"/>
            <w:hideMark/>
          </w:tcPr>
          <w:p w14:paraId="3A502700" w14:textId="77777777" w:rsidR="00421828" w:rsidRPr="003D4528" w:rsidRDefault="00421828">
            <w:pPr>
              <w:pStyle w:val="Bibliografie"/>
              <w:rPr>
                <w:noProof/>
                <w:lang w:val="en-US"/>
              </w:rPr>
            </w:pPr>
            <w:r w:rsidRPr="003D4528">
              <w:rPr>
                <w:noProof/>
                <w:lang w:val="en-US"/>
              </w:rPr>
              <w:t>„Domoticx,” [Online]. Available: https://ap.lc/deZqp. [Geopend 17 Maart 2023].</w:t>
            </w:r>
          </w:p>
        </w:tc>
      </w:tr>
      <w:tr w:rsidR="00421828" w14:paraId="33412B5C" w14:textId="77777777">
        <w:trPr>
          <w:divId w:val="318388859"/>
          <w:tblCellSpacing w:w="15" w:type="dxa"/>
        </w:trPr>
        <w:tc>
          <w:tcPr>
            <w:tcW w:w="50" w:type="pct"/>
            <w:hideMark/>
          </w:tcPr>
          <w:p w14:paraId="63FB9278" w14:textId="77777777" w:rsidR="00421828" w:rsidRDefault="00421828">
            <w:pPr>
              <w:pStyle w:val="Bibliografie"/>
              <w:rPr>
                <w:noProof/>
              </w:rPr>
            </w:pPr>
            <w:r>
              <w:rPr>
                <w:noProof/>
              </w:rPr>
              <w:t xml:space="preserve">[3] </w:t>
            </w:r>
          </w:p>
        </w:tc>
        <w:tc>
          <w:tcPr>
            <w:tcW w:w="0" w:type="auto"/>
            <w:hideMark/>
          </w:tcPr>
          <w:p w14:paraId="452EE62D" w14:textId="77777777" w:rsidR="00421828" w:rsidRDefault="00421828">
            <w:pPr>
              <w:pStyle w:val="Bibliografie"/>
              <w:rPr>
                <w:noProof/>
              </w:rPr>
            </w:pPr>
            <w:r w:rsidRPr="003D4528">
              <w:rPr>
                <w:noProof/>
                <w:lang w:val="en-US"/>
              </w:rPr>
              <w:t xml:space="preserve">„Tinytronics,” [Online]. Available: https://ap.lc/eTqNZ. </w:t>
            </w:r>
            <w:r>
              <w:rPr>
                <w:noProof/>
              </w:rPr>
              <w:t>[Geopend 17 maart 2023].</w:t>
            </w:r>
          </w:p>
        </w:tc>
      </w:tr>
      <w:tr w:rsidR="00421828" w14:paraId="596A1887" w14:textId="77777777">
        <w:trPr>
          <w:divId w:val="318388859"/>
          <w:tblCellSpacing w:w="15" w:type="dxa"/>
        </w:trPr>
        <w:tc>
          <w:tcPr>
            <w:tcW w:w="50" w:type="pct"/>
            <w:hideMark/>
          </w:tcPr>
          <w:p w14:paraId="6629282F" w14:textId="77777777" w:rsidR="00421828" w:rsidRDefault="00421828">
            <w:pPr>
              <w:pStyle w:val="Bibliografie"/>
              <w:rPr>
                <w:noProof/>
              </w:rPr>
            </w:pPr>
            <w:r>
              <w:rPr>
                <w:noProof/>
              </w:rPr>
              <w:t xml:space="preserve">[4] </w:t>
            </w:r>
          </w:p>
        </w:tc>
        <w:tc>
          <w:tcPr>
            <w:tcW w:w="0" w:type="auto"/>
            <w:hideMark/>
          </w:tcPr>
          <w:p w14:paraId="53F78304" w14:textId="77777777" w:rsidR="00421828" w:rsidRDefault="00421828">
            <w:pPr>
              <w:pStyle w:val="Bibliografie"/>
              <w:rPr>
                <w:noProof/>
              </w:rPr>
            </w:pPr>
            <w:r w:rsidRPr="003D4528">
              <w:rPr>
                <w:noProof/>
                <w:lang w:val="en-US"/>
              </w:rPr>
              <w:t xml:space="preserve">„Tinytronics,” [Online]. Available: https://ap.lc/3loJv. </w:t>
            </w:r>
            <w:r>
              <w:rPr>
                <w:noProof/>
              </w:rPr>
              <w:t>[Geopend 17 maart 2023].</w:t>
            </w:r>
          </w:p>
        </w:tc>
      </w:tr>
      <w:tr w:rsidR="00421828" w14:paraId="5FBE8D97" w14:textId="77777777">
        <w:trPr>
          <w:divId w:val="318388859"/>
          <w:tblCellSpacing w:w="15" w:type="dxa"/>
        </w:trPr>
        <w:tc>
          <w:tcPr>
            <w:tcW w:w="50" w:type="pct"/>
            <w:hideMark/>
          </w:tcPr>
          <w:p w14:paraId="563BD858" w14:textId="77777777" w:rsidR="00421828" w:rsidRDefault="00421828">
            <w:pPr>
              <w:pStyle w:val="Bibliografie"/>
              <w:rPr>
                <w:noProof/>
                <w:lang w:val="nl-NL"/>
              </w:rPr>
            </w:pPr>
            <w:r>
              <w:rPr>
                <w:noProof/>
                <w:lang w:val="nl-NL"/>
              </w:rPr>
              <w:t xml:space="preserve">[5] </w:t>
            </w:r>
          </w:p>
        </w:tc>
        <w:tc>
          <w:tcPr>
            <w:tcW w:w="0" w:type="auto"/>
            <w:hideMark/>
          </w:tcPr>
          <w:p w14:paraId="50E797FC" w14:textId="77777777" w:rsidR="00421828" w:rsidRDefault="00421828">
            <w:pPr>
              <w:pStyle w:val="Bibliografie"/>
              <w:rPr>
                <w:noProof/>
                <w:lang w:val="nl-NL"/>
              </w:rPr>
            </w:pPr>
            <w:r>
              <w:rPr>
                <w:noProof/>
                <w:lang w:val="nl-NL"/>
              </w:rPr>
              <w:t>„Conrad,” [Online]. Available: https://ap.lc/pZaYL. [Geopend 17 maart 2023].</w:t>
            </w:r>
          </w:p>
        </w:tc>
      </w:tr>
      <w:tr w:rsidR="00421828" w14:paraId="05E896EC" w14:textId="77777777">
        <w:trPr>
          <w:divId w:val="318388859"/>
          <w:tblCellSpacing w:w="15" w:type="dxa"/>
        </w:trPr>
        <w:tc>
          <w:tcPr>
            <w:tcW w:w="50" w:type="pct"/>
            <w:hideMark/>
          </w:tcPr>
          <w:p w14:paraId="2C4ABB0A" w14:textId="77777777" w:rsidR="00421828" w:rsidRDefault="00421828">
            <w:pPr>
              <w:pStyle w:val="Bibliografie"/>
              <w:rPr>
                <w:noProof/>
                <w:lang w:val="nl-NL"/>
              </w:rPr>
            </w:pPr>
            <w:r>
              <w:rPr>
                <w:noProof/>
                <w:lang w:val="nl-NL"/>
              </w:rPr>
              <w:t xml:space="preserve">[6] </w:t>
            </w:r>
          </w:p>
        </w:tc>
        <w:tc>
          <w:tcPr>
            <w:tcW w:w="0" w:type="auto"/>
            <w:hideMark/>
          </w:tcPr>
          <w:p w14:paraId="49F638A9" w14:textId="77777777" w:rsidR="00421828" w:rsidRDefault="00421828">
            <w:pPr>
              <w:pStyle w:val="Bibliografie"/>
              <w:rPr>
                <w:noProof/>
                <w:lang w:val="nl-NL"/>
              </w:rPr>
            </w:pPr>
            <w:r>
              <w:rPr>
                <w:noProof/>
                <w:lang w:val="nl-NL"/>
              </w:rPr>
              <w:t>„Arduino,” [Online]. Available: https://ap.lc/OHA2n. [Geopend 18 maart 2023].</w:t>
            </w:r>
          </w:p>
        </w:tc>
      </w:tr>
      <w:tr w:rsidR="00421828" w14:paraId="469CA5A0" w14:textId="77777777">
        <w:trPr>
          <w:divId w:val="318388859"/>
          <w:tblCellSpacing w:w="15" w:type="dxa"/>
        </w:trPr>
        <w:tc>
          <w:tcPr>
            <w:tcW w:w="50" w:type="pct"/>
            <w:hideMark/>
          </w:tcPr>
          <w:p w14:paraId="46F281F3" w14:textId="77777777" w:rsidR="00421828" w:rsidRDefault="00421828">
            <w:pPr>
              <w:pStyle w:val="Bibliografie"/>
              <w:rPr>
                <w:noProof/>
                <w:lang w:val="nl-NL"/>
              </w:rPr>
            </w:pPr>
            <w:r>
              <w:rPr>
                <w:noProof/>
                <w:lang w:val="nl-NL"/>
              </w:rPr>
              <w:t xml:space="preserve">[7] </w:t>
            </w:r>
          </w:p>
        </w:tc>
        <w:tc>
          <w:tcPr>
            <w:tcW w:w="0" w:type="auto"/>
            <w:hideMark/>
          </w:tcPr>
          <w:p w14:paraId="6070132E" w14:textId="77777777" w:rsidR="00421828" w:rsidRDefault="00421828">
            <w:pPr>
              <w:pStyle w:val="Bibliografie"/>
              <w:rPr>
                <w:noProof/>
                <w:lang w:val="nl-NL"/>
              </w:rPr>
            </w:pPr>
            <w:r w:rsidRPr="003D4528">
              <w:rPr>
                <w:noProof/>
                <w:lang w:val="en-US"/>
              </w:rPr>
              <w:t xml:space="preserve">„Tinytronics,” [Online]. Available: https://ap.lc/gQWu6. </w:t>
            </w:r>
            <w:r>
              <w:rPr>
                <w:noProof/>
                <w:lang w:val="nl-NL"/>
              </w:rPr>
              <w:t>[Geopend 18 maart 2023].</w:t>
            </w:r>
          </w:p>
        </w:tc>
      </w:tr>
      <w:tr w:rsidR="00421828" w14:paraId="2B15EF90" w14:textId="77777777">
        <w:trPr>
          <w:divId w:val="318388859"/>
          <w:tblCellSpacing w:w="15" w:type="dxa"/>
        </w:trPr>
        <w:tc>
          <w:tcPr>
            <w:tcW w:w="50" w:type="pct"/>
            <w:hideMark/>
          </w:tcPr>
          <w:p w14:paraId="028AC3C5" w14:textId="77777777" w:rsidR="00421828" w:rsidRDefault="00421828">
            <w:pPr>
              <w:pStyle w:val="Bibliografie"/>
              <w:rPr>
                <w:noProof/>
              </w:rPr>
            </w:pPr>
            <w:r>
              <w:rPr>
                <w:noProof/>
              </w:rPr>
              <w:t xml:space="preserve">[8] </w:t>
            </w:r>
          </w:p>
        </w:tc>
        <w:tc>
          <w:tcPr>
            <w:tcW w:w="0" w:type="auto"/>
            <w:hideMark/>
          </w:tcPr>
          <w:p w14:paraId="20850B79" w14:textId="77777777" w:rsidR="00421828" w:rsidRDefault="00421828">
            <w:pPr>
              <w:pStyle w:val="Bibliografie"/>
              <w:rPr>
                <w:noProof/>
              </w:rPr>
            </w:pPr>
            <w:r w:rsidRPr="003D4528">
              <w:rPr>
                <w:noProof/>
                <w:lang w:val="en-US"/>
              </w:rPr>
              <w:t xml:space="preserve">„Digikey,” [Online]. Available: https://ap.lc/i7Pd2. </w:t>
            </w:r>
            <w:r>
              <w:rPr>
                <w:noProof/>
              </w:rPr>
              <w:t>[Geopend 20 maart 2023].</w:t>
            </w:r>
          </w:p>
        </w:tc>
      </w:tr>
      <w:tr w:rsidR="00421828" w14:paraId="6F687F9A" w14:textId="77777777">
        <w:trPr>
          <w:divId w:val="318388859"/>
          <w:tblCellSpacing w:w="15" w:type="dxa"/>
        </w:trPr>
        <w:tc>
          <w:tcPr>
            <w:tcW w:w="50" w:type="pct"/>
            <w:hideMark/>
          </w:tcPr>
          <w:p w14:paraId="03942030" w14:textId="77777777" w:rsidR="00421828" w:rsidRDefault="00421828">
            <w:pPr>
              <w:pStyle w:val="Bibliografie"/>
              <w:rPr>
                <w:noProof/>
              </w:rPr>
            </w:pPr>
            <w:r>
              <w:rPr>
                <w:noProof/>
              </w:rPr>
              <w:t xml:space="preserve">[9] </w:t>
            </w:r>
          </w:p>
        </w:tc>
        <w:tc>
          <w:tcPr>
            <w:tcW w:w="0" w:type="auto"/>
            <w:hideMark/>
          </w:tcPr>
          <w:p w14:paraId="64A37FBE" w14:textId="77777777" w:rsidR="00421828" w:rsidRDefault="00421828">
            <w:pPr>
              <w:pStyle w:val="Bibliografie"/>
              <w:rPr>
                <w:noProof/>
              </w:rPr>
            </w:pPr>
            <w:r w:rsidRPr="003D4528">
              <w:rPr>
                <w:noProof/>
                <w:lang w:val="en-US"/>
              </w:rPr>
              <w:t xml:space="preserve">C. B.-S. 4. Chindi.ap, „Arrow,” 2018 november 19. </w:t>
            </w:r>
            <w:r w:rsidRPr="003D4528">
              <w:rPr>
                <w:noProof/>
                <w:lang w:val="fr-BE"/>
              </w:rPr>
              <w:t xml:space="preserve">[Online]. Available: https://ap.lc/Hhr6j. </w:t>
            </w:r>
            <w:r>
              <w:rPr>
                <w:noProof/>
              </w:rPr>
              <w:t>[Geopend 2023 maart 28].</w:t>
            </w:r>
          </w:p>
        </w:tc>
      </w:tr>
      <w:tr w:rsidR="00421828" w14:paraId="4D33EB47" w14:textId="77777777">
        <w:trPr>
          <w:divId w:val="318388859"/>
          <w:tblCellSpacing w:w="15" w:type="dxa"/>
        </w:trPr>
        <w:tc>
          <w:tcPr>
            <w:tcW w:w="50" w:type="pct"/>
            <w:hideMark/>
          </w:tcPr>
          <w:p w14:paraId="16F42026" w14:textId="77777777" w:rsidR="00421828" w:rsidRDefault="00421828">
            <w:pPr>
              <w:pStyle w:val="Bibliografie"/>
              <w:rPr>
                <w:noProof/>
              </w:rPr>
            </w:pPr>
            <w:r>
              <w:rPr>
                <w:noProof/>
              </w:rPr>
              <w:t xml:space="preserve">[10] </w:t>
            </w:r>
          </w:p>
        </w:tc>
        <w:tc>
          <w:tcPr>
            <w:tcW w:w="0" w:type="auto"/>
            <w:hideMark/>
          </w:tcPr>
          <w:p w14:paraId="2E82062E" w14:textId="77777777" w:rsidR="00421828" w:rsidRDefault="00421828">
            <w:pPr>
              <w:pStyle w:val="Bibliografie"/>
              <w:rPr>
                <w:noProof/>
              </w:rPr>
            </w:pPr>
            <w:r>
              <w:rPr>
                <w:noProof/>
              </w:rPr>
              <w:t>„Mouser,” STMicroelectronics, 2021. [Online]. Available: https://ap.lc/08Oq4. [Geopend 20 maart 2023].</w:t>
            </w:r>
          </w:p>
        </w:tc>
      </w:tr>
      <w:tr w:rsidR="00421828" w:rsidRPr="003D4528" w14:paraId="4524AEE8" w14:textId="77777777">
        <w:trPr>
          <w:divId w:val="318388859"/>
          <w:tblCellSpacing w:w="15" w:type="dxa"/>
        </w:trPr>
        <w:tc>
          <w:tcPr>
            <w:tcW w:w="50" w:type="pct"/>
            <w:hideMark/>
          </w:tcPr>
          <w:p w14:paraId="5BD5D117" w14:textId="77777777" w:rsidR="00421828" w:rsidRDefault="00421828">
            <w:pPr>
              <w:pStyle w:val="Bibliografie"/>
              <w:rPr>
                <w:noProof/>
              </w:rPr>
            </w:pPr>
            <w:r>
              <w:rPr>
                <w:noProof/>
              </w:rPr>
              <w:t xml:space="preserve">[11] </w:t>
            </w:r>
          </w:p>
        </w:tc>
        <w:tc>
          <w:tcPr>
            <w:tcW w:w="0" w:type="auto"/>
            <w:hideMark/>
          </w:tcPr>
          <w:p w14:paraId="34C35871" w14:textId="77777777" w:rsidR="00421828" w:rsidRPr="003D4528" w:rsidRDefault="00421828">
            <w:pPr>
              <w:pStyle w:val="Bibliografie"/>
              <w:rPr>
                <w:noProof/>
                <w:lang w:val="en-US"/>
              </w:rPr>
            </w:pPr>
            <w:r w:rsidRPr="003D4528">
              <w:rPr>
                <w:noProof/>
                <w:lang w:val="en-US"/>
              </w:rPr>
              <w:t>„Mchobby,” [Online]. Available: https://ap.lc/jClrO. [Geopend 17 maart 2023].</w:t>
            </w:r>
          </w:p>
        </w:tc>
      </w:tr>
      <w:tr w:rsidR="00421828" w14:paraId="7AF7EF63" w14:textId="77777777">
        <w:trPr>
          <w:divId w:val="318388859"/>
          <w:tblCellSpacing w:w="15" w:type="dxa"/>
        </w:trPr>
        <w:tc>
          <w:tcPr>
            <w:tcW w:w="50" w:type="pct"/>
            <w:hideMark/>
          </w:tcPr>
          <w:p w14:paraId="2B56DB8A" w14:textId="77777777" w:rsidR="00421828" w:rsidRDefault="00421828">
            <w:pPr>
              <w:pStyle w:val="Bibliografie"/>
              <w:rPr>
                <w:noProof/>
              </w:rPr>
            </w:pPr>
            <w:r>
              <w:rPr>
                <w:noProof/>
              </w:rPr>
              <w:t xml:space="preserve">[12] </w:t>
            </w:r>
          </w:p>
        </w:tc>
        <w:tc>
          <w:tcPr>
            <w:tcW w:w="0" w:type="auto"/>
            <w:hideMark/>
          </w:tcPr>
          <w:p w14:paraId="3E310E21" w14:textId="77777777" w:rsidR="00421828" w:rsidRDefault="00421828">
            <w:pPr>
              <w:pStyle w:val="Bibliografie"/>
              <w:rPr>
                <w:noProof/>
              </w:rPr>
            </w:pPr>
            <w:r w:rsidRPr="003D4528">
              <w:rPr>
                <w:noProof/>
                <w:lang w:val="en-US"/>
              </w:rPr>
              <w:t xml:space="preserve">M. K. C. G. M. Dhruti Ranjan Gaan, „semanticscholar,” 2017. </w:t>
            </w:r>
            <w:r w:rsidRPr="003D4528">
              <w:rPr>
                <w:noProof/>
                <w:lang w:val="fr-BE"/>
              </w:rPr>
              <w:t xml:space="preserve">[Online]. Available: https://ap.lc/3FZnb. </w:t>
            </w:r>
            <w:r>
              <w:rPr>
                <w:noProof/>
              </w:rPr>
              <w:t>[Geopend 2023 maart 28].</w:t>
            </w:r>
          </w:p>
        </w:tc>
      </w:tr>
      <w:tr w:rsidR="00421828" w14:paraId="4C25D950" w14:textId="77777777">
        <w:trPr>
          <w:divId w:val="318388859"/>
          <w:tblCellSpacing w:w="15" w:type="dxa"/>
        </w:trPr>
        <w:tc>
          <w:tcPr>
            <w:tcW w:w="50" w:type="pct"/>
            <w:hideMark/>
          </w:tcPr>
          <w:p w14:paraId="14A79C48" w14:textId="77777777" w:rsidR="00421828" w:rsidRDefault="00421828">
            <w:pPr>
              <w:pStyle w:val="Bibliografie"/>
              <w:rPr>
                <w:noProof/>
              </w:rPr>
            </w:pPr>
            <w:r>
              <w:rPr>
                <w:noProof/>
              </w:rPr>
              <w:t xml:space="preserve">[13] </w:t>
            </w:r>
          </w:p>
        </w:tc>
        <w:tc>
          <w:tcPr>
            <w:tcW w:w="0" w:type="auto"/>
            <w:hideMark/>
          </w:tcPr>
          <w:p w14:paraId="7D233E9C" w14:textId="77777777" w:rsidR="00421828" w:rsidRDefault="00421828">
            <w:pPr>
              <w:pStyle w:val="Bibliografie"/>
              <w:rPr>
                <w:noProof/>
              </w:rPr>
            </w:pPr>
            <w:r w:rsidRPr="003D4528">
              <w:rPr>
                <w:noProof/>
                <w:lang w:val="en-US"/>
              </w:rPr>
              <w:t xml:space="preserve">„Alldatasheet,” [Online]. Available: https://ap.lc/CW7Hs. </w:t>
            </w:r>
            <w:r>
              <w:rPr>
                <w:noProof/>
              </w:rPr>
              <w:t>[Geopend 17 maart 2023].</w:t>
            </w:r>
          </w:p>
        </w:tc>
      </w:tr>
      <w:tr w:rsidR="00421828" w14:paraId="4181DD0E" w14:textId="77777777">
        <w:trPr>
          <w:divId w:val="318388859"/>
          <w:tblCellSpacing w:w="15" w:type="dxa"/>
        </w:trPr>
        <w:tc>
          <w:tcPr>
            <w:tcW w:w="50" w:type="pct"/>
            <w:hideMark/>
          </w:tcPr>
          <w:p w14:paraId="630EA89A" w14:textId="77777777" w:rsidR="00421828" w:rsidRDefault="00421828">
            <w:pPr>
              <w:pStyle w:val="Bibliografie"/>
              <w:rPr>
                <w:noProof/>
              </w:rPr>
            </w:pPr>
            <w:r>
              <w:rPr>
                <w:noProof/>
              </w:rPr>
              <w:t xml:space="preserve">[14] </w:t>
            </w:r>
          </w:p>
        </w:tc>
        <w:tc>
          <w:tcPr>
            <w:tcW w:w="0" w:type="auto"/>
            <w:hideMark/>
          </w:tcPr>
          <w:p w14:paraId="44671448" w14:textId="77777777" w:rsidR="00421828" w:rsidRDefault="00421828">
            <w:pPr>
              <w:pStyle w:val="Bibliografie"/>
              <w:rPr>
                <w:noProof/>
              </w:rPr>
            </w:pPr>
            <w:r w:rsidRPr="003D4528">
              <w:rPr>
                <w:noProof/>
                <w:lang w:val="en-US"/>
              </w:rPr>
              <w:t xml:space="preserve">„Robotic arms,” [Online]. Available: https://ap.lc/cL01R. </w:t>
            </w:r>
            <w:r>
              <w:rPr>
                <w:noProof/>
              </w:rPr>
              <w:t>[Geopend 21 maart 2023].</w:t>
            </w:r>
          </w:p>
        </w:tc>
      </w:tr>
      <w:tr w:rsidR="00421828" w14:paraId="649D3DFA" w14:textId="77777777">
        <w:trPr>
          <w:divId w:val="318388859"/>
          <w:tblCellSpacing w:w="15" w:type="dxa"/>
        </w:trPr>
        <w:tc>
          <w:tcPr>
            <w:tcW w:w="50" w:type="pct"/>
            <w:hideMark/>
          </w:tcPr>
          <w:p w14:paraId="2E0A4631" w14:textId="77777777" w:rsidR="00421828" w:rsidRDefault="00421828">
            <w:pPr>
              <w:pStyle w:val="Bibliografie"/>
              <w:rPr>
                <w:noProof/>
              </w:rPr>
            </w:pPr>
            <w:r>
              <w:rPr>
                <w:noProof/>
              </w:rPr>
              <w:t xml:space="preserve">[15] </w:t>
            </w:r>
          </w:p>
        </w:tc>
        <w:tc>
          <w:tcPr>
            <w:tcW w:w="0" w:type="auto"/>
            <w:hideMark/>
          </w:tcPr>
          <w:p w14:paraId="5B33930D" w14:textId="77777777" w:rsidR="00421828" w:rsidRDefault="00421828">
            <w:pPr>
              <w:pStyle w:val="Bibliografie"/>
              <w:rPr>
                <w:noProof/>
              </w:rPr>
            </w:pPr>
            <w:r w:rsidRPr="003D4528">
              <w:rPr>
                <w:noProof/>
                <w:lang w:val="en-US"/>
              </w:rPr>
              <w:t xml:space="preserve">R. Vaughn, „Machinedesign,” Machinedesign, 2 december 2013. </w:t>
            </w:r>
            <w:r w:rsidRPr="003D4528">
              <w:rPr>
                <w:noProof/>
                <w:lang w:val="fr-BE"/>
              </w:rPr>
              <w:t xml:space="preserve">[Online]. Available: https://ap.lc/Xp3Y1. </w:t>
            </w:r>
            <w:r>
              <w:rPr>
                <w:noProof/>
              </w:rPr>
              <w:t>[Geopend 21 maart 2023].</w:t>
            </w:r>
          </w:p>
        </w:tc>
      </w:tr>
      <w:tr w:rsidR="00421828" w14:paraId="27A74999" w14:textId="77777777">
        <w:trPr>
          <w:divId w:val="318388859"/>
          <w:tblCellSpacing w:w="15" w:type="dxa"/>
        </w:trPr>
        <w:tc>
          <w:tcPr>
            <w:tcW w:w="50" w:type="pct"/>
            <w:hideMark/>
          </w:tcPr>
          <w:p w14:paraId="7F5F7B01" w14:textId="77777777" w:rsidR="00421828" w:rsidRDefault="00421828">
            <w:pPr>
              <w:pStyle w:val="Bibliografie"/>
              <w:rPr>
                <w:noProof/>
              </w:rPr>
            </w:pPr>
            <w:r>
              <w:rPr>
                <w:noProof/>
              </w:rPr>
              <w:lastRenderedPageBreak/>
              <w:t xml:space="preserve">[16] </w:t>
            </w:r>
          </w:p>
        </w:tc>
        <w:tc>
          <w:tcPr>
            <w:tcW w:w="0" w:type="auto"/>
            <w:hideMark/>
          </w:tcPr>
          <w:p w14:paraId="0CFED7BE" w14:textId="77777777" w:rsidR="00421828" w:rsidRDefault="00421828">
            <w:pPr>
              <w:pStyle w:val="Bibliografie"/>
              <w:rPr>
                <w:noProof/>
              </w:rPr>
            </w:pPr>
            <w:r w:rsidRPr="003D4528">
              <w:rPr>
                <w:noProof/>
                <w:lang w:val="en-US"/>
              </w:rPr>
              <w:t xml:space="preserve">„Go to shoping,” [Online]. Available: https://ap.lc/ZoN4D. </w:t>
            </w:r>
            <w:r>
              <w:rPr>
                <w:noProof/>
              </w:rPr>
              <w:t>[Geopend 21 maart 2023].</w:t>
            </w:r>
          </w:p>
        </w:tc>
      </w:tr>
      <w:tr w:rsidR="00421828" w14:paraId="172666C8" w14:textId="77777777">
        <w:trPr>
          <w:divId w:val="318388859"/>
          <w:tblCellSpacing w:w="15" w:type="dxa"/>
        </w:trPr>
        <w:tc>
          <w:tcPr>
            <w:tcW w:w="50" w:type="pct"/>
            <w:hideMark/>
          </w:tcPr>
          <w:p w14:paraId="57BF478D" w14:textId="77777777" w:rsidR="00421828" w:rsidRDefault="00421828">
            <w:pPr>
              <w:pStyle w:val="Bibliografie"/>
              <w:rPr>
                <w:noProof/>
              </w:rPr>
            </w:pPr>
            <w:r>
              <w:rPr>
                <w:noProof/>
              </w:rPr>
              <w:t xml:space="preserve">[17] </w:t>
            </w:r>
          </w:p>
        </w:tc>
        <w:tc>
          <w:tcPr>
            <w:tcW w:w="0" w:type="auto"/>
            <w:hideMark/>
          </w:tcPr>
          <w:p w14:paraId="6028C550" w14:textId="77777777" w:rsidR="00421828" w:rsidRDefault="00421828">
            <w:pPr>
              <w:pStyle w:val="Bibliografie"/>
              <w:rPr>
                <w:noProof/>
              </w:rPr>
            </w:pPr>
            <w:r w:rsidRPr="003D4528">
              <w:rPr>
                <w:noProof/>
                <w:lang w:val="fr-BE"/>
              </w:rPr>
              <w:t xml:space="preserve">M. Claussen, „Elektormagazine,” Elektormagazine, 12 juli 2022. [Online]. Available: https://ap.lc/lHw1e. </w:t>
            </w:r>
            <w:r>
              <w:rPr>
                <w:noProof/>
              </w:rPr>
              <w:t>[Geopend 21 maart 2023].</w:t>
            </w:r>
          </w:p>
        </w:tc>
      </w:tr>
      <w:tr w:rsidR="00421828" w14:paraId="11060813" w14:textId="77777777">
        <w:trPr>
          <w:divId w:val="318388859"/>
          <w:tblCellSpacing w:w="15" w:type="dxa"/>
        </w:trPr>
        <w:tc>
          <w:tcPr>
            <w:tcW w:w="50" w:type="pct"/>
            <w:hideMark/>
          </w:tcPr>
          <w:p w14:paraId="3741BC88" w14:textId="77777777" w:rsidR="00421828" w:rsidRDefault="00421828">
            <w:pPr>
              <w:pStyle w:val="Bibliografie"/>
              <w:rPr>
                <w:noProof/>
              </w:rPr>
            </w:pPr>
            <w:r>
              <w:rPr>
                <w:noProof/>
              </w:rPr>
              <w:t xml:space="preserve">[18] </w:t>
            </w:r>
          </w:p>
        </w:tc>
        <w:tc>
          <w:tcPr>
            <w:tcW w:w="0" w:type="auto"/>
            <w:hideMark/>
          </w:tcPr>
          <w:p w14:paraId="6FEA77E2" w14:textId="77777777" w:rsidR="00421828" w:rsidRDefault="00421828">
            <w:pPr>
              <w:pStyle w:val="Bibliografie"/>
              <w:rPr>
                <w:noProof/>
              </w:rPr>
            </w:pPr>
            <w:r>
              <w:rPr>
                <w:noProof/>
              </w:rPr>
              <w:t>„Kuka,” Kuka, [Online]. Available: https://ap.lc/gyjYQ. [Geopend 21 maart 2023].</w:t>
            </w:r>
          </w:p>
        </w:tc>
      </w:tr>
      <w:tr w:rsidR="00421828" w14:paraId="6A110560" w14:textId="77777777">
        <w:trPr>
          <w:divId w:val="318388859"/>
          <w:tblCellSpacing w:w="15" w:type="dxa"/>
        </w:trPr>
        <w:tc>
          <w:tcPr>
            <w:tcW w:w="50" w:type="pct"/>
            <w:hideMark/>
          </w:tcPr>
          <w:p w14:paraId="2F7074D4" w14:textId="77777777" w:rsidR="00421828" w:rsidRDefault="00421828">
            <w:pPr>
              <w:pStyle w:val="Bibliografie"/>
              <w:rPr>
                <w:noProof/>
              </w:rPr>
            </w:pPr>
            <w:r>
              <w:rPr>
                <w:noProof/>
              </w:rPr>
              <w:t xml:space="preserve">[19] </w:t>
            </w:r>
          </w:p>
        </w:tc>
        <w:tc>
          <w:tcPr>
            <w:tcW w:w="0" w:type="auto"/>
            <w:hideMark/>
          </w:tcPr>
          <w:p w14:paraId="083EBE23" w14:textId="77777777" w:rsidR="00421828" w:rsidRDefault="00421828">
            <w:pPr>
              <w:pStyle w:val="Bibliografie"/>
              <w:rPr>
                <w:noProof/>
              </w:rPr>
            </w:pPr>
            <w:r w:rsidRPr="003D4528">
              <w:rPr>
                <w:noProof/>
                <w:lang w:val="en-US"/>
              </w:rPr>
              <w:t xml:space="preserve">T. Nardi, „Hackaday,” Hackaday, 19 oktober 2020. </w:t>
            </w:r>
            <w:r w:rsidRPr="003D4528">
              <w:rPr>
                <w:noProof/>
                <w:lang w:val="fr-BE"/>
              </w:rPr>
              <w:t xml:space="preserve">[Online]. Available: https://ap.lc/UFSXb. </w:t>
            </w:r>
            <w:r>
              <w:rPr>
                <w:noProof/>
              </w:rPr>
              <w:t>[Geopend 21 maat 2023].</w:t>
            </w:r>
          </w:p>
        </w:tc>
      </w:tr>
      <w:tr w:rsidR="00421828" w14:paraId="4B42803E" w14:textId="77777777">
        <w:trPr>
          <w:divId w:val="318388859"/>
          <w:tblCellSpacing w:w="15" w:type="dxa"/>
        </w:trPr>
        <w:tc>
          <w:tcPr>
            <w:tcW w:w="50" w:type="pct"/>
            <w:hideMark/>
          </w:tcPr>
          <w:p w14:paraId="2A082AB7" w14:textId="77777777" w:rsidR="00421828" w:rsidRDefault="00421828">
            <w:pPr>
              <w:pStyle w:val="Bibliografie"/>
              <w:rPr>
                <w:noProof/>
              </w:rPr>
            </w:pPr>
            <w:r>
              <w:rPr>
                <w:noProof/>
              </w:rPr>
              <w:t xml:space="preserve">[20] </w:t>
            </w:r>
          </w:p>
        </w:tc>
        <w:tc>
          <w:tcPr>
            <w:tcW w:w="0" w:type="auto"/>
            <w:hideMark/>
          </w:tcPr>
          <w:p w14:paraId="165B651B" w14:textId="77777777" w:rsidR="00421828" w:rsidRDefault="00421828">
            <w:pPr>
              <w:pStyle w:val="Bibliografie"/>
              <w:rPr>
                <w:noProof/>
              </w:rPr>
            </w:pPr>
            <w:r w:rsidRPr="003D4528">
              <w:rPr>
                <w:noProof/>
                <w:lang w:val="fr-BE"/>
              </w:rPr>
              <w:t xml:space="preserve">G. Klop, „Pure.tue,” Tue, 1992 januari 01. [Online]. Available: https://ap.lc/0subo. </w:t>
            </w:r>
            <w:r>
              <w:rPr>
                <w:noProof/>
              </w:rPr>
              <w:t>[Geopend 2023 maart 29].</w:t>
            </w:r>
          </w:p>
        </w:tc>
      </w:tr>
      <w:tr w:rsidR="00421828" w14:paraId="6CDC3036" w14:textId="77777777">
        <w:trPr>
          <w:divId w:val="318388859"/>
          <w:tblCellSpacing w:w="15" w:type="dxa"/>
        </w:trPr>
        <w:tc>
          <w:tcPr>
            <w:tcW w:w="50" w:type="pct"/>
            <w:hideMark/>
          </w:tcPr>
          <w:p w14:paraId="513EB6A5" w14:textId="77777777" w:rsidR="00421828" w:rsidRDefault="00421828">
            <w:pPr>
              <w:pStyle w:val="Bibliografie"/>
              <w:rPr>
                <w:noProof/>
              </w:rPr>
            </w:pPr>
            <w:r>
              <w:rPr>
                <w:noProof/>
              </w:rPr>
              <w:t xml:space="preserve">[21] </w:t>
            </w:r>
          </w:p>
        </w:tc>
        <w:tc>
          <w:tcPr>
            <w:tcW w:w="0" w:type="auto"/>
            <w:hideMark/>
          </w:tcPr>
          <w:p w14:paraId="6DF1B5E6" w14:textId="77777777" w:rsidR="00421828" w:rsidRDefault="00421828">
            <w:pPr>
              <w:pStyle w:val="Bibliografie"/>
              <w:rPr>
                <w:noProof/>
              </w:rPr>
            </w:pPr>
            <w:r w:rsidRPr="003D4528">
              <w:rPr>
                <w:noProof/>
                <w:lang w:val="en-US"/>
              </w:rPr>
              <w:t xml:space="preserve">Sparkfun, „Sparkfun,” Sparkfun, [Online]. Available: https://ap.lc/GlkWh. </w:t>
            </w:r>
            <w:r>
              <w:rPr>
                <w:noProof/>
              </w:rPr>
              <w:t>[Geopend 19 mei 2023].</w:t>
            </w:r>
          </w:p>
        </w:tc>
      </w:tr>
      <w:tr w:rsidR="00421828" w14:paraId="59057A09" w14:textId="77777777">
        <w:trPr>
          <w:divId w:val="318388859"/>
          <w:tblCellSpacing w:w="15" w:type="dxa"/>
        </w:trPr>
        <w:tc>
          <w:tcPr>
            <w:tcW w:w="50" w:type="pct"/>
            <w:hideMark/>
          </w:tcPr>
          <w:p w14:paraId="56328AF7" w14:textId="77777777" w:rsidR="00421828" w:rsidRDefault="00421828">
            <w:pPr>
              <w:pStyle w:val="Bibliografie"/>
              <w:rPr>
                <w:noProof/>
                <w:lang w:val="nl-NL"/>
              </w:rPr>
            </w:pPr>
            <w:r>
              <w:rPr>
                <w:noProof/>
                <w:lang w:val="nl-NL"/>
              </w:rPr>
              <w:t xml:space="preserve">[22] </w:t>
            </w:r>
          </w:p>
        </w:tc>
        <w:tc>
          <w:tcPr>
            <w:tcW w:w="0" w:type="auto"/>
            <w:hideMark/>
          </w:tcPr>
          <w:p w14:paraId="6C0A0F9A" w14:textId="77777777" w:rsidR="00421828" w:rsidRDefault="00421828">
            <w:pPr>
              <w:pStyle w:val="Bibliografie"/>
              <w:rPr>
                <w:noProof/>
                <w:lang w:val="nl-NL"/>
              </w:rPr>
            </w:pPr>
            <w:r>
              <w:rPr>
                <w:noProof/>
                <w:lang w:val="nl-NL"/>
              </w:rPr>
              <w:t>Espressif, „Espressif,” Espressif systems, 2023. [Online]. Available: https://ap.lc/W5mUX. [Geopend 19 mei 2023].</w:t>
            </w:r>
          </w:p>
        </w:tc>
      </w:tr>
      <w:tr w:rsidR="00421828" w14:paraId="5005BBDC" w14:textId="77777777">
        <w:trPr>
          <w:divId w:val="318388859"/>
          <w:tblCellSpacing w:w="15" w:type="dxa"/>
        </w:trPr>
        <w:tc>
          <w:tcPr>
            <w:tcW w:w="50" w:type="pct"/>
            <w:hideMark/>
          </w:tcPr>
          <w:p w14:paraId="4227851C" w14:textId="77777777" w:rsidR="00421828" w:rsidRDefault="00421828">
            <w:pPr>
              <w:pStyle w:val="Bibliografie"/>
              <w:rPr>
                <w:noProof/>
              </w:rPr>
            </w:pPr>
            <w:r>
              <w:rPr>
                <w:noProof/>
              </w:rPr>
              <w:t xml:space="preserve">[23] </w:t>
            </w:r>
          </w:p>
        </w:tc>
        <w:tc>
          <w:tcPr>
            <w:tcW w:w="0" w:type="auto"/>
            <w:hideMark/>
          </w:tcPr>
          <w:p w14:paraId="012A54D9" w14:textId="77777777" w:rsidR="00421828" w:rsidRDefault="00421828">
            <w:pPr>
              <w:pStyle w:val="Bibliografie"/>
              <w:rPr>
                <w:noProof/>
              </w:rPr>
            </w:pPr>
            <w:r w:rsidRPr="003D4528">
              <w:rPr>
                <w:noProof/>
                <w:lang w:val="en-US"/>
              </w:rPr>
              <w:t xml:space="preserve">TRINAMIC, „Digikey,” Digikey, 12 2017. [Online]. Available: https://www.digikey.be/reference-designs/en/motor-control/motor-control/2276. </w:t>
            </w:r>
            <w:r>
              <w:rPr>
                <w:noProof/>
              </w:rPr>
              <w:t>[Geopend 18 mei 2023].</w:t>
            </w:r>
          </w:p>
        </w:tc>
      </w:tr>
      <w:tr w:rsidR="00421828" w14:paraId="38728C24" w14:textId="77777777">
        <w:trPr>
          <w:divId w:val="318388859"/>
          <w:tblCellSpacing w:w="15" w:type="dxa"/>
        </w:trPr>
        <w:tc>
          <w:tcPr>
            <w:tcW w:w="50" w:type="pct"/>
            <w:hideMark/>
          </w:tcPr>
          <w:p w14:paraId="0704B527" w14:textId="77777777" w:rsidR="00421828" w:rsidRDefault="00421828">
            <w:pPr>
              <w:pStyle w:val="Bibliografie"/>
              <w:rPr>
                <w:noProof/>
              </w:rPr>
            </w:pPr>
            <w:r>
              <w:rPr>
                <w:noProof/>
              </w:rPr>
              <w:t xml:space="preserve">[24] </w:t>
            </w:r>
          </w:p>
        </w:tc>
        <w:tc>
          <w:tcPr>
            <w:tcW w:w="0" w:type="auto"/>
            <w:hideMark/>
          </w:tcPr>
          <w:p w14:paraId="5AA64A05" w14:textId="77777777" w:rsidR="00421828" w:rsidRDefault="00421828">
            <w:pPr>
              <w:pStyle w:val="Bibliografie"/>
              <w:rPr>
                <w:noProof/>
              </w:rPr>
            </w:pPr>
            <w:r w:rsidRPr="003D4528">
              <w:rPr>
                <w:noProof/>
                <w:lang w:val="en-US"/>
              </w:rPr>
              <w:t xml:space="preserve">Espressif, „Espressif,” Espressif systems, 06 December 2012. [Online]. </w:t>
            </w:r>
            <w:r>
              <w:rPr>
                <w:noProof/>
              </w:rPr>
              <w:t>Available: https://ap.lc/yFm0c. [Geopend 20 mei 2023].</w:t>
            </w:r>
          </w:p>
        </w:tc>
      </w:tr>
      <w:tr w:rsidR="00421828" w14:paraId="0211D27E" w14:textId="77777777">
        <w:trPr>
          <w:divId w:val="318388859"/>
          <w:tblCellSpacing w:w="15" w:type="dxa"/>
        </w:trPr>
        <w:tc>
          <w:tcPr>
            <w:tcW w:w="50" w:type="pct"/>
            <w:hideMark/>
          </w:tcPr>
          <w:p w14:paraId="1D771141" w14:textId="77777777" w:rsidR="00421828" w:rsidRDefault="00421828">
            <w:pPr>
              <w:pStyle w:val="Bibliografie"/>
              <w:rPr>
                <w:noProof/>
              </w:rPr>
            </w:pPr>
            <w:r>
              <w:rPr>
                <w:noProof/>
              </w:rPr>
              <w:t xml:space="preserve">[25] </w:t>
            </w:r>
          </w:p>
        </w:tc>
        <w:tc>
          <w:tcPr>
            <w:tcW w:w="0" w:type="auto"/>
            <w:hideMark/>
          </w:tcPr>
          <w:p w14:paraId="7BDDABB9" w14:textId="77777777" w:rsidR="00421828" w:rsidRDefault="00421828">
            <w:pPr>
              <w:pStyle w:val="Bibliografie"/>
              <w:rPr>
                <w:noProof/>
              </w:rPr>
            </w:pPr>
            <w:r w:rsidRPr="003D4528">
              <w:rPr>
                <w:noProof/>
                <w:lang w:val="fr-BE"/>
              </w:rPr>
              <w:t xml:space="preserve">Blaisebaette, „Instructables,” [Online]. Available: https://ap.lc/KWCGc. </w:t>
            </w:r>
            <w:r>
              <w:rPr>
                <w:noProof/>
              </w:rPr>
              <w:t>[Geopend 20 mei 2023].</w:t>
            </w:r>
          </w:p>
        </w:tc>
      </w:tr>
      <w:tr w:rsidR="00421828" w14:paraId="1796D4A2" w14:textId="77777777">
        <w:trPr>
          <w:divId w:val="318388859"/>
          <w:tblCellSpacing w:w="15" w:type="dxa"/>
        </w:trPr>
        <w:tc>
          <w:tcPr>
            <w:tcW w:w="50" w:type="pct"/>
            <w:hideMark/>
          </w:tcPr>
          <w:p w14:paraId="00C4F00A" w14:textId="77777777" w:rsidR="00421828" w:rsidRDefault="00421828">
            <w:pPr>
              <w:pStyle w:val="Bibliografie"/>
              <w:rPr>
                <w:noProof/>
              </w:rPr>
            </w:pPr>
            <w:r>
              <w:rPr>
                <w:noProof/>
              </w:rPr>
              <w:t xml:space="preserve">[26] </w:t>
            </w:r>
          </w:p>
        </w:tc>
        <w:tc>
          <w:tcPr>
            <w:tcW w:w="0" w:type="auto"/>
            <w:hideMark/>
          </w:tcPr>
          <w:p w14:paraId="1E394EF5" w14:textId="77777777" w:rsidR="00421828" w:rsidRDefault="00421828">
            <w:pPr>
              <w:pStyle w:val="Bibliografie"/>
              <w:rPr>
                <w:noProof/>
              </w:rPr>
            </w:pPr>
            <w:r>
              <w:rPr>
                <w:noProof/>
              </w:rPr>
              <w:t>G. Schorcht, „Riot,” [Online]. Available: https://ap.lc/q2g6g. [Geopend 20 mei 2023].</w:t>
            </w:r>
          </w:p>
        </w:tc>
      </w:tr>
      <w:tr w:rsidR="00421828" w14:paraId="56F5E576" w14:textId="77777777">
        <w:trPr>
          <w:divId w:val="318388859"/>
          <w:tblCellSpacing w:w="15" w:type="dxa"/>
        </w:trPr>
        <w:tc>
          <w:tcPr>
            <w:tcW w:w="50" w:type="pct"/>
            <w:hideMark/>
          </w:tcPr>
          <w:p w14:paraId="10680410" w14:textId="77777777" w:rsidR="00421828" w:rsidRDefault="00421828">
            <w:pPr>
              <w:pStyle w:val="Bibliografie"/>
              <w:rPr>
                <w:noProof/>
              </w:rPr>
            </w:pPr>
            <w:r>
              <w:rPr>
                <w:noProof/>
              </w:rPr>
              <w:t xml:space="preserve">[27] </w:t>
            </w:r>
          </w:p>
        </w:tc>
        <w:tc>
          <w:tcPr>
            <w:tcW w:w="0" w:type="auto"/>
            <w:hideMark/>
          </w:tcPr>
          <w:p w14:paraId="0170944C" w14:textId="77777777" w:rsidR="00421828" w:rsidRDefault="00421828">
            <w:pPr>
              <w:pStyle w:val="Bibliografie"/>
              <w:rPr>
                <w:noProof/>
              </w:rPr>
            </w:pPr>
            <w:r w:rsidRPr="003D4528">
              <w:rPr>
                <w:noProof/>
                <w:lang w:val="en-US"/>
              </w:rPr>
              <w:t xml:space="preserve">Robotics, „robotics,” [Online]. Available: https://ap.lc/yF6s1. </w:t>
            </w:r>
            <w:r>
              <w:rPr>
                <w:noProof/>
              </w:rPr>
              <w:t>[Geopend 21 mei 2023].</w:t>
            </w:r>
          </w:p>
        </w:tc>
      </w:tr>
      <w:tr w:rsidR="00421828" w14:paraId="41C85343" w14:textId="77777777">
        <w:trPr>
          <w:divId w:val="318388859"/>
          <w:tblCellSpacing w:w="15" w:type="dxa"/>
        </w:trPr>
        <w:tc>
          <w:tcPr>
            <w:tcW w:w="50" w:type="pct"/>
            <w:hideMark/>
          </w:tcPr>
          <w:p w14:paraId="3270CAC1" w14:textId="77777777" w:rsidR="00421828" w:rsidRDefault="00421828">
            <w:pPr>
              <w:pStyle w:val="Bibliografie"/>
              <w:rPr>
                <w:noProof/>
              </w:rPr>
            </w:pPr>
            <w:r>
              <w:rPr>
                <w:noProof/>
              </w:rPr>
              <w:t xml:space="preserve">[28] </w:t>
            </w:r>
          </w:p>
        </w:tc>
        <w:tc>
          <w:tcPr>
            <w:tcW w:w="0" w:type="auto"/>
            <w:hideMark/>
          </w:tcPr>
          <w:p w14:paraId="2C1F2482" w14:textId="77777777" w:rsidR="00421828" w:rsidRDefault="00421828">
            <w:pPr>
              <w:pStyle w:val="Bibliografie"/>
              <w:rPr>
                <w:noProof/>
              </w:rPr>
            </w:pPr>
            <w:r w:rsidRPr="003D4528">
              <w:rPr>
                <w:noProof/>
                <w:lang w:val="en-US"/>
              </w:rPr>
              <w:t xml:space="preserve">Pishop, „Pishop,” [Online]. Available: https://ap.lc/FYUwR. </w:t>
            </w:r>
            <w:r>
              <w:rPr>
                <w:noProof/>
              </w:rPr>
              <w:t>[Geopend 22 mei 2023].</w:t>
            </w:r>
          </w:p>
        </w:tc>
      </w:tr>
      <w:tr w:rsidR="00421828" w:rsidRPr="003D4528" w14:paraId="567065ED" w14:textId="77777777">
        <w:trPr>
          <w:divId w:val="318388859"/>
          <w:tblCellSpacing w:w="15" w:type="dxa"/>
        </w:trPr>
        <w:tc>
          <w:tcPr>
            <w:tcW w:w="50" w:type="pct"/>
            <w:hideMark/>
          </w:tcPr>
          <w:p w14:paraId="3D2F087B" w14:textId="77777777" w:rsidR="00421828" w:rsidRDefault="00421828">
            <w:pPr>
              <w:pStyle w:val="Bibliografie"/>
              <w:rPr>
                <w:noProof/>
              </w:rPr>
            </w:pPr>
            <w:r>
              <w:rPr>
                <w:noProof/>
              </w:rPr>
              <w:t xml:space="preserve">[29] </w:t>
            </w:r>
          </w:p>
        </w:tc>
        <w:tc>
          <w:tcPr>
            <w:tcW w:w="0" w:type="auto"/>
            <w:hideMark/>
          </w:tcPr>
          <w:p w14:paraId="50653A0A" w14:textId="77777777" w:rsidR="00421828" w:rsidRPr="003D4528" w:rsidRDefault="00421828">
            <w:pPr>
              <w:pStyle w:val="Bibliografie"/>
              <w:rPr>
                <w:noProof/>
                <w:lang w:val="en-US"/>
              </w:rPr>
            </w:pPr>
            <w:r w:rsidRPr="003D4528">
              <w:rPr>
                <w:noProof/>
                <w:lang w:val="en-US"/>
              </w:rPr>
              <w:t>Kauda, „Kauda,” [Online]. Available: https://www.diy-tech.it/010-kauda. [Geopend 1 05 2023].</w:t>
            </w:r>
          </w:p>
        </w:tc>
      </w:tr>
      <w:tr w:rsidR="00421828" w:rsidRPr="003D4528" w14:paraId="2701ADF6" w14:textId="77777777">
        <w:trPr>
          <w:divId w:val="318388859"/>
          <w:tblCellSpacing w:w="15" w:type="dxa"/>
        </w:trPr>
        <w:tc>
          <w:tcPr>
            <w:tcW w:w="50" w:type="pct"/>
            <w:hideMark/>
          </w:tcPr>
          <w:p w14:paraId="31031C33" w14:textId="77777777" w:rsidR="00421828" w:rsidRDefault="00421828">
            <w:pPr>
              <w:pStyle w:val="Bibliografie"/>
              <w:rPr>
                <w:noProof/>
              </w:rPr>
            </w:pPr>
            <w:r>
              <w:rPr>
                <w:noProof/>
              </w:rPr>
              <w:lastRenderedPageBreak/>
              <w:t xml:space="preserve">[30] </w:t>
            </w:r>
          </w:p>
        </w:tc>
        <w:tc>
          <w:tcPr>
            <w:tcW w:w="0" w:type="auto"/>
            <w:hideMark/>
          </w:tcPr>
          <w:p w14:paraId="5F5DA7F8" w14:textId="77777777" w:rsidR="00421828" w:rsidRPr="003D4528" w:rsidRDefault="00421828">
            <w:pPr>
              <w:pStyle w:val="Bibliografie"/>
              <w:rPr>
                <w:noProof/>
                <w:lang w:val="en-US"/>
              </w:rPr>
            </w:pPr>
            <w:r w:rsidRPr="003D4528">
              <w:rPr>
                <w:noProof/>
                <w:lang w:val="en-US"/>
              </w:rPr>
              <w:t>TME, „TME,” TME, 08 augustus 2020. [Online]. Available: https://ap.lc/VQVPt. [Geopend 22 mei 2023].</w:t>
            </w:r>
          </w:p>
        </w:tc>
      </w:tr>
      <w:tr w:rsidR="00421828" w14:paraId="21FD4BA2" w14:textId="77777777">
        <w:trPr>
          <w:divId w:val="318388859"/>
          <w:tblCellSpacing w:w="15" w:type="dxa"/>
        </w:trPr>
        <w:tc>
          <w:tcPr>
            <w:tcW w:w="50" w:type="pct"/>
            <w:hideMark/>
          </w:tcPr>
          <w:p w14:paraId="067B7A2E" w14:textId="77777777" w:rsidR="00421828" w:rsidRDefault="00421828">
            <w:pPr>
              <w:pStyle w:val="Bibliografie"/>
              <w:rPr>
                <w:noProof/>
              </w:rPr>
            </w:pPr>
            <w:r>
              <w:rPr>
                <w:noProof/>
              </w:rPr>
              <w:t xml:space="preserve">[31] </w:t>
            </w:r>
          </w:p>
        </w:tc>
        <w:tc>
          <w:tcPr>
            <w:tcW w:w="0" w:type="auto"/>
            <w:hideMark/>
          </w:tcPr>
          <w:p w14:paraId="4A0AF8F2" w14:textId="77777777" w:rsidR="00421828" w:rsidRDefault="00421828">
            <w:pPr>
              <w:pStyle w:val="Bibliografie"/>
              <w:rPr>
                <w:noProof/>
              </w:rPr>
            </w:pPr>
            <w:r w:rsidRPr="003D4528">
              <w:rPr>
                <w:noProof/>
                <w:lang w:val="en-US"/>
              </w:rPr>
              <w:t xml:space="preserve">„circuitcalculator,” 31 januari 2006. [Online]. Available: https://ap.lc/aBSjM. </w:t>
            </w:r>
            <w:r>
              <w:rPr>
                <w:noProof/>
              </w:rPr>
              <w:t>[Geopend 23 mei 2023].</w:t>
            </w:r>
          </w:p>
        </w:tc>
      </w:tr>
      <w:tr w:rsidR="00421828" w14:paraId="6F3C8B93" w14:textId="77777777">
        <w:trPr>
          <w:divId w:val="318388859"/>
          <w:tblCellSpacing w:w="15" w:type="dxa"/>
        </w:trPr>
        <w:tc>
          <w:tcPr>
            <w:tcW w:w="50" w:type="pct"/>
            <w:hideMark/>
          </w:tcPr>
          <w:p w14:paraId="0D4B5906" w14:textId="77777777" w:rsidR="00421828" w:rsidRDefault="00421828">
            <w:pPr>
              <w:pStyle w:val="Bibliografie"/>
              <w:rPr>
                <w:noProof/>
              </w:rPr>
            </w:pPr>
            <w:r>
              <w:rPr>
                <w:noProof/>
              </w:rPr>
              <w:t xml:space="preserve">[32] </w:t>
            </w:r>
          </w:p>
        </w:tc>
        <w:tc>
          <w:tcPr>
            <w:tcW w:w="0" w:type="auto"/>
            <w:hideMark/>
          </w:tcPr>
          <w:p w14:paraId="1EA3067C" w14:textId="77777777" w:rsidR="00421828" w:rsidRDefault="00421828">
            <w:pPr>
              <w:pStyle w:val="Bibliografie"/>
              <w:rPr>
                <w:noProof/>
              </w:rPr>
            </w:pPr>
            <w:r w:rsidRPr="003D4528">
              <w:rPr>
                <w:noProof/>
                <w:lang w:val="en-US"/>
              </w:rPr>
              <w:t xml:space="preserve">Brainy-Bits, „Brainy-Bits,” 23 10 2020. [Online]. </w:t>
            </w:r>
            <w:r w:rsidRPr="003D4528">
              <w:rPr>
                <w:noProof/>
                <w:lang w:val="fr-BE"/>
              </w:rPr>
              <w:t xml:space="preserve">Available: https://ap.lc/NNVai. </w:t>
            </w:r>
            <w:r>
              <w:rPr>
                <w:noProof/>
              </w:rPr>
              <w:t>[Geopend 18 05 2023].</w:t>
            </w:r>
          </w:p>
        </w:tc>
      </w:tr>
      <w:tr w:rsidR="00421828" w:rsidRPr="003D4528" w14:paraId="562D2511" w14:textId="77777777">
        <w:trPr>
          <w:divId w:val="318388859"/>
          <w:tblCellSpacing w:w="15" w:type="dxa"/>
        </w:trPr>
        <w:tc>
          <w:tcPr>
            <w:tcW w:w="50" w:type="pct"/>
            <w:hideMark/>
          </w:tcPr>
          <w:p w14:paraId="00C38004" w14:textId="77777777" w:rsidR="00421828" w:rsidRDefault="00421828">
            <w:pPr>
              <w:pStyle w:val="Bibliografie"/>
              <w:rPr>
                <w:noProof/>
              </w:rPr>
            </w:pPr>
            <w:r>
              <w:rPr>
                <w:noProof/>
              </w:rPr>
              <w:t xml:space="preserve">[33] </w:t>
            </w:r>
          </w:p>
        </w:tc>
        <w:tc>
          <w:tcPr>
            <w:tcW w:w="0" w:type="auto"/>
            <w:hideMark/>
          </w:tcPr>
          <w:p w14:paraId="6712C56F" w14:textId="77777777" w:rsidR="00421828" w:rsidRPr="003D4528" w:rsidRDefault="00421828">
            <w:pPr>
              <w:pStyle w:val="Bibliografie"/>
              <w:rPr>
                <w:noProof/>
                <w:lang w:val="en-US"/>
              </w:rPr>
            </w:pPr>
            <w:r w:rsidRPr="003D4528">
              <w:rPr>
                <w:noProof/>
                <w:lang w:val="en-US"/>
              </w:rPr>
              <w:t>M. McCauley, „airspayce,” 2010. [Online]. Available: https://ap.lc/lcZLl. [Geopend 18 05 2023].</w:t>
            </w:r>
          </w:p>
        </w:tc>
      </w:tr>
      <w:tr w:rsidR="00421828" w14:paraId="0D228761" w14:textId="77777777">
        <w:trPr>
          <w:divId w:val="318388859"/>
          <w:tblCellSpacing w:w="15" w:type="dxa"/>
        </w:trPr>
        <w:tc>
          <w:tcPr>
            <w:tcW w:w="50" w:type="pct"/>
            <w:hideMark/>
          </w:tcPr>
          <w:p w14:paraId="1CF3D824" w14:textId="77777777" w:rsidR="00421828" w:rsidRDefault="00421828">
            <w:pPr>
              <w:pStyle w:val="Bibliografie"/>
              <w:rPr>
                <w:noProof/>
                <w:lang w:val="nl-NL"/>
              </w:rPr>
            </w:pPr>
            <w:r>
              <w:rPr>
                <w:noProof/>
                <w:lang w:val="nl-NL"/>
              </w:rPr>
              <w:t xml:space="preserve">[34] </w:t>
            </w:r>
          </w:p>
        </w:tc>
        <w:tc>
          <w:tcPr>
            <w:tcW w:w="0" w:type="auto"/>
            <w:hideMark/>
          </w:tcPr>
          <w:p w14:paraId="51B7A42F" w14:textId="77777777" w:rsidR="00421828" w:rsidRDefault="00421828">
            <w:pPr>
              <w:pStyle w:val="Bibliografie"/>
              <w:rPr>
                <w:noProof/>
                <w:lang w:val="nl-NL"/>
              </w:rPr>
            </w:pPr>
            <w:r>
              <w:rPr>
                <w:noProof/>
                <w:lang w:val="nl-NL"/>
              </w:rPr>
              <w:t>G. Brandl, „pygments,” 2006. [Online]. Available: https://ap.lc/M75In. [Geopend 28 05 2023].</w:t>
            </w:r>
          </w:p>
        </w:tc>
      </w:tr>
      <w:tr w:rsidR="00421828" w14:paraId="23B6DF4F" w14:textId="77777777">
        <w:trPr>
          <w:divId w:val="318388859"/>
          <w:tblCellSpacing w:w="15" w:type="dxa"/>
        </w:trPr>
        <w:tc>
          <w:tcPr>
            <w:tcW w:w="50" w:type="pct"/>
            <w:hideMark/>
          </w:tcPr>
          <w:p w14:paraId="00B041B9" w14:textId="77777777" w:rsidR="00421828" w:rsidRDefault="00421828">
            <w:pPr>
              <w:pStyle w:val="Bibliografie"/>
              <w:rPr>
                <w:noProof/>
              </w:rPr>
            </w:pPr>
            <w:r>
              <w:rPr>
                <w:noProof/>
              </w:rPr>
              <w:t xml:space="preserve">[35] </w:t>
            </w:r>
          </w:p>
        </w:tc>
        <w:tc>
          <w:tcPr>
            <w:tcW w:w="0" w:type="auto"/>
            <w:hideMark/>
          </w:tcPr>
          <w:p w14:paraId="04D61381" w14:textId="77777777" w:rsidR="00421828" w:rsidRDefault="00421828">
            <w:pPr>
              <w:pStyle w:val="Bibliografie"/>
              <w:rPr>
                <w:noProof/>
              </w:rPr>
            </w:pPr>
            <w:r w:rsidRPr="003D4528">
              <w:rPr>
                <w:noProof/>
                <w:lang w:val="fr-BE"/>
              </w:rPr>
              <w:t xml:space="preserve">Y. YAKIMOVA, „Europees parlement,” Europees parlement, 07 juni 2022. </w:t>
            </w:r>
            <w:r>
              <w:rPr>
                <w:noProof/>
              </w:rPr>
              <w:t>[Online]. Available: https://ap.lc/BxmRq. [Geopend 20 maart 2023].</w:t>
            </w:r>
          </w:p>
        </w:tc>
      </w:tr>
      <w:tr w:rsidR="00421828" w14:paraId="22F96292" w14:textId="77777777">
        <w:trPr>
          <w:divId w:val="318388859"/>
          <w:tblCellSpacing w:w="15" w:type="dxa"/>
        </w:trPr>
        <w:tc>
          <w:tcPr>
            <w:tcW w:w="50" w:type="pct"/>
            <w:hideMark/>
          </w:tcPr>
          <w:p w14:paraId="39A19573" w14:textId="77777777" w:rsidR="00421828" w:rsidRDefault="00421828">
            <w:pPr>
              <w:pStyle w:val="Bibliografie"/>
              <w:rPr>
                <w:noProof/>
              </w:rPr>
            </w:pPr>
            <w:r>
              <w:rPr>
                <w:noProof/>
              </w:rPr>
              <w:t xml:space="preserve">[36] </w:t>
            </w:r>
          </w:p>
        </w:tc>
        <w:tc>
          <w:tcPr>
            <w:tcW w:w="0" w:type="auto"/>
            <w:hideMark/>
          </w:tcPr>
          <w:p w14:paraId="06EF3CBA" w14:textId="77777777" w:rsidR="00421828" w:rsidRDefault="00421828">
            <w:pPr>
              <w:pStyle w:val="Bibliografie"/>
              <w:rPr>
                <w:noProof/>
              </w:rPr>
            </w:pPr>
            <w:r w:rsidRPr="003D4528">
              <w:rPr>
                <w:noProof/>
                <w:lang w:val="en-US"/>
              </w:rPr>
              <w:t xml:space="preserve">„almotion,” almotion, [Online]. Available: https://ap.lc/amwzP. </w:t>
            </w:r>
            <w:r>
              <w:rPr>
                <w:noProof/>
              </w:rPr>
              <w:t>[Geopend 2023 maart 28].</w:t>
            </w:r>
          </w:p>
        </w:tc>
      </w:tr>
      <w:tr w:rsidR="00421828" w14:paraId="5934305D" w14:textId="77777777">
        <w:trPr>
          <w:divId w:val="318388859"/>
          <w:tblCellSpacing w:w="15" w:type="dxa"/>
        </w:trPr>
        <w:tc>
          <w:tcPr>
            <w:tcW w:w="50" w:type="pct"/>
            <w:hideMark/>
          </w:tcPr>
          <w:p w14:paraId="54473AF4" w14:textId="77777777" w:rsidR="00421828" w:rsidRDefault="00421828">
            <w:pPr>
              <w:pStyle w:val="Bibliografie"/>
              <w:rPr>
                <w:noProof/>
              </w:rPr>
            </w:pPr>
            <w:r>
              <w:rPr>
                <w:noProof/>
              </w:rPr>
              <w:t xml:space="preserve">[37] </w:t>
            </w:r>
          </w:p>
        </w:tc>
        <w:tc>
          <w:tcPr>
            <w:tcW w:w="0" w:type="auto"/>
            <w:hideMark/>
          </w:tcPr>
          <w:p w14:paraId="4BAD7A28" w14:textId="77777777" w:rsidR="00421828" w:rsidRDefault="00421828">
            <w:pPr>
              <w:pStyle w:val="Bibliografie"/>
              <w:rPr>
                <w:noProof/>
              </w:rPr>
            </w:pPr>
            <w:r>
              <w:rPr>
                <w:noProof/>
              </w:rPr>
              <w:t>„zvstechniek,” zvstechniek, [Online]. Available: https://ap.lc/gdEbe. [Geopend 2023 maart 28].</w:t>
            </w:r>
          </w:p>
        </w:tc>
      </w:tr>
    </w:tbl>
    <w:p w14:paraId="423045D6" w14:textId="77777777" w:rsidR="00421828" w:rsidRDefault="00421828">
      <w:pPr>
        <w:divId w:val="318388859"/>
        <w:rPr>
          <w:rFonts w:eastAsia="Times New Roman"/>
          <w:noProof/>
        </w:rPr>
      </w:pPr>
    </w:p>
    <w:p w14:paraId="7C6E4F73" w14:textId="201C8F7C" w:rsidR="00A90F87" w:rsidRPr="00A90F87" w:rsidRDefault="0055345B" w:rsidP="003A5055">
      <w:pPr>
        <w:pStyle w:val="Geenafstand"/>
        <w:rPr>
          <w:lang w:val="en-US"/>
        </w:rPr>
        <w:sectPr w:rsidR="00A90F87" w:rsidRPr="00A90F87" w:rsidSect="00995550">
          <w:pgSz w:w="11906" w:h="16838"/>
          <w:pgMar w:top="1417" w:right="1417" w:bottom="1417" w:left="1417" w:header="708" w:footer="708" w:gutter="0"/>
          <w:cols w:space="708"/>
          <w:titlePg/>
          <w:docGrid w:linePitch="360"/>
        </w:sectPr>
      </w:pPr>
      <w:r>
        <w:rPr>
          <w:lang w:val="en-US"/>
        </w:rPr>
        <w:fldChar w:fldCharType="end"/>
      </w:r>
    </w:p>
    <w:p w14:paraId="489C5A84" w14:textId="3EC15EE5" w:rsidR="000172BD" w:rsidRDefault="00867C8D" w:rsidP="000172BD">
      <w:pPr>
        <w:pStyle w:val="Geenafstand"/>
        <w:rPr>
          <w:lang w:val="nl-NL"/>
        </w:rPr>
      </w:pPr>
      <w:bookmarkStart w:id="193" w:name="_Toc136546201"/>
      <w:r>
        <w:rPr>
          <w:lang w:val="nl-NL"/>
        </w:rPr>
        <w:lastRenderedPageBreak/>
        <w:t>Bijlagenoverzicht</w:t>
      </w:r>
      <w:bookmarkEnd w:id="193"/>
    </w:p>
    <w:p w14:paraId="3AE8A1A8" w14:textId="77777777" w:rsidR="00830C48" w:rsidRDefault="002032D8" w:rsidP="000172BD">
      <w:pPr>
        <w:pStyle w:val="Bijlagen"/>
      </w:pPr>
      <w:bookmarkStart w:id="194" w:name="_Toc136546202"/>
      <w:r w:rsidRPr="00DE4D88">
        <w:t>Bijlage</w:t>
      </w:r>
      <w:r>
        <w:t xml:space="preserve"> 1: Kopieën datasheets</w:t>
      </w:r>
      <w:bookmarkEnd w:id="194"/>
    </w:p>
    <w:p w14:paraId="3B9D8EDD" w14:textId="77777777" w:rsidR="00E80B87" w:rsidRDefault="00F6361E" w:rsidP="00E80B87">
      <w:pPr>
        <w:keepNext/>
      </w:pPr>
      <w:r>
        <w:rPr>
          <w:noProof/>
        </w:rPr>
        <w:drawing>
          <wp:inline distT="0" distB="0" distL="0" distR="0" wp14:anchorId="2414E3BD" wp14:editId="28063863">
            <wp:extent cx="5314950" cy="7567476"/>
            <wp:effectExtent l="0" t="0" r="0" b="0"/>
            <wp:docPr id="444697886" name="Afbeelding 444697886" descr="Afbeelding met tekst, schermopname, Lettertype, ontwerp&#10;&#10;Automatisch gegenereerde beschrijvi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7886" name="Afbeelding 1" descr="Afbeelding met tekst, schermopname, Lettertype, ontwerp&#10;&#10;Automatisch gegenereerde beschrijving">
                      <a:hlinkClick r:id="rId72"/>
                    </pic:cNvPr>
                    <pic:cNvPicPr/>
                  </pic:nvPicPr>
                  <pic:blipFill rotWithShape="1">
                    <a:blip r:embed="rId73"/>
                    <a:srcRect l="1408"/>
                    <a:stretch/>
                  </pic:blipFill>
                  <pic:spPr bwMode="auto">
                    <a:xfrm>
                      <a:off x="0" y="0"/>
                      <a:ext cx="5343886" cy="7608676"/>
                    </a:xfrm>
                    <a:prstGeom prst="rect">
                      <a:avLst/>
                    </a:prstGeom>
                    <a:ln>
                      <a:noFill/>
                    </a:ln>
                    <a:extLst>
                      <a:ext uri="{53640926-AAD7-44D8-BBD7-CCE9431645EC}">
                        <a14:shadowObscured xmlns:a14="http://schemas.microsoft.com/office/drawing/2010/main"/>
                      </a:ext>
                    </a:extLst>
                  </pic:spPr>
                </pic:pic>
              </a:graphicData>
            </a:graphic>
          </wp:inline>
        </w:drawing>
      </w:r>
    </w:p>
    <w:p w14:paraId="78A646D7" w14:textId="50031A3D" w:rsidR="00E80B87" w:rsidRDefault="00E80B87" w:rsidP="00E80B87">
      <w:pPr>
        <w:pStyle w:val="Bijschrift"/>
        <w:sectPr w:rsidR="00E80B87" w:rsidSect="00995550">
          <w:pgSz w:w="11906" w:h="16838"/>
          <w:pgMar w:top="1417" w:right="1417" w:bottom="1417" w:left="1417" w:header="708" w:footer="708" w:gutter="0"/>
          <w:cols w:space="708"/>
          <w:titlePg/>
          <w:docGrid w:linePitch="360"/>
        </w:sectPr>
      </w:pPr>
      <w:bookmarkStart w:id="195" w:name="_Ref136456366"/>
      <w:r>
        <w:t xml:space="preserve">Bijlage </w:t>
      </w:r>
      <w:r>
        <w:fldChar w:fldCharType="begin"/>
      </w:r>
      <w:r>
        <w:instrText xml:space="preserve"> SEQ Bijlage \* ARABIC </w:instrText>
      </w:r>
      <w:r>
        <w:fldChar w:fldCharType="separate"/>
      </w:r>
      <w:r w:rsidR="00732DD9">
        <w:rPr>
          <w:noProof/>
        </w:rPr>
        <w:t>1</w:t>
      </w:r>
      <w:r>
        <w:fldChar w:fldCharType="end"/>
      </w:r>
      <w:bookmarkEnd w:id="195"/>
      <w:r>
        <w:t>: Datasheet ESP32-S2</w:t>
      </w:r>
    </w:p>
    <w:p w14:paraId="26621B37" w14:textId="77777777" w:rsidR="00CD7DFC" w:rsidRDefault="00427559" w:rsidP="00CD7DFC">
      <w:pPr>
        <w:pStyle w:val="Bijschrift"/>
        <w:keepNext/>
      </w:pPr>
      <w:r>
        <w:rPr>
          <w:noProof/>
        </w:rPr>
        <w:lastRenderedPageBreak/>
        <w:drawing>
          <wp:inline distT="0" distB="0" distL="0" distR="0" wp14:anchorId="3186D254" wp14:editId="5C63DAEF">
            <wp:extent cx="5935980" cy="8370399"/>
            <wp:effectExtent l="0" t="0" r="7620" b="0"/>
            <wp:docPr id="1805831472" name="Afbeelding 1805831472" descr="Afbeelding met tekst, schermopname, Lettertype, Afdrukken&#10;&#10;Automatisch gegenereerde beschrijvi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1472" name="Afbeelding 1" descr="Afbeelding met tekst, schermopname, Lettertype, Afdrukken&#10;&#10;Automatisch gegenereerde beschrijving">
                      <a:hlinkClick r:id="rId74"/>
                    </pic:cNvPr>
                    <pic:cNvPicPr/>
                  </pic:nvPicPr>
                  <pic:blipFill>
                    <a:blip r:embed="rId75"/>
                    <a:stretch>
                      <a:fillRect/>
                    </a:stretch>
                  </pic:blipFill>
                  <pic:spPr>
                    <a:xfrm>
                      <a:off x="0" y="0"/>
                      <a:ext cx="5941189" cy="8377744"/>
                    </a:xfrm>
                    <a:prstGeom prst="rect">
                      <a:avLst/>
                    </a:prstGeom>
                  </pic:spPr>
                </pic:pic>
              </a:graphicData>
            </a:graphic>
          </wp:inline>
        </w:drawing>
      </w:r>
    </w:p>
    <w:p w14:paraId="3A19D295" w14:textId="2AD56EB6" w:rsidR="009E4359" w:rsidRDefault="00CD7DFC" w:rsidP="00CD7DFC">
      <w:pPr>
        <w:pStyle w:val="Bijschrift"/>
        <w:rPr>
          <w:lang w:val="nl-NL"/>
        </w:rPr>
      </w:pPr>
      <w:bookmarkStart w:id="196" w:name="_Ref136456371"/>
      <w:r>
        <w:t xml:space="preserve">Bijlage </w:t>
      </w:r>
      <w:r>
        <w:fldChar w:fldCharType="begin"/>
      </w:r>
      <w:r>
        <w:instrText xml:space="preserve"> SEQ Bijlage \* ARABIC </w:instrText>
      </w:r>
      <w:r>
        <w:fldChar w:fldCharType="separate"/>
      </w:r>
      <w:r w:rsidR="00732DD9">
        <w:rPr>
          <w:noProof/>
        </w:rPr>
        <w:t>2</w:t>
      </w:r>
      <w:r>
        <w:fldChar w:fldCharType="end"/>
      </w:r>
      <w:bookmarkEnd w:id="196"/>
      <w:r>
        <w:t>: Datasheet TMC2208</w:t>
      </w:r>
    </w:p>
    <w:p w14:paraId="47685571" w14:textId="77777777" w:rsidR="00CD63ED" w:rsidRDefault="00CD63ED" w:rsidP="009E4359">
      <w:pPr>
        <w:pStyle w:val="Bijschrift"/>
        <w:rPr>
          <w:lang w:val="nl-NL"/>
        </w:rPr>
        <w:sectPr w:rsidR="00CD63ED" w:rsidSect="00995550">
          <w:pgSz w:w="11906" w:h="16838"/>
          <w:pgMar w:top="1417" w:right="1417" w:bottom="1417" w:left="1417" w:header="708" w:footer="708" w:gutter="0"/>
          <w:cols w:space="708"/>
          <w:titlePg/>
          <w:docGrid w:linePitch="360"/>
        </w:sectPr>
      </w:pPr>
    </w:p>
    <w:p w14:paraId="056DD16E" w14:textId="77777777" w:rsidR="00C86C5A" w:rsidRDefault="00CD63ED" w:rsidP="00C86C5A">
      <w:pPr>
        <w:pStyle w:val="Bijschrift"/>
        <w:keepNext/>
      </w:pPr>
      <w:r>
        <w:rPr>
          <w:noProof/>
        </w:rPr>
        <w:lastRenderedPageBreak/>
        <w:drawing>
          <wp:inline distT="0" distB="0" distL="0" distR="0" wp14:anchorId="502E5549" wp14:editId="0DCD1C6D">
            <wp:extent cx="6332220" cy="8266771"/>
            <wp:effectExtent l="0" t="0" r="0" b="1270"/>
            <wp:docPr id="618738461" name="Afbeelding 618738461" descr="Afbeelding met tekst, diagram, schermopname, Plan&#10;&#10;Automatisch gegenereerde beschrijvi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8461" name="Afbeelding 1" descr="Afbeelding met tekst, diagram, schermopname, Plan&#10;&#10;Automatisch gegenereerde beschrijving">
                      <a:hlinkClick r:id="rId76"/>
                    </pic:cNvPr>
                    <pic:cNvPicPr/>
                  </pic:nvPicPr>
                  <pic:blipFill>
                    <a:blip r:embed="rId77"/>
                    <a:stretch>
                      <a:fillRect/>
                    </a:stretch>
                  </pic:blipFill>
                  <pic:spPr>
                    <a:xfrm>
                      <a:off x="0" y="0"/>
                      <a:ext cx="6333674" cy="8268669"/>
                    </a:xfrm>
                    <a:prstGeom prst="rect">
                      <a:avLst/>
                    </a:prstGeom>
                  </pic:spPr>
                </pic:pic>
              </a:graphicData>
            </a:graphic>
          </wp:inline>
        </w:drawing>
      </w:r>
    </w:p>
    <w:p w14:paraId="151EB5EB" w14:textId="1BED282D" w:rsidR="009E4359" w:rsidRPr="009E4359" w:rsidRDefault="009E4359" w:rsidP="009E4359">
      <w:pPr>
        <w:pStyle w:val="Bijschrift"/>
        <w:rPr>
          <w:lang w:val="nl-NL"/>
        </w:rPr>
        <w:sectPr w:rsidR="009E4359" w:rsidRPr="009E4359" w:rsidSect="00995550">
          <w:pgSz w:w="11906" w:h="16838"/>
          <w:pgMar w:top="1417" w:right="1417" w:bottom="1417" w:left="1417" w:header="708" w:footer="708" w:gutter="0"/>
          <w:cols w:space="708"/>
          <w:titlePg/>
          <w:docGrid w:linePitch="360"/>
        </w:sectPr>
      </w:pPr>
      <w:bookmarkStart w:id="197" w:name="_Ref136456372"/>
      <w:r>
        <w:t xml:space="preserve">Bijlage </w:t>
      </w:r>
      <w:r>
        <w:fldChar w:fldCharType="begin"/>
      </w:r>
      <w:r>
        <w:instrText xml:space="preserve"> SEQ Bijlage \* ARABIC </w:instrText>
      </w:r>
      <w:r>
        <w:fldChar w:fldCharType="separate"/>
      </w:r>
      <w:r w:rsidR="00732DD9">
        <w:rPr>
          <w:noProof/>
        </w:rPr>
        <w:t>3</w:t>
      </w:r>
      <w:r>
        <w:fldChar w:fldCharType="end"/>
      </w:r>
      <w:bookmarkEnd w:id="197"/>
      <w:r w:rsidR="00C86C5A">
        <w:t>: Datasheet CP2102</w:t>
      </w:r>
    </w:p>
    <w:p w14:paraId="24950A24" w14:textId="77777777" w:rsidR="00830C48" w:rsidRDefault="0033538F" w:rsidP="00830C48">
      <w:pPr>
        <w:pStyle w:val="Bijlagen"/>
      </w:pPr>
      <w:bookmarkStart w:id="198" w:name="_Toc136546203"/>
      <w:r w:rsidRPr="0033538F">
        <w:lastRenderedPageBreak/>
        <w:t xml:space="preserve">Bijlage 2: </w:t>
      </w:r>
      <w:r w:rsidR="004E1110" w:rsidRPr="00830C48">
        <w:t>BOM</w:t>
      </w:r>
      <w:bookmarkEnd w:id="198"/>
    </w:p>
    <w:p w14:paraId="3020C012" w14:textId="1B46DEBC" w:rsidR="009E4359" w:rsidRDefault="009E4359" w:rsidP="009E4359">
      <w:pPr>
        <w:pStyle w:val="Bijschrift"/>
        <w:keepNext/>
      </w:pPr>
      <w:bookmarkStart w:id="199" w:name="_Toc136546254"/>
      <w:r>
        <w:t xml:space="preserve">Tabel </w:t>
      </w:r>
      <w:r>
        <w:fldChar w:fldCharType="begin"/>
      </w:r>
      <w:r>
        <w:instrText xml:space="preserve"> SEQ Tabel \* ARABIC </w:instrText>
      </w:r>
      <w:r>
        <w:fldChar w:fldCharType="separate"/>
      </w:r>
      <w:r w:rsidR="00732DD9">
        <w:rPr>
          <w:noProof/>
        </w:rPr>
        <w:t>5</w:t>
      </w:r>
      <w:r>
        <w:fldChar w:fldCharType="end"/>
      </w:r>
      <w:r>
        <w:t>: BOM</w:t>
      </w:r>
      <w:bookmarkEnd w:id="199"/>
    </w:p>
    <w:tbl>
      <w:tblPr>
        <w:tblW w:w="13041" w:type="dxa"/>
        <w:tblLayout w:type="fixed"/>
        <w:tblCellMar>
          <w:top w:w="15" w:type="dxa"/>
          <w:left w:w="70" w:type="dxa"/>
          <w:bottom w:w="15" w:type="dxa"/>
          <w:right w:w="70" w:type="dxa"/>
        </w:tblCellMar>
        <w:tblLook w:val="04A0" w:firstRow="1" w:lastRow="0" w:firstColumn="1" w:lastColumn="0" w:noHBand="0" w:noVBand="1"/>
      </w:tblPr>
      <w:tblGrid>
        <w:gridCol w:w="1701"/>
        <w:gridCol w:w="709"/>
        <w:gridCol w:w="4253"/>
        <w:gridCol w:w="708"/>
        <w:gridCol w:w="851"/>
        <w:gridCol w:w="1134"/>
        <w:gridCol w:w="1701"/>
        <w:gridCol w:w="1984"/>
      </w:tblGrid>
      <w:tr w:rsidR="00830C48" w:rsidRPr="006E281A" w14:paraId="3C759B3D" w14:textId="77777777" w:rsidTr="009A7D8E">
        <w:trPr>
          <w:trHeight w:val="300"/>
        </w:trPr>
        <w:tc>
          <w:tcPr>
            <w:tcW w:w="1701" w:type="dxa"/>
            <w:tcBorders>
              <w:top w:val="nil"/>
              <w:left w:val="nil"/>
              <w:bottom w:val="nil"/>
              <w:right w:val="nil"/>
            </w:tcBorders>
            <w:noWrap/>
            <w:vAlign w:val="bottom"/>
            <w:hideMark/>
          </w:tcPr>
          <w:p w14:paraId="04B2BDB4"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Product</w:t>
            </w:r>
          </w:p>
        </w:tc>
        <w:tc>
          <w:tcPr>
            <w:tcW w:w="709" w:type="dxa"/>
            <w:tcBorders>
              <w:top w:val="nil"/>
              <w:left w:val="nil"/>
              <w:bottom w:val="nil"/>
              <w:right w:val="nil"/>
            </w:tcBorders>
            <w:noWrap/>
            <w:vAlign w:val="bottom"/>
            <w:hideMark/>
          </w:tcPr>
          <w:p w14:paraId="582465D3"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Type</w:t>
            </w:r>
          </w:p>
        </w:tc>
        <w:tc>
          <w:tcPr>
            <w:tcW w:w="4253" w:type="dxa"/>
            <w:tcBorders>
              <w:top w:val="nil"/>
              <w:left w:val="nil"/>
              <w:bottom w:val="nil"/>
              <w:right w:val="nil"/>
            </w:tcBorders>
            <w:noWrap/>
            <w:vAlign w:val="bottom"/>
            <w:hideMark/>
          </w:tcPr>
          <w:p w14:paraId="07633BC7"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Link</w:t>
            </w:r>
          </w:p>
        </w:tc>
        <w:tc>
          <w:tcPr>
            <w:tcW w:w="708" w:type="dxa"/>
            <w:tcBorders>
              <w:top w:val="nil"/>
              <w:left w:val="nil"/>
              <w:bottom w:val="nil"/>
              <w:right w:val="nil"/>
            </w:tcBorders>
            <w:noWrap/>
            <w:vAlign w:val="bottom"/>
            <w:hideMark/>
          </w:tcPr>
          <w:p w14:paraId="04F8F8E5" w14:textId="77777777" w:rsidR="00830C48" w:rsidRPr="006E281A" w:rsidRDefault="00830C48">
            <w:pPr>
              <w:spacing w:before="0" w:after="0" w:line="240" w:lineRule="auto"/>
              <w:jc w:val="right"/>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Stuks</w:t>
            </w:r>
          </w:p>
        </w:tc>
        <w:tc>
          <w:tcPr>
            <w:tcW w:w="851" w:type="dxa"/>
            <w:tcBorders>
              <w:top w:val="nil"/>
              <w:left w:val="nil"/>
              <w:bottom w:val="nil"/>
              <w:right w:val="nil"/>
            </w:tcBorders>
            <w:noWrap/>
            <w:vAlign w:val="bottom"/>
            <w:hideMark/>
          </w:tcPr>
          <w:p w14:paraId="5E711420"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Prijs</w:t>
            </w:r>
          </w:p>
        </w:tc>
        <w:tc>
          <w:tcPr>
            <w:tcW w:w="1134" w:type="dxa"/>
            <w:tcBorders>
              <w:top w:val="nil"/>
              <w:left w:val="nil"/>
              <w:bottom w:val="nil"/>
              <w:right w:val="nil"/>
            </w:tcBorders>
            <w:noWrap/>
            <w:vAlign w:val="bottom"/>
            <w:hideMark/>
          </w:tcPr>
          <w:p w14:paraId="331DEC8A" w14:textId="623882A3"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Prijs/stuk</w:t>
            </w:r>
          </w:p>
        </w:tc>
        <w:tc>
          <w:tcPr>
            <w:tcW w:w="1701" w:type="dxa"/>
            <w:tcBorders>
              <w:top w:val="nil"/>
              <w:left w:val="nil"/>
              <w:bottom w:val="nil"/>
              <w:right w:val="nil"/>
            </w:tcBorders>
            <w:noWrap/>
            <w:vAlign w:val="bottom"/>
            <w:hideMark/>
          </w:tcPr>
          <w:p w14:paraId="1E08269A"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Gebruikte stuks</w:t>
            </w:r>
          </w:p>
        </w:tc>
        <w:tc>
          <w:tcPr>
            <w:tcW w:w="1984" w:type="dxa"/>
            <w:tcBorders>
              <w:top w:val="nil"/>
              <w:left w:val="nil"/>
              <w:bottom w:val="nil"/>
              <w:right w:val="nil"/>
            </w:tcBorders>
            <w:noWrap/>
            <w:vAlign w:val="bottom"/>
            <w:hideMark/>
          </w:tcPr>
          <w:p w14:paraId="39BDABD3" w14:textId="77777777" w:rsidR="00830C48" w:rsidRPr="006E281A" w:rsidRDefault="00830C48">
            <w:pPr>
              <w:spacing w:before="0" w:after="0" w:line="240" w:lineRule="auto"/>
              <w:rPr>
                <w:rFonts w:ascii="Calibri" w:eastAsia="Times New Roman" w:hAnsi="Calibri" w:cs="Calibri"/>
                <w:b/>
                <w:bCs/>
                <w:color w:val="000000"/>
                <w:sz w:val="22"/>
                <w:lang w:eastAsia="nl-BE"/>
              </w:rPr>
            </w:pPr>
            <w:r w:rsidRPr="006E281A">
              <w:rPr>
                <w:rFonts w:ascii="Calibri" w:eastAsia="Times New Roman" w:hAnsi="Calibri" w:cs="Calibri"/>
                <w:b/>
                <w:bCs/>
                <w:color w:val="000000"/>
                <w:sz w:val="22"/>
                <w:lang w:eastAsia="nl-BE"/>
              </w:rPr>
              <w:t>Totaalprijs per gebruikte stuks</w:t>
            </w:r>
          </w:p>
        </w:tc>
      </w:tr>
      <w:tr w:rsidR="00830C48" w:rsidRPr="006E281A" w14:paraId="35540CF9" w14:textId="77777777" w:rsidTr="009A7D8E">
        <w:trPr>
          <w:trHeight w:val="300"/>
        </w:trPr>
        <w:tc>
          <w:tcPr>
            <w:tcW w:w="1701" w:type="dxa"/>
            <w:tcBorders>
              <w:top w:val="nil"/>
              <w:left w:val="nil"/>
              <w:bottom w:val="nil"/>
              <w:right w:val="nil"/>
            </w:tcBorders>
            <w:noWrap/>
            <w:vAlign w:val="bottom"/>
            <w:hideMark/>
          </w:tcPr>
          <w:p w14:paraId="06D147FC"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Voedingsstekker</w:t>
            </w:r>
          </w:p>
        </w:tc>
        <w:tc>
          <w:tcPr>
            <w:tcW w:w="709" w:type="dxa"/>
            <w:tcBorders>
              <w:top w:val="nil"/>
              <w:left w:val="nil"/>
              <w:bottom w:val="nil"/>
              <w:right w:val="nil"/>
            </w:tcBorders>
            <w:noWrap/>
            <w:vAlign w:val="bottom"/>
            <w:hideMark/>
          </w:tcPr>
          <w:p w14:paraId="25C3335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4C954B33" w14:textId="062ED314" w:rsidR="00830C48" w:rsidRPr="006E281A" w:rsidRDefault="00000000">
            <w:pPr>
              <w:spacing w:before="0" w:after="0" w:line="240" w:lineRule="auto"/>
              <w:rPr>
                <w:rFonts w:ascii="Calibri" w:eastAsia="Times New Roman" w:hAnsi="Calibri" w:cs="Calibri"/>
                <w:color w:val="0563C1"/>
                <w:sz w:val="22"/>
                <w:u w:val="single"/>
                <w:lang w:eastAsia="nl-BE"/>
              </w:rPr>
            </w:pPr>
            <w:hyperlink r:id="rId78" w:history="1">
              <w:r w:rsidR="00830C48" w:rsidRPr="006E281A">
                <w:rPr>
                  <w:rFonts w:ascii="Calibri" w:eastAsia="Times New Roman" w:hAnsi="Calibri" w:cs="Calibri"/>
                  <w:color w:val="0563C1"/>
                  <w:sz w:val="22"/>
                  <w:u w:val="single"/>
                  <w:lang w:eastAsia="nl-BE"/>
                </w:rPr>
                <w:t>https://nl.aliexpress.com/item/4000677508616.html?spm=a2g0o.order_list.order_list_main.35.7b2f79d2tsYecZ&amp;gatewayAdapt=glo2nld</w:t>
              </w:r>
            </w:hyperlink>
          </w:p>
        </w:tc>
        <w:tc>
          <w:tcPr>
            <w:tcW w:w="708" w:type="dxa"/>
            <w:tcBorders>
              <w:top w:val="nil"/>
              <w:left w:val="nil"/>
              <w:bottom w:val="nil"/>
              <w:right w:val="nil"/>
            </w:tcBorders>
            <w:noWrap/>
            <w:vAlign w:val="bottom"/>
            <w:hideMark/>
          </w:tcPr>
          <w:p w14:paraId="1672BF0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4B16CDFA" w14:textId="0B0EF19C"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1,44</w:t>
            </w:r>
          </w:p>
        </w:tc>
        <w:tc>
          <w:tcPr>
            <w:tcW w:w="1134" w:type="dxa"/>
            <w:tcBorders>
              <w:top w:val="nil"/>
              <w:left w:val="nil"/>
              <w:bottom w:val="nil"/>
              <w:right w:val="nil"/>
            </w:tcBorders>
            <w:noWrap/>
            <w:vAlign w:val="bottom"/>
            <w:hideMark/>
          </w:tcPr>
          <w:p w14:paraId="44E8BB46" w14:textId="60E4F3F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0,144</w:t>
            </w:r>
          </w:p>
        </w:tc>
        <w:tc>
          <w:tcPr>
            <w:tcW w:w="1701" w:type="dxa"/>
            <w:tcBorders>
              <w:top w:val="nil"/>
              <w:left w:val="nil"/>
              <w:bottom w:val="nil"/>
              <w:right w:val="nil"/>
            </w:tcBorders>
            <w:noWrap/>
            <w:vAlign w:val="bottom"/>
            <w:hideMark/>
          </w:tcPr>
          <w:p w14:paraId="2F6542E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5AC43C8E" w14:textId="31B2432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0,144</w:t>
            </w:r>
          </w:p>
        </w:tc>
      </w:tr>
      <w:tr w:rsidR="00830C48" w:rsidRPr="006E281A" w14:paraId="096E0F90" w14:textId="77777777" w:rsidTr="009A7D8E">
        <w:trPr>
          <w:trHeight w:val="300"/>
        </w:trPr>
        <w:tc>
          <w:tcPr>
            <w:tcW w:w="1701" w:type="dxa"/>
            <w:tcBorders>
              <w:top w:val="nil"/>
              <w:left w:val="nil"/>
              <w:bottom w:val="nil"/>
              <w:right w:val="nil"/>
            </w:tcBorders>
            <w:noWrap/>
            <w:vAlign w:val="bottom"/>
            <w:hideMark/>
          </w:tcPr>
          <w:p w14:paraId="748269D2" w14:textId="77777777" w:rsidR="00830C48" w:rsidRPr="006E281A" w:rsidRDefault="00830C48">
            <w:pPr>
              <w:spacing w:before="0" w:after="0" w:line="240" w:lineRule="auto"/>
              <w:rPr>
                <w:rFonts w:ascii="Calibri" w:eastAsia="Times New Roman" w:hAnsi="Calibri" w:cs="Calibri"/>
                <w:sz w:val="22"/>
                <w:lang w:eastAsia="nl-BE"/>
              </w:rPr>
            </w:pPr>
            <w:r>
              <w:rPr>
                <w:rFonts w:ascii="Calibri" w:eastAsia="Times New Roman" w:hAnsi="Calibri" w:cs="Calibri"/>
                <w:sz w:val="22"/>
                <w:lang w:eastAsia="nl-BE"/>
              </w:rPr>
              <w:t>CP2102</w:t>
            </w:r>
          </w:p>
        </w:tc>
        <w:tc>
          <w:tcPr>
            <w:tcW w:w="709" w:type="dxa"/>
            <w:tcBorders>
              <w:top w:val="nil"/>
              <w:left w:val="nil"/>
              <w:bottom w:val="nil"/>
              <w:right w:val="nil"/>
            </w:tcBorders>
            <w:noWrap/>
            <w:vAlign w:val="bottom"/>
            <w:hideMark/>
          </w:tcPr>
          <w:p w14:paraId="4A22946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2BA4EC3F" w14:textId="1B135F62" w:rsidR="00830C48" w:rsidRPr="006E281A" w:rsidRDefault="00000000">
            <w:pPr>
              <w:spacing w:before="0" w:after="0" w:line="240" w:lineRule="auto"/>
              <w:rPr>
                <w:rFonts w:ascii="Calibri" w:eastAsia="Times New Roman" w:hAnsi="Calibri" w:cs="Calibri"/>
                <w:color w:val="0563C1"/>
                <w:sz w:val="22"/>
                <w:u w:val="single"/>
                <w:lang w:eastAsia="nl-BE"/>
              </w:rPr>
            </w:pPr>
            <w:hyperlink r:id="rId79" w:history="1">
              <w:r w:rsidR="00830C48" w:rsidRPr="006E281A">
                <w:rPr>
                  <w:rStyle w:val="Hyperlink"/>
                  <w:rFonts w:ascii="Calibri" w:eastAsia="Times New Roman" w:hAnsi="Calibri" w:cs="Calibri"/>
                  <w:sz w:val="22"/>
                  <w:lang w:eastAsia="nl-BE"/>
                </w:rPr>
                <w:t>https://nl.aliexpress.com/item/33000297490.html?spm=a2g0o.order_list.order_list_main.41.7b2f79d2tsYecZ&amp;gatewayAdapt=glo2nld</w:t>
              </w:r>
            </w:hyperlink>
          </w:p>
        </w:tc>
        <w:tc>
          <w:tcPr>
            <w:tcW w:w="708" w:type="dxa"/>
            <w:tcBorders>
              <w:top w:val="nil"/>
              <w:left w:val="nil"/>
              <w:bottom w:val="nil"/>
              <w:right w:val="nil"/>
            </w:tcBorders>
            <w:noWrap/>
            <w:vAlign w:val="bottom"/>
            <w:hideMark/>
          </w:tcPr>
          <w:p w14:paraId="7107EDC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5839AA4E" w14:textId="5AB95EDA"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4,47</w:t>
            </w:r>
          </w:p>
        </w:tc>
        <w:tc>
          <w:tcPr>
            <w:tcW w:w="1134" w:type="dxa"/>
            <w:tcBorders>
              <w:top w:val="nil"/>
              <w:left w:val="nil"/>
              <w:bottom w:val="nil"/>
              <w:right w:val="nil"/>
            </w:tcBorders>
            <w:noWrap/>
            <w:vAlign w:val="bottom"/>
            <w:hideMark/>
          </w:tcPr>
          <w:p w14:paraId="37476966" w14:textId="4A70CEB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1,49</w:t>
            </w:r>
          </w:p>
        </w:tc>
        <w:tc>
          <w:tcPr>
            <w:tcW w:w="1701" w:type="dxa"/>
            <w:tcBorders>
              <w:top w:val="nil"/>
              <w:left w:val="nil"/>
              <w:bottom w:val="nil"/>
              <w:right w:val="nil"/>
            </w:tcBorders>
            <w:noWrap/>
            <w:vAlign w:val="bottom"/>
            <w:hideMark/>
          </w:tcPr>
          <w:p w14:paraId="49A3399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15E4E691" w14:textId="1EC78FF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1,49</w:t>
            </w:r>
          </w:p>
        </w:tc>
      </w:tr>
      <w:tr w:rsidR="00830C48" w:rsidRPr="006E281A" w14:paraId="0D182997" w14:textId="77777777" w:rsidTr="009A7D8E">
        <w:trPr>
          <w:trHeight w:val="300"/>
        </w:trPr>
        <w:tc>
          <w:tcPr>
            <w:tcW w:w="1701" w:type="dxa"/>
            <w:tcBorders>
              <w:top w:val="nil"/>
              <w:left w:val="nil"/>
              <w:bottom w:val="nil"/>
              <w:right w:val="nil"/>
            </w:tcBorders>
            <w:noWrap/>
            <w:vAlign w:val="bottom"/>
            <w:hideMark/>
          </w:tcPr>
          <w:p w14:paraId="5E57B458" w14:textId="52E63B0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USB-C</w:t>
            </w:r>
            <w:r w:rsidR="005610B4">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poort</w:t>
            </w:r>
          </w:p>
        </w:tc>
        <w:tc>
          <w:tcPr>
            <w:tcW w:w="709" w:type="dxa"/>
            <w:tcBorders>
              <w:top w:val="nil"/>
              <w:left w:val="nil"/>
              <w:bottom w:val="nil"/>
              <w:right w:val="nil"/>
            </w:tcBorders>
            <w:noWrap/>
            <w:vAlign w:val="bottom"/>
            <w:hideMark/>
          </w:tcPr>
          <w:p w14:paraId="65AE742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0ABC4E0" w14:textId="76D0AAA1" w:rsidR="00830C48" w:rsidRPr="006E281A" w:rsidRDefault="00000000">
            <w:pPr>
              <w:spacing w:before="0" w:after="0" w:line="240" w:lineRule="auto"/>
              <w:rPr>
                <w:rFonts w:ascii="Calibri" w:eastAsia="Times New Roman" w:hAnsi="Calibri" w:cs="Calibri"/>
                <w:color w:val="0563C1"/>
                <w:sz w:val="22"/>
                <w:u w:val="single"/>
                <w:lang w:eastAsia="nl-BE"/>
              </w:rPr>
            </w:pPr>
            <w:hyperlink r:id="rId80" w:history="1">
              <w:r w:rsidR="00830C48" w:rsidRPr="006E281A">
                <w:rPr>
                  <w:rFonts w:ascii="Calibri" w:eastAsia="Times New Roman" w:hAnsi="Calibri" w:cs="Calibri"/>
                  <w:color w:val="0563C1"/>
                  <w:sz w:val="22"/>
                  <w:u w:val="single"/>
                  <w:lang w:eastAsia="nl-BE"/>
                </w:rPr>
                <w:t>https://nl.aliexpress.com/item/1005004804811591.html?spm=a2g0o.order_list.order_list_main.47.7b2f79d2tsYecZ&amp;gatewayAdapt=glo2nld</w:t>
              </w:r>
            </w:hyperlink>
          </w:p>
        </w:tc>
        <w:tc>
          <w:tcPr>
            <w:tcW w:w="708" w:type="dxa"/>
            <w:tcBorders>
              <w:top w:val="nil"/>
              <w:left w:val="nil"/>
              <w:bottom w:val="nil"/>
              <w:right w:val="nil"/>
            </w:tcBorders>
            <w:noWrap/>
            <w:vAlign w:val="bottom"/>
            <w:hideMark/>
          </w:tcPr>
          <w:p w14:paraId="08ACC01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6652BA07" w14:textId="07EF0F59" w:rsidR="00830C48" w:rsidRPr="006E281A" w:rsidRDefault="00176DF2">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w:t>
            </w:r>
            <w:r w:rsidR="009A7D8E">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0,54</w:t>
            </w:r>
          </w:p>
        </w:tc>
        <w:tc>
          <w:tcPr>
            <w:tcW w:w="1134" w:type="dxa"/>
            <w:tcBorders>
              <w:top w:val="nil"/>
              <w:left w:val="nil"/>
              <w:bottom w:val="nil"/>
              <w:right w:val="nil"/>
            </w:tcBorders>
            <w:noWrap/>
            <w:vAlign w:val="bottom"/>
            <w:hideMark/>
          </w:tcPr>
          <w:p w14:paraId="0EB77FCE" w14:textId="64B7C10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0,054</w:t>
            </w:r>
          </w:p>
        </w:tc>
        <w:tc>
          <w:tcPr>
            <w:tcW w:w="1701" w:type="dxa"/>
            <w:tcBorders>
              <w:top w:val="nil"/>
              <w:left w:val="nil"/>
              <w:bottom w:val="nil"/>
              <w:right w:val="nil"/>
            </w:tcBorders>
            <w:noWrap/>
            <w:vAlign w:val="bottom"/>
            <w:hideMark/>
          </w:tcPr>
          <w:p w14:paraId="30AEAC7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381B5EFF" w14:textId="68EA5A7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0,054</w:t>
            </w:r>
          </w:p>
        </w:tc>
      </w:tr>
      <w:tr w:rsidR="00830C48" w:rsidRPr="006E281A" w14:paraId="7BD4FF88" w14:textId="77777777" w:rsidTr="009A7D8E">
        <w:trPr>
          <w:trHeight w:val="300"/>
        </w:trPr>
        <w:tc>
          <w:tcPr>
            <w:tcW w:w="1701" w:type="dxa"/>
            <w:tcBorders>
              <w:top w:val="nil"/>
              <w:left w:val="nil"/>
              <w:bottom w:val="nil"/>
              <w:right w:val="nil"/>
            </w:tcBorders>
            <w:noWrap/>
            <w:vAlign w:val="bottom"/>
            <w:hideMark/>
          </w:tcPr>
          <w:p w14:paraId="73004E3C"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Jumper</w:t>
            </w:r>
          </w:p>
        </w:tc>
        <w:tc>
          <w:tcPr>
            <w:tcW w:w="709" w:type="dxa"/>
            <w:tcBorders>
              <w:top w:val="nil"/>
              <w:left w:val="nil"/>
              <w:bottom w:val="nil"/>
              <w:right w:val="nil"/>
            </w:tcBorders>
            <w:noWrap/>
            <w:vAlign w:val="bottom"/>
            <w:hideMark/>
          </w:tcPr>
          <w:p w14:paraId="6DC63F7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697DB92E" w14:textId="287089FA" w:rsidR="00830C48" w:rsidRPr="006E281A" w:rsidRDefault="00000000">
            <w:pPr>
              <w:spacing w:before="0" w:after="0" w:line="240" w:lineRule="auto"/>
              <w:rPr>
                <w:rFonts w:ascii="Calibri" w:eastAsia="Times New Roman" w:hAnsi="Calibri" w:cs="Calibri"/>
                <w:color w:val="0563C1"/>
                <w:sz w:val="22"/>
                <w:u w:val="single"/>
                <w:lang w:eastAsia="nl-BE"/>
              </w:rPr>
            </w:pPr>
            <w:hyperlink r:id="rId81" w:history="1">
              <w:r w:rsidR="00830C48" w:rsidRPr="006E281A">
                <w:rPr>
                  <w:rFonts w:ascii="Calibri" w:eastAsia="Times New Roman" w:hAnsi="Calibri" w:cs="Calibri"/>
                  <w:color w:val="0563C1"/>
                  <w:sz w:val="22"/>
                  <w:u w:val="single"/>
                  <w:lang w:eastAsia="nl-BE"/>
                </w:rPr>
                <w:t>https://nl.aliexpress.com/item/1005004985941167.html?spm=a2g0o.order_list.order_list_main.59.7b2f79d2tsYecZ&amp;gatewayAdapt=glo2nld</w:t>
              </w:r>
            </w:hyperlink>
          </w:p>
        </w:tc>
        <w:tc>
          <w:tcPr>
            <w:tcW w:w="708" w:type="dxa"/>
            <w:tcBorders>
              <w:top w:val="nil"/>
              <w:left w:val="nil"/>
              <w:bottom w:val="nil"/>
              <w:right w:val="nil"/>
            </w:tcBorders>
            <w:noWrap/>
            <w:vAlign w:val="bottom"/>
            <w:hideMark/>
          </w:tcPr>
          <w:p w14:paraId="17360AC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0F4851CF" w14:textId="44A20F7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0,74</w:t>
            </w:r>
          </w:p>
        </w:tc>
        <w:tc>
          <w:tcPr>
            <w:tcW w:w="1134" w:type="dxa"/>
            <w:tcBorders>
              <w:top w:val="nil"/>
              <w:left w:val="nil"/>
              <w:bottom w:val="nil"/>
              <w:right w:val="nil"/>
            </w:tcBorders>
            <w:noWrap/>
            <w:vAlign w:val="bottom"/>
            <w:hideMark/>
          </w:tcPr>
          <w:p w14:paraId="647719AF" w14:textId="78746B3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0,0074</w:t>
            </w:r>
          </w:p>
        </w:tc>
        <w:tc>
          <w:tcPr>
            <w:tcW w:w="1701" w:type="dxa"/>
            <w:tcBorders>
              <w:top w:val="nil"/>
              <w:left w:val="nil"/>
              <w:bottom w:val="nil"/>
              <w:right w:val="nil"/>
            </w:tcBorders>
            <w:noWrap/>
            <w:vAlign w:val="bottom"/>
            <w:hideMark/>
          </w:tcPr>
          <w:p w14:paraId="4821443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3F42AC33" w14:textId="019E0E8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0,0148</w:t>
            </w:r>
          </w:p>
        </w:tc>
      </w:tr>
      <w:tr w:rsidR="00830C48" w:rsidRPr="006E281A" w14:paraId="73E57822" w14:textId="77777777" w:rsidTr="009A7D8E">
        <w:trPr>
          <w:trHeight w:val="300"/>
        </w:trPr>
        <w:tc>
          <w:tcPr>
            <w:tcW w:w="1701" w:type="dxa"/>
            <w:tcBorders>
              <w:top w:val="nil"/>
              <w:left w:val="nil"/>
              <w:bottom w:val="nil"/>
              <w:right w:val="nil"/>
            </w:tcBorders>
            <w:noWrap/>
            <w:vAlign w:val="bottom"/>
            <w:hideMark/>
          </w:tcPr>
          <w:p w14:paraId="355C10E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Rotary encoder</w:t>
            </w:r>
          </w:p>
        </w:tc>
        <w:tc>
          <w:tcPr>
            <w:tcW w:w="709" w:type="dxa"/>
            <w:tcBorders>
              <w:top w:val="nil"/>
              <w:left w:val="nil"/>
              <w:bottom w:val="nil"/>
              <w:right w:val="nil"/>
            </w:tcBorders>
            <w:noWrap/>
            <w:vAlign w:val="bottom"/>
            <w:hideMark/>
          </w:tcPr>
          <w:p w14:paraId="2801113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4BFE0D4C" w14:textId="7E69819C" w:rsidR="00830C48" w:rsidRPr="006E281A" w:rsidRDefault="00000000">
            <w:pPr>
              <w:spacing w:before="0" w:after="0" w:line="240" w:lineRule="auto"/>
              <w:rPr>
                <w:rFonts w:ascii="Calibri" w:eastAsia="Times New Roman" w:hAnsi="Calibri" w:cs="Calibri"/>
                <w:color w:val="0563C1"/>
                <w:sz w:val="22"/>
                <w:u w:val="single"/>
                <w:lang w:eastAsia="nl-BE"/>
              </w:rPr>
            </w:pPr>
            <w:hyperlink r:id="rId82" w:history="1">
              <w:r w:rsidR="00830C48" w:rsidRPr="006E281A">
                <w:rPr>
                  <w:rFonts w:ascii="Calibri" w:eastAsia="Times New Roman" w:hAnsi="Calibri" w:cs="Calibri"/>
                  <w:color w:val="0563C1"/>
                  <w:sz w:val="22"/>
                  <w:u w:val="single"/>
                  <w:lang w:eastAsia="nl-BE"/>
                </w:rPr>
                <w:t>https://nl.aliexpress.com/item/10000056483250.html?spm=a2g0o.order_list.order_list_main.64.7b2f79d2tsYecZ&amp;gatewayAdapt=glo2nld</w:t>
              </w:r>
            </w:hyperlink>
          </w:p>
        </w:tc>
        <w:tc>
          <w:tcPr>
            <w:tcW w:w="708" w:type="dxa"/>
            <w:tcBorders>
              <w:top w:val="nil"/>
              <w:left w:val="nil"/>
              <w:bottom w:val="nil"/>
              <w:right w:val="nil"/>
            </w:tcBorders>
            <w:noWrap/>
            <w:vAlign w:val="bottom"/>
            <w:hideMark/>
          </w:tcPr>
          <w:p w14:paraId="6C50FDCA"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p>
        </w:tc>
        <w:tc>
          <w:tcPr>
            <w:tcW w:w="851" w:type="dxa"/>
            <w:tcBorders>
              <w:top w:val="nil"/>
              <w:left w:val="nil"/>
              <w:bottom w:val="nil"/>
              <w:right w:val="nil"/>
            </w:tcBorders>
            <w:noWrap/>
            <w:vAlign w:val="bottom"/>
            <w:hideMark/>
          </w:tcPr>
          <w:p w14:paraId="7A251EC6" w14:textId="1838B52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0,71</w:t>
            </w:r>
          </w:p>
        </w:tc>
        <w:tc>
          <w:tcPr>
            <w:tcW w:w="1134" w:type="dxa"/>
            <w:tcBorders>
              <w:top w:val="nil"/>
              <w:left w:val="nil"/>
              <w:bottom w:val="nil"/>
              <w:right w:val="nil"/>
            </w:tcBorders>
            <w:noWrap/>
            <w:vAlign w:val="bottom"/>
            <w:hideMark/>
          </w:tcPr>
          <w:p w14:paraId="7D1A7D73" w14:textId="25417EF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0,142</w:t>
            </w:r>
          </w:p>
        </w:tc>
        <w:tc>
          <w:tcPr>
            <w:tcW w:w="1701" w:type="dxa"/>
            <w:tcBorders>
              <w:top w:val="nil"/>
              <w:left w:val="nil"/>
              <w:bottom w:val="nil"/>
              <w:right w:val="nil"/>
            </w:tcBorders>
            <w:noWrap/>
            <w:vAlign w:val="bottom"/>
            <w:hideMark/>
          </w:tcPr>
          <w:p w14:paraId="7C4B97CA"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7B0B19B0" w14:textId="27A035D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0,142</w:t>
            </w:r>
          </w:p>
        </w:tc>
      </w:tr>
      <w:tr w:rsidR="00830C48" w:rsidRPr="006E281A" w14:paraId="680683FE" w14:textId="77777777" w:rsidTr="009A7D8E">
        <w:trPr>
          <w:trHeight w:val="300"/>
        </w:trPr>
        <w:tc>
          <w:tcPr>
            <w:tcW w:w="1701" w:type="dxa"/>
            <w:tcBorders>
              <w:top w:val="nil"/>
              <w:left w:val="nil"/>
              <w:bottom w:val="nil"/>
              <w:right w:val="nil"/>
            </w:tcBorders>
            <w:noWrap/>
            <w:vAlign w:val="bottom"/>
            <w:hideMark/>
          </w:tcPr>
          <w:p w14:paraId="453EB2A7" w14:textId="12AE8CE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Pottrimmer voor TMC2208</w:t>
            </w:r>
          </w:p>
        </w:tc>
        <w:tc>
          <w:tcPr>
            <w:tcW w:w="709" w:type="dxa"/>
            <w:tcBorders>
              <w:top w:val="nil"/>
              <w:left w:val="nil"/>
              <w:bottom w:val="nil"/>
              <w:right w:val="nil"/>
            </w:tcBorders>
            <w:noWrap/>
            <w:vAlign w:val="bottom"/>
            <w:hideMark/>
          </w:tcPr>
          <w:p w14:paraId="115885B7"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0C0E772E" w14:textId="40F80319" w:rsidR="00830C48" w:rsidRPr="006E281A" w:rsidRDefault="00000000">
            <w:pPr>
              <w:spacing w:before="0" w:after="0" w:line="240" w:lineRule="auto"/>
              <w:rPr>
                <w:rFonts w:ascii="Calibri" w:eastAsia="Times New Roman" w:hAnsi="Calibri" w:cs="Calibri"/>
                <w:color w:val="0563C1"/>
                <w:sz w:val="22"/>
                <w:u w:val="single"/>
                <w:lang w:eastAsia="nl-BE"/>
              </w:rPr>
            </w:pPr>
            <w:hyperlink r:id="rId83" w:history="1">
              <w:r w:rsidR="00830C48" w:rsidRPr="006E281A">
                <w:rPr>
                  <w:rFonts w:ascii="Calibri" w:eastAsia="Times New Roman" w:hAnsi="Calibri" w:cs="Calibri"/>
                  <w:color w:val="0563C1"/>
                  <w:sz w:val="22"/>
                  <w:u w:val="single"/>
                  <w:lang w:eastAsia="nl-BE"/>
                </w:rPr>
                <w:t>https://nl.aliexpress.com/item/1005002763769561.html?spm=a2g0o.order_list.order_list_main.82.7b2f79d2tsYecZ&amp;gatewayAdapt=glo2nld</w:t>
              </w:r>
            </w:hyperlink>
          </w:p>
        </w:tc>
        <w:tc>
          <w:tcPr>
            <w:tcW w:w="708" w:type="dxa"/>
            <w:tcBorders>
              <w:top w:val="nil"/>
              <w:left w:val="nil"/>
              <w:bottom w:val="nil"/>
              <w:right w:val="nil"/>
            </w:tcBorders>
            <w:noWrap/>
            <w:vAlign w:val="bottom"/>
            <w:hideMark/>
          </w:tcPr>
          <w:p w14:paraId="21FECDF2"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w:t>
            </w:r>
          </w:p>
        </w:tc>
        <w:tc>
          <w:tcPr>
            <w:tcW w:w="851" w:type="dxa"/>
            <w:tcBorders>
              <w:top w:val="nil"/>
              <w:left w:val="nil"/>
              <w:bottom w:val="nil"/>
              <w:right w:val="nil"/>
            </w:tcBorders>
            <w:noWrap/>
            <w:vAlign w:val="bottom"/>
            <w:hideMark/>
          </w:tcPr>
          <w:p w14:paraId="472F7329" w14:textId="528A805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1,81</w:t>
            </w:r>
          </w:p>
        </w:tc>
        <w:tc>
          <w:tcPr>
            <w:tcW w:w="1134" w:type="dxa"/>
            <w:tcBorders>
              <w:top w:val="nil"/>
              <w:left w:val="nil"/>
              <w:bottom w:val="nil"/>
              <w:right w:val="nil"/>
            </w:tcBorders>
            <w:noWrap/>
            <w:vAlign w:val="bottom"/>
            <w:hideMark/>
          </w:tcPr>
          <w:p w14:paraId="0261D938" w14:textId="5CAF76F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0,0905</w:t>
            </w:r>
          </w:p>
        </w:tc>
        <w:tc>
          <w:tcPr>
            <w:tcW w:w="1701" w:type="dxa"/>
            <w:tcBorders>
              <w:top w:val="nil"/>
              <w:left w:val="nil"/>
              <w:bottom w:val="nil"/>
              <w:right w:val="nil"/>
            </w:tcBorders>
            <w:noWrap/>
            <w:vAlign w:val="bottom"/>
            <w:hideMark/>
          </w:tcPr>
          <w:p w14:paraId="7ED6ED57"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165C2510" w14:textId="483D9EE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0,2715</w:t>
            </w:r>
          </w:p>
        </w:tc>
      </w:tr>
      <w:tr w:rsidR="00830C48" w:rsidRPr="006E281A" w14:paraId="28411CC4" w14:textId="77777777" w:rsidTr="009A7D8E">
        <w:trPr>
          <w:trHeight w:val="300"/>
        </w:trPr>
        <w:tc>
          <w:tcPr>
            <w:tcW w:w="1701" w:type="dxa"/>
            <w:tcBorders>
              <w:top w:val="nil"/>
              <w:left w:val="nil"/>
              <w:bottom w:val="nil"/>
              <w:right w:val="nil"/>
            </w:tcBorders>
            <w:noWrap/>
            <w:vAlign w:val="bottom"/>
            <w:hideMark/>
          </w:tcPr>
          <w:p w14:paraId="5D02956B" w14:textId="323410C1" w:rsidR="00830C48" w:rsidRPr="006E281A" w:rsidRDefault="0073613C">
            <w:pPr>
              <w:spacing w:before="0" w:after="0" w:line="240" w:lineRule="auto"/>
              <w:rPr>
                <w:rFonts w:ascii="Calibri" w:eastAsia="Times New Roman" w:hAnsi="Calibri" w:cs="Calibri"/>
                <w:color w:val="000000"/>
                <w:sz w:val="22"/>
                <w:lang w:eastAsia="nl-BE"/>
              </w:rPr>
            </w:pPr>
            <w:r>
              <w:rPr>
                <w:rFonts w:ascii="Calibri" w:eastAsia="Times New Roman" w:hAnsi="Calibri" w:cs="Calibri"/>
                <w:color w:val="000000"/>
                <w:sz w:val="22"/>
                <w:lang w:eastAsia="nl-BE"/>
              </w:rPr>
              <w:t>Meet</w:t>
            </w:r>
            <w:r w:rsidR="00830C48" w:rsidRPr="006E281A">
              <w:rPr>
                <w:rFonts w:ascii="Calibri" w:eastAsia="Times New Roman" w:hAnsi="Calibri" w:cs="Calibri"/>
                <w:color w:val="000000"/>
                <w:sz w:val="22"/>
                <w:lang w:eastAsia="nl-BE"/>
              </w:rPr>
              <w:t>weerstand voor TMC2208</w:t>
            </w:r>
          </w:p>
        </w:tc>
        <w:tc>
          <w:tcPr>
            <w:tcW w:w="709" w:type="dxa"/>
            <w:tcBorders>
              <w:top w:val="nil"/>
              <w:left w:val="nil"/>
              <w:bottom w:val="nil"/>
              <w:right w:val="nil"/>
            </w:tcBorders>
            <w:noWrap/>
            <w:vAlign w:val="bottom"/>
            <w:hideMark/>
          </w:tcPr>
          <w:p w14:paraId="472B0429"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584B6E03" w14:textId="4111DE66" w:rsidR="00830C48" w:rsidRPr="006E281A" w:rsidRDefault="00000000">
            <w:pPr>
              <w:spacing w:before="0" w:after="0" w:line="240" w:lineRule="auto"/>
              <w:rPr>
                <w:rFonts w:ascii="Calibri" w:eastAsia="Times New Roman" w:hAnsi="Calibri" w:cs="Calibri"/>
                <w:color w:val="0563C1"/>
                <w:sz w:val="22"/>
                <w:u w:val="single"/>
                <w:lang w:eastAsia="nl-BE"/>
              </w:rPr>
            </w:pPr>
            <w:hyperlink r:id="rId84" w:history="1">
              <w:r w:rsidR="00830C48" w:rsidRPr="006E281A">
                <w:rPr>
                  <w:rFonts w:ascii="Calibri" w:eastAsia="Times New Roman" w:hAnsi="Calibri" w:cs="Calibri"/>
                  <w:color w:val="0563C1"/>
                  <w:sz w:val="22"/>
                  <w:u w:val="single"/>
                  <w:lang w:eastAsia="nl-BE"/>
                </w:rPr>
                <w:t>https://nl.aliexpress.com/item/1005003411558149.html?spm=a2g0o.order_list.order_list_main.83.7b2f79d2tsYecZ&amp;gatewayAdapt=glo2nld</w:t>
              </w:r>
            </w:hyperlink>
          </w:p>
        </w:tc>
        <w:tc>
          <w:tcPr>
            <w:tcW w:w="708" w:type="dxa"/>
            <w:tcBorders>
              <w:top w:val="nil"/>
              <w:left w:val="nil"/>
              <w:bottom w:val="nil"/>
              <w:right w:val="nil"/>
            </w:tcBorders>
            <w:noWrap/>
            <w:vAlign w:val="bottom"/>
            <w:hideMark/>
          </w:tcPr>
          <w:p w14:paraId="60C8501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7FB65F5E" w14:textId="266A8E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0,54</w:t>
            </w:r>
          </w:p>
        </w:tc>
        <w:tc>
          <w:tcPr>
            <w:tcW w:w="1134" w:type="dxa"/>
            <w:tcBorders>
              <w:top w:val="nil"/>
              <w:left w:val="nil"/>
              <w:bottom w:val="nil"/>
              <w:right w:val="nil"/>
            </w:tcBorders>
            <w:noWrap/>
            <w:vAlign w:val="bottom"/>
            <w:hideMark/>
          </w:tcPr>
          <w:p w14:paraId="12759C80" w14:textId="77777777"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0,0054</w:t>
            </w:r>
          </w:p>
        </w:tc>
        <w:tc>
          <w:tcPr>
            <w:tcW w:w="1701" w:type="dxa"/>
            <w:tcBorders>
              <w:top w:val="nil"/>
              <w:left w:val="nil"/>
              <w:bottom w:val="nil"/>
              <w:right w:val="nil"/>
            </w:tcBorders>
            <w:noWrap/>
            <w:vAlign w:val="bottom"/>
            <w:hideMark/>
          </w:tcPr>
          <w:p w14:paraId="45019E03"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6A17A5D0" w14:textId="7F0581D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0,0162</w:t>
            </w:r>
          </w:p>
        </w:tc>
      </w:tr>
      <w:tr w:rsidR="00830C48" w:rsidRPr="006E281A" w14:paraId="7269C060" w14:textId="77777777" w:rsidTr="009A7D8E">
        <w:trPr>
          <w:trHeight w:val="300"/>
        </w:trPr>
        <w:tc>
          <w:tcPr>
            <w:tcW w:w="1701" w:type="dxa"/>
            <w:tcBorders>
              <w:top w:val="nil"/>
              <w:left w:val="nil"/>
              <w:bottom w:val="nil"/>
              <w:right w:val="nil"/>
            </w:tcBorders>
            <w:noWrap/>
            <w:vAlign w:val="bottom"/>
            <w:hideMark/>
          </w:tcPr>
          <w:p w14:paraId="64F95CDF" w14:textId="58B166E9"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lastRenderedPageBreak/>
              <w:t>Leds</w:t>
            </w:r>
          </w:p>
        </w:tc>
        <w:tc>
          <w:tcPr>
            <w:tcW w:w="709" w:type="dxa"/>
            <w:tcBorders>
              <w:top w:val="nil"/>
              <w:left w:val="nil"/>
              <w:bottom w:val="nil"/>
              <w:right w:val="nil"/>
            </w:tcBorders>
            <w:noWrap/>
            <w:vAlign w:val="bottom"/>
            <w:hideMark/>
          </w:tcPr>
          <w:p w14:paraId="4D6CD6C4"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6377EB6D" w14:textId="0969C180" w:rsidR="00830C48" w:rsidRPr="006E281A" w:rsidRDefault="00000000">
            <w:pPr>
              <w:spacing w:before="0" w:after="0" w:line="240" w:lineRule="auto"/>
              <w:rPr>
                <w:rFonts w:ascii="Calibri" w:eastAsia="Times New Roman" w:hAnsi="Calibri" w:cs="Calibri"/>
                <w:color w:val="0563C1"/>
                <w:sz w:val="22"/>
                <w:u w:val="single"/>
                <w:lang w:eastAsia="nl-BE"/>
              </w:rPr>
            </w:pPr>
            <w:hyperlink r:id="rId85" w:history="1">
              <w:r w:rsidR="00830C48" w:rsidRPr="006E281A">
                <w:rPr>
                  <w:rFonts w:ascii="Calibri" w:eastAsia="Times New Roman" w:hAnsi="Calibri" w:cs="Calibri"/>
                  <w:color w:val="0563C1"/>
                  <w:sz w:val="22"/>
                  <w:u w:val="single"/>
                  <w:lang w:eastAsia="nl-BE"/>
                </w:rPr>
                <w:t>https://nl.aliexpress.com/item/1005003327360045.html?spm=a2g0o.order_list.order_list_main.101.7b2f79d2tsYecZ&amp;gatewayAdapt=glo2nld</w:t>
              </w:r>
            </w:hyperlink>
          </w:p>
        </w:tc>
        <w:tc>
          <w:tcPr>
            <w:tcW w:w="708" w:type="dxa"/>
            <w:tcBorders>
              <w:top w:val="nil"/>
              <w:left w:val="nil"/>
              <w:bottom w:val="nil"/>
              <w:right w:val="nil"/>
            </w:tcBorders>
            <w:noWrap/>
            <w:vAlign w:val="bottom"/>
            <w:hideMark/>
          </w:tcPr>
          <w:p w14:paraId="0A8FA6B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43FB8675" w14:textId="11539BC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2,28</w:t>
            </w:r>
          </w:p>
        </w:tc>
        <w:tc>
          <w:tcPr>
            <w:tcW w:w="1134" w:type="dxa"/>
            <w:tcBorders>
              <w:top w:val="nil"/>
              <w:left w:val="nil"/>
              <w:bottom w:val="nil"/>
              <w:right w:val="nil"/>
            </w:tcBorders>
            <w:noWrap/>
            <w:vAlign w:val="bottom"/>
            <w:hideMark/>
          </w:tcPr>
          <w:p w14:paraId="23621763" w14:textId="6F7AD4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0,0228</w:t>
            </w:r>
          </w:p>
        </w:tc>
        <w:tc>
          <w:tcPr>
            <w:tcW w:w="1701" w:type="dxa"/>
            <w:tcBorders>
              <w:top w:val="nil"/>
              <w:left w:val="nil"/>
              <w:bottom w:val="nil"/>
              <w:right w:val="nil"/>
            </w:tcBorders>
            <w:noWrap/>
            <w:vAlign w:val="bottom"/>
            <w:hideMark/>
          </w:tcPr>
          <w:p w14:paraId="0528057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4</w:t>
            </w:r>
          </w:p>
        </w:tc>
        <w:tc>
          <w:tcPr>
            <w:tcW w:w="1984" w:type="dxa"/>
            <w:tcBorders>
              <w:top w:val="nil"/>
              <w:left w:val="nil"/>
              <w:bottom w:val="nil"/>
              <w:right w:val="nil"/>
            </w:tcBorders>
            <w:noWrap/>
            <w:vAlign w:val="bottom"/>
            <w:hideMark/>
          </w:tcPr>
          <w:p w14:paraId="6B673BB0" w14:textId="6C7A3905"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0,08912</w:t>
            </w:r>
          </w:p>
        </w:tc>
      </w:tr>
      <w:tr w:rsidR="00830C48" w:rsidRPr="006E281A" w14:paraId="0E9AAF5C" w14:textId="77777777" w:rsidTr="009A7D8E">
        <w:trPr>
          <w:trHeight w:val="300"/>
        </w:trPr>
        <w:tc>
          <w:tcPr>
            <w:tcW w:w="1701" w:type="dxa"/>
            <w:tcBorders>
              <w:top w:val="nil"/>
              <w:left w:val="nil"/>
              <w:bottom w:val="nil"/>
              <w:right w:val="nil"/>
            </w:tcBorders>
            <w:noWrap/>
            <w:vAlign w:val="bottom"/>
            <w:hideMark/>
          </w:tcPr>
          <w:p w14:paraId="5E062360" w14:textId="4AC5A279"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r w:rsidR="00D70D04">
              <w:rPr>
                <w:rFonts w:ascii="Calibri" w:eastAsia="Times New Roman" w:hAnsi="Calibri" w:cs="Calibri"/>
                <w:color w:val="000000"/>
                <w:sz w:val="22"/>
                <w:lang w:eastAsia="nl-BE"/>
              </w:rPr>
              <w:t xml:space="preserve"> </w:t>
            </w:r>
            <w:r w:rsidRPr="006E281A">
              <w:rPr>
                <w:rFonts w:ascii="Calibri" w:eastAsia="Times New Roman" w:hAnsi="Calibri" w:cs="Calibri"/>
                <w:color w:val="000000"/>
                <w:sz w:val="22"/>
                <w:lang w:eastAsia="nl-BE"/>
              </w:rPr>
              <w:t>V</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LDO</w:t>
            </w:r>
          </w:p>
        </w:tc>
        <w:tc>
          <w:tcPr>
            <w:tcW w:w="709" w:type="dxa"/>
            <w:tcBorders>
              <w:top w:val="nil"/>
              <w:left w:val="nil"/>
              <w:bottom w:val="nil"/>
              <w:right w:val="nil"/>
            </w:tcBorders>
            <w:noWrap/>
            <w:vAlign w:val="bottom"/>
            <w:hideMark/>
          </w:tcPr>
          <w:p w14:paraId="2C88077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9946302" w14:textId="26793C97" w:rsidR="00830C48" w:rsidRPr="006E281A" w:rsidRDefault="00000000">
            <w:pPr>
              <w:spacing w:before="0" w:after="0" w:line="240" w:lineRule="auto"/>
              <w:rPr>
                <w:rFonts w:ascii="Calibri" w:eastAsia="Times New Roman" w:hAnsi="Calibri" w:cs="Calibri"/>
                <w:color w:val="0563C1"/>
                <w:sz w:val="22"/>
                <w:u w:val="single"/>
                <w:lang w:eastAsia="nl-BE"/>
              </w:rPr>
            </w:pPr>
            <w:hyperlink r:id="rId86" w:history="1">
              <w:r w:rsidR="00830C48" w:rsidRPr="006E281A">
                <w:rPr>
                  <w:rFonts w:ascii="Calibri" w:eastAsia="Times New Roman" w:hAnsi="Calibri" w:cs="Calibri"/>
                  <w:color w:val="0563C1"/>
                  <w:sz w:val="22"/>
                  <w:u w:val="single"/>
                  <w:lang w:eastAsia="nl-BE"/>
                </w:rPr>
                <w:t>https://nl.aliexpress.com/item/1005004908874511.html?spm=a2g0o.order_list.order_list_main.122.7b2f79d2tsYecZ&amp;gatewayAdapt=glo2nld</w:t>
              </w:r>
            </w:hyperlink>
          </w:p>
        </w:tc>
        <w:tc>
          <w:tcPr>
            <w:tcW w:w="708" w:type="dxa"/>
            <w:tcBorders>
              <w:top w:val="nil"/>
              <w:left w:val="nil"/>
              <w:bottom w:val="nil"/>
              <w:right w:val="nil"/>
            </w:tcBorders>
            <w:noWrap/>
            <w:vAlign w:val="bottom"/>
            <w:hideMark/>
          </w:tcPr>
          <w:p w14:paraId="4CA735B1"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50</w:t>
            </w:r>
          </w:p>
        </w:tc>
        <w:tc>
          <w:tcPr>
            <w:tcW w:w="851" w:type="dxa"/>
            <w:tcBorders>
              <w:top w:val="nil"/>
              <w:left w:val="nil"/>
              <w:bottom w:val="nil"/>
              <w:right w:val="nil"/>
            </w:tcBorders>
            <w:noWrap/>
            <w:vAlign w:val="bottom"/>
            <w:hideMark/>
          </w:tcPr>
          <w:p w14:paraId="45C3ABC8" w14:textId="4F8D016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1,47</w:t>
            </w:r>
          </w:p>
        </w:tc>
        <w:tc>
          <w:tcPr>
            <w:tcW w:w="1134" w:type="dxa"/>
            <w:tcBorders>
              <w:top w:val="nil"/>
              <w:left w:val="nil"/>
              <w:bottom w:val="nil"/>
              <w:right w:val="nil"/>
            </w:tcBorders>
            <w:noWrap/>
            <w:vAlign w:val="bottom"/>
            <w:hideMark/>
          </w:tcPr>
          <w:p w14:paraId="7EA1E162" w14:textId="56328DE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c>
          <w:tcPr>
            <w:tcW w:w="1701" w:type="dxa"/>
            <w:tcBorders>
              <w:top w:val="nil"/>
              <w:left w:val="nil"/>
              <w:bottom w:val="nil"/>
              <w:right w:val="nil"/>
            </w:tcBorders>
            <w:noWrap/>
            <w:vAlign w:val="bottom"/>
            <w:hideMark/>
          </w:tcPr>
          <w:p w14:paraId="2350629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5DE3FE2B" w14:textId="27EA62D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r>
      <w:tr w:rsidR="00830C48" w:rsidRPr="006E281A" w14:paraId="255CCBB9" w14:textId="77777777" w:rsidTr="009A7D8E">
        <w:trPr>
          <w:trHeight w:val="300"/>
        </w:trPr>
        <w:tc>
          <w:tcPr>
            <w:tcW w:w="1701" w:type="dxa"/>
            <w:tcBorders>
              <w:top w:val="nil"/>
              <w:left w:val="nil"/>
              <w:bottom w:val="nil"/>
              <w:right w:val="nil"/>
            </w:tcBorders>
            <w:noWrap/>
            <w:vAlign w:val="bottom"/>
            <w:hideMark/>
          </w:tcPr>
          <w:p w14:paraId="5F4619F0" w14:textId="08837B29"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3.3</w:t>
            </w:r>
            <w:r w:rsidR="00D70D04">
              <w:rPr>
                <w:rFonts w:ascii="Calibri" w:eastAsia="Times New Roman" w:hAnsi="Calibri" w:cs="Calibri"/>
                <w:color w:val="000000"/>
                <w:sz w:val="22"/>
                <w:lang w:eastAsia="nl-BE"/>
              </w:rPr>
              <w:t xml:space="preserve"> </w:t>
            </w:r>
            <w:r w:rsidRPr="006E281A">
              <w:rPr>
                <w:rFonts w:ascii="Calibri" w:eastAsia="Times New Roman" w:hAnsi="Calibri" w:cs="Calibri"/>
                <w:color w:val="000000"/>
                <w:sz w:val="22"/>
                <w:lang w:eastAsia="nl-BE"/>
              </w:rPr>
              <w:t xml:space="preserve">V </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LDO</w:t>
            </w:r>
          </w:p>
        </w:tc>
        <w:tc>
          <w:tcPr>
            <w:tcW w:w="709" w:type="dxa"/>
            <w:tcBorders>
              <w:top w:val="nil"/>
              <w:left w:val="nil"/>
              <w:bottom w:val="nil"/>
              <w:right w:val="nil"/>
            </w:tcBorders>
            <w:noWrap/>
            <w:vAlign w:val="bottom"/>
            <w:hideMark/>
          </w:tcPr>
          <w:p w14:paraId="1F5DEAE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10943CE" w14:textId="33E56062" w:rsidR="00830C48" w:rsidRPr="006E281A" w:rsidRDefault="00000000">
            <w:pPr>
              <w:spacing w:before="0" w:after="0" w:line="240" w:lineRule="auto"/>
              <w:rPr>
                <w:rFonts w:ascii="Calibri" w:eastAsia="Times New Roman" w:hAnsi="Calibri" w:cs="Calibri"/>
                <w:color w:val="0563C1"/>
                <w:sz w:val="22"/>
                <w:u w:val="single"/>
                <w:lang w:eastAsia="nl-BE"/>
              </w:rPr>
            </w:pPr>
            <w:hyperlink r:id="rId87" w:history="1">
              <w:r w:rsidR="00830C48" w:rsidRPr="006E281A">
                <w:rPr>
                  <w:rFonts w:ascii="Calibri" w:eastAsia="Times New Roman" w:hAnsi="Calibri" w:cs="Calibri"/>
                  <w:color w:val="0563C1"/>
                  <w:sz w:val="22"/>
                  <w:u w:val="single"/>
                  <w:lang w:eastAsia="nl-BE"/>
                </w:rPr>
                <w:t>https://nl.aliexpress.com/item/1005004908874511.html?spm=a2g0o.order_list.order_list_main.122.7b2f79d2tsYecZ&amp;gatewayAdapt=glo2nld</w:t>
              </w:r>
            </w:hyperlink>
          </w:p>
        </w:tc>
        <w:tc>
          <w:tcPr>
            <w:tcW w:w="708" w:type="dxa"/>
            <w:tcBorders>
              <w:top w:val="nil"/>
              <w:left w:val="nil"/>
              <w:bottom w:val="nil"/>
              <w:right w:val="nil"/>
            </w:tcBorders>
            <w:noWrap/>
            <w:vAlign w:val="bottom"/>
            <w:hideMark/>
          </w:tcPr>
          <w:p w14:paraId="0B7B364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50</w:t>
            </w:r>
          </w:p>
        </w:tc>
        <w:tc>
          <w:tcPr>
            <w:tcW w:w="851" w:type="dxa"/>
            <w:tcBorders>
              <w:top w:val="nil"/>
              <w:left w:val="nil"/>
              <w:bottom w:val="nil"/>
              <w:right w:val="nil"/>
            </w:tcBorders>
            <w:noWrap/>
            <w:vAlign w:val="bottom"/>
            <w:hideMark/>
          </w:tcPr>
          <w:p w14:paraId="10DD8F12" w14:textId="65DD91EA"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1,47</w:t>
            </w:r>
          </w:p>
        </w:tc>
        <w:tc>
          <w:tcPr>
            <w:tcW w:w="1134" w:type="dxa"/>
            <w:tcBorders>
              <w:top w:val="nil"/>
              <w:left w:val="nil"/>
              <w:bottom w:val="nil"/>
              <w:right w:val="nil"/>
            </w:tcBorders>
            <w:noWrap/>
            <w:vAlign w:val="bottom"/>
            <w:hideMark/>
          </w:tcPr>
          <w:p w14:paraId="1EC65A24" w14:textId="00339B5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0,0294</w:t>
            </w:r>
          </w:p>
        </w:tc>
        <w:tc>
          <w:tcPr>
            <w:tcW w:w="1701" w:type="dxa"/>
            <w:tcBorders>
              <w:top w:val="nil"/>
              <w:left w:val="nil"/>
              <w:bottom w:val="nil"/>
              <w:right w:val="nil"/>
            </w:tcBorders>
            <w:noWrap/>
            <w:vAlign w:val="bottom"/>
            <w:hideMark/>
          </w:tcPr>
          <w:p w14:paraId="3A7CDE30"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6364995F" w14:textId="56DC4B6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0,0588</w:t>
            </w:r>
          </w:p>
        </w:tc>
      </w:tr>
      <w:tr w:rsidR="00830C48" w:rsidRPr="006E281A" w14:paraId="370410EF" w14:textId="77777777" w:rsidTr="009A7D8E">
        <w:trPr>
          <w:trHeight w:val="300"/>
        </w:trPr>
        <w:tc>
          <w:tcPr>
            <w:tcW w:w="1701" w:type="dxa"/>
            <w:tcBorders>
              <w:top w:val="nil"/>
              <w:left w:val="nil"/>
              <w:bottom w:val="nil"/>
              <w:right w:val="nil"/>
            </w:tcBorders>
            <w:noWrap/>
            <w:vAlign w:val="bottom"/>
            <w:hideMark/>
          </w:tcPr>
          <w:p w14:paraId="7400357F" w14:textId="40989582"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TMC2208</w:t>
            </w:r>
            <w:r w:rsidR="005F6F65">
              <w:rPr>
                <w:rFonts w:ascii="Calibri" w:eastAsia="Times New Roman" w:hAnsi="Calibri" w:cs="Calibri"/>
                <w:color w:val="000000"/>
                <w:sz w:val="22"/>
                <w:lang w:eastAsia="nl-BE"/>
              </w:rPr>
              <w:t>-</w:t>
            </w:r>
            <w:r w:rsidRPr="006E281A">
              <w:rPr>
                <w:rFonts w:ascii="Calibri" w:eastAsia="Times New Roman" w:hAnsi="Calibri" w:cs="Calibri"/>
                <w:color w:val="000000"/>
                <w:sz w:val="22"/>
                <w:lang w:eastAsia="nl-BE"/>
              </w:rPr>
              <w:t>chip</w:t>
            </w:r>
          </w:p>
        </w:tc>
        <w:tc>
          <w:tcPr>
            <w:tcW w:w="709" w:type="dxa"/>
            <w:tcBorders>
              <w:top w:val="nil"/>
              <w:left w:val="nil"/>
              <w:bottom w:val="nil"/>
              <w:right w:val="nil"/>
            </w:tcBorders>
            <w:noWrap/>
            <w:vAlign w:val="bottom"/>
            <w:hideMark/>
          </w:tcPr>
          <w:p w14:paraId="4711394E"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7AD03C06" w14:textId="3F591DA6" w:rsidR="00830C48" w:rsidRPr="006E281A" w:rsidRDefault="00000000">
            <w:pPr>
              <w:spacing w:before="0" w:after="0" w:line="240" w:lineRule="auto"/>
              <w:rPr>
                <w:rFonts w:ascii="Calibri" w:eastAsia="Times New Roman" w:hAnsi="Calibri" w:cs="Calibri"/>
                <w:color w:val="0563C1"/>
                <w:sz w:val="22"/>
                <w:u w:val="single"/>
                <w:lang w:eastAsia="nl-BE"/>
              </w:rPr>
            </w:pPr>
            <w:hyperlink r:id="rId88" w:history="1">
              <w:r w:rsidR="00830C48" w:rsidRPr="006E281A">
                <w:rPr>
                  <w:rFonts w:ascii="Calibri" w:eastAsia="Times New Roman" w:hAnsi="Calibri" w:cs="Calibri"/>
                  <w:color w:val="0563C1"/>
                  <w:sz w:val="22"/>
                  <w:u w:val="single"/>
                  <w:lang w:eastAsia="nl-BE"/>
                </w:rPr>
                <w:t>https://nl.aliexpress.com/item/1005002873631753.html?spm=a2g0o.order_list.order_list_main.129.7b2f79d2tsYecZ&amp;gatewayAdapt=glo2nld</w:t>
              </w:r>
            </w:hyperlink>
          </w:p>
        </w:tc>
        <w:tc>
          <w:tcPr>
            <w:tcW w:w="708" w:type="dxa"/>
            <w:tcBorders>
              <w:top w:val="nil"/>
              <w:left w:val="nil"/>
              <w:bottom w:val="nil"/>
              <w:right w:val="nil"/>
            </w:tcBorders>
            <w:noWrap/>
            <w:vAlign w:val="bottom"/>
            <w:hideMark/>
          </w:tcPr>
          <w:p w14:paraId="219BB87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6E0000CC" w14:textId="5C466C1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10,24</w:t>
            </w:r>
          </w:p>
        </w:tc>
        <w:tc>
          <w:tcPr>
            <w:tcW w:w="1134" w:type="dxa"/>
            <w:tcBorders>
              <w:top w:val="nil"/>
              <w:left w:val="nil"/>
              <w:bottom w:val="nil"/>
              <w:right w:val="nil"/>
            </w:tcBorders>
            <w:noWrap/>
            <w:vAlign w:val="bottom"/>
            <w:hideMark/>
          </w:tcPr>
          <w:p w14:paraId="112B76F7" w14:textId="14AE82C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1,024</w:t>
            </w:r>
          </w:p>
        </w:tc>
        <w:tc>
          <w:tcPr>
            <w:tcW w:w="1701" w:type="dxa"/>
            <w:tcBorders>
              <w:top w:val="nil"/>
              <w:left w:val="nil"/>
              <w:bottom w:val="nil"/>
              <w:right w:val="nil"/>
            </w:tcBorders>
            <w:noWrap/>
            <w:vAlign w:val="bottom"/>
            <w:hideMark/>
          </w:tcPr>
          <w:p w14:paraId="4B7FA816"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7B604355" w14:textId="05DB076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3,072</w:t>
            </w:r>
          </w:p>
        </w:tc>
      </w:tr>
      <w:tr w:rsidR="00830C48" w:rsidRPr="006E281A" w14:paraId="46FCF4C3" w14:textId="77777777" w:rsidTr="009A7D8E">
        <w:trPr>
          <w:trHeight w:val="300"/>
        </w:trPr>
        <w:tc>
          <w:tcPr>
            <w:tcW w:w="1701" w:type="dxa"/>
            <w:tcBorders>
              <w:top w:val="nil"/>
              <w:left w:val="nil"/>
              <w:bottom w:val="nil"/>
              <w:right w:val="nil"/>
            </w:tcBorders>
            <w:noWrap/>
            <w:vAlign w:val="bottom"/>
            <w:hideMark/>
          </w:tcPr>
          <w:p w14:paraId="320A80C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ESP32-S2-wroom</w:t>
            </w:r>
          </w:p>
        </w:tc>
        <w:tc>
          <w:tcPr>
            <w:tcW w:w="709" w:type="dxa"/>
            <w:tcBorders>
              <w:top w:val="nil"/>
              <w:left w:val="nil"/>
              <w:bottom w:val="nil"/>
              <w:right w:val="nil"/>
            </w:tcBorders>
            <w:noWrap/>
            <w:vAlign w:val="bottom"/>
            <w:hideMark/>
          </w:tcPr>
          <w:p w14:paraId="57FC52D3"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06024963" w14:textId="3AF7B44D" w:rsidR="00830C48" w:rsidRPr="006E281A" w:rsidRDefault="00000000">
            <w:pPr>
              <w:spacing w:before="0" w:after="0" w:line="240" w:lineRule="auto"/>
              <w:rPr>
                <w:rFonts w:ascii="Calibri" w:eastAsia="Times New Roman" w:hAnsi="Calibri" w:cs="Calibri"/>
                <w:color w:val="0563C1"/>
                <w:sz w:val="22"/>
                <w:u w:val="single"/>
                <w:lang w:eastAsia="nl-BE"/>
              </w:rPr>
            </w:pPr>
            <w:hyperlink r:id="rId89" w:history="1">
              <w:r w:rsidR="00830C48" w:rsidRPr="006E281A">
                <w:rPr>
                  <w:rFonts w:ascii="Calibri" w:eastAsia="Times New Roman" w:hAnsi="Calibri" w:cs="Calibri"/>
                  <w:color w:val="0563C1"/>
                  <w:sz w:val="22"/>
                  <w:u w:val="single"/>
                  <w:lang w:eastAsia="nl-BE"/>
                </w:rPr>
                <w:t>https://nl.aliexpress.com/item/1005002221813688.html?spm=a2g0o.order_list.order_list_main.141.7b2f79d2tsYecZ&amp;gatewayAdapt=glo2nld</w:t>
              </w:r>
            </w:hyperlink>
          </w:p>
        </w:tc>
        <w:tc>
          <w:tcPr>
            <w:tcW w:w="708" w:type="dxa"/>
            <w:tcBorders>
              <w:top w:val="nil"/>
              <w:left w:val="nil"/>
              <w:bottom w:val="nil"/>
              <w:right w:val="nil"/>
            </w:tcBorders>
            <w:noWrap/>
            <w:vAlign w:val="bottom"/>
            <w:hideMark/>
          </w:tcPr>
          <w:p w14:paraId="20C6218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6C01D5BE" w14:textId="3EB6988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7,23</w:t>
            </w:r>
          </w:p>
        </w:tc>
        <w:tc>
          <w:tcPr>
            <w:tcW w:w="1134" w:type="dxa"/>
            <w:tcBorders>
              <w:top w:val="nil"/>
              <w:left w:val="nil"/>
              <w:bottom w:val="nil"/>
              <w:right w:val="nil"/>
            </w:tcBorders>
            <w:noWrap/>
            <w:vAlign w:val="bottom"/>
            <w:hideMark/>
          </w:tcPr>
          <w:p w14:paraId="1D71CAB8" w14:textId="7E059AA0"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2,41</w:t>
            </w:r>
          </w:p>
        </w:tc>
        <w:tc>
          <w:tcPr>
            <w:tcW w:w="1701" w:type="dxa"/>
            <w:tcBorders>
              <w:top w:val="nil"/>
              <w:left w:val="nil"/>
              <w:bottom w:val="nil"/>
              <w:right w:val="nil"/>
            </w:tcBorders>
            <w:noWrap/>
            <w:vAlign w:val="bottom"/>
            <w:hideMark/>
          </w:tcPr>
          <w:p w14:paraId="317AAF8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4AAC170C" w14:textId="3809DF7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2,41</w:t>
            </w:r>
          </w:p>
        </w:tc>
      </w:tr>
      <w:tr w:rsidR="00830C48" w:rsidRPr="006E281A" w14:paraId="195D5BD1" w14:textId="77777777" w:rsidTr="009A7D8E">
        <w:trPr>
          <w:trHeight w:val="300"/>
        </w:trPr>
        <w:tc>
          <w:tcPr>
            <w:tcW w:w="1701" w:type="dxa"/>
            <w:tcBorders>
              <w:top w:val="nil"/>
              <w:left w:val="nil"/>
              <w:bottom w:val="nil"/>
              <w:right w:val="nil"/>
            </w:tcBorders>
            <w:noWrap/>
            <w:vAlign w:val="bottom"/>
            <w:hideMark/>
          </w:tcPr>
          <w:p w14:paraId="7146A8AA" w14:textId="5199CE72"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 xml:space="preserve">Knop </w:t>
            </w:r>
          </w:p>
        </w:tc>
        <w:tc>
          <w:tcPr>
            <w:tcW w:w="709" w:type="dxa"/>
            <w:tcBorders>
              <w:top w:val="nil"/>
              <w:left w:val="nil"/>
              <w:bottom w:val="nil"/>
              <w:right w:val="nil"/>
            </w:tcBorders>
            <w:noWrap/>
            <w:vAlign w:val="bottom"/>
            <w:hideMark/>
          </w:tcPr>
          <w:p w14:paraId="3EC17B11"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1F9B1804" w14:textId="0688315D" w:rsidR="00830C48" w:rsidRPr="006E281A" w:rsidRDefault="00000000">
            <w:pPr>
              <w:spacing w:before="0" w:after="0" w:line="240" w:lineRule="auto"/>
              <w:rPr>
                <w:rFonts w:ascii="Calibri" w:eastAsia="Times New Roman" w:hAnsi="Calibri" w:cs="Calibri"/>
                <w:color w:val="0563C1"/>
                <w:sz w:val="22"/>
                <w:u w:val="single"/>
                <w:lang w:eastAsia="nl-BE"/>
              </w:rPr>
            </w:pPr>
            <w:hyperlink r:id="rId90" w:history="1">
              <w:r w:rsidR="00830C48" w:rsidRPr="006E281A">
                <w:rPr>
                  <w:rFonts w:ascii="Calibri" w:eastAsia="Times New Roman" w:hAnsi="Calibri" w:cs="Calibri"/>
                  <w:color w:val="0563C1"/>
                  <w:sz w:val="22"/>
                  <w:u w:val="single"/>
                  <w:lang w:eastAsia="nl-BE"/>
                </w:rPr>
                <w:t>https://nl.aliexpress.com/item/4000700060759.html?spm=a2g0o.order_list.order_list_main.147.7b2f79d2tsYecZ&amp;gatewayAdapt=glo2nld</w:t>
              </w:r>
            </w:hyperlink>
          </w:p>
        </w:tc>
        <w:tc>
          <w:tcPr>
            <w:tcW w:w="708" w:type="dxa"/>
            <w:tcBorders>
              <w:top w:val="nil"/>
              <w:left w:val="nil"/>
              <w:bottom w:val="nil"/>
              <w:right w:val="nil"/>
            </w:tcBorders>
            <w:noWrap/>
            <w:vAlign w:val="bottom"/>
            <w:hideMark/>
          </w:tcPr>
          <w:p w14:paraId="1BF506F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w:t>
            </w:r>
          </w:p>
        </w:tc>
        <w:tc>
          <w:tcPr>
            <w:tcW w:w="851" w:type="dxa"/>
            <w:tcBorders>
              <w:top w:val="nil"/>
              <w:left w:val="nil"/>
              <w:bottom w:val="nil"/>
              <w:right w:val="nil"/>
            </w:tcBorders>
            <w:noWrap/>
            <w:vAlign w:val="bottom"/>
            <w:hideMark/>
          </w:tcPr>
          <w:p w14:paraId="22188CA5" w14:textId="6DCDBA81"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1,37</w:t>
            </w:r>
          </w:p>
        </w:tc>
        <w:tc>
          <w:tcPr>
            <w:tcW w:w="1134" w:type="dxa"/>
            <w:tcBorders>
              <w:top w:val="nil"/>
              <w:left w:val="nil"/>
              <w:bottom w:val="nil"/>
              <w:right w:val="nil"/>
            </w:tcBorders>
            <w:noWrap/>
            <w:vAlign w:val="bottom"/>
            <w:hideMark/>
          </w:tcPr>
          <w:p w14:paraId="22D84CCB" w14:textId="0878D98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0,137</w:t>
            </w:r>
          </w:p>
        </w:tc>
        <w:tc>
          <w:tcPr>
            <w:tcW w:w="1701" w:type="dxa"/>
            <w:tcBorders>
              <w:top w:val="nil"/>
              <w:left w:val="nil"/>
              <w:bottom w:val="nil"/>
              <w:right w:val="nil"/>
            </w:tcBorders>
            <w:noWrap/>
            <w:vAlign w:val="bottom"/>
            <w:hideMark/>
          </w:tcPr>
          <w:p w14:paraId="5F06B9B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200FCDF8" w14:textId="1F3D0068"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0,274</w:t>
            </w:r>
          </w:p>
        </w:tc>
      </w:tr>
      <w:tr w:rsidR="00830C48" w:rsidRPr="006E281A" w14:paraId="71FDF30F" w14:textId="77777777" w:rsidTr="009A7D8E">
        <w:trPr>
          <w:trHeight w:val="300"/>
        </w:trPr>
        <w:tc>
          <w:tcPr>
            <w:tcW w:w="1701" w:type="dxa"/>
            <w:tcBorders>
              <w:top w:val="nil"/>
              <w:left w:val="nil"/>
              <w:bottom w:val="nil"/>
              <w:right w:val="nil"/>
            </w:tcBorders>
            <w:noWrap/>
            <w:vAlign w:val="bottom"/>
            <w:hideMark/>
          </w:tcPr>
          <w:p w14:paraId="2D9827A9"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 xml:space="preserve">Condensatoren </w:t>
            </w:r>
          </w:p>
        </w:tc>
        <w:tc>
          <w:tcPr>
            <w:tcW w:w="709" w:type="dxa"/>
            <w:tcBorders>
              <w:top w:val="nil"/>
              <w:left w:val="nil"/>
              <w:bottom w:val="nil"/>
              <w:right w:val="nil"/>
            </w:tcBorders>
            <w:noWrap/>
            <w:vAlign w:val="bottom"/>
            <w:hideMark/>
          </w:tcPr>
          <w:p w14:paraId="413643DA"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59D5EAA5" w14:textId="24EC022F" w:rsidR="00830C48" w:rsidRPr="006E281A" w:rsidRDefault="00000000">
            <w:pPr>
              <w:spacing w:before="0" w:after="0" w:line="240" w:lineRule="auto"/>
              <w:rPr>
                <w:rFonts w:ascii="Calibri" w:eastAsia="Times New Roman" w:hAnsi="Calibri" w:cs="Calibri"/>
                <w:color w:val="0563C1"/>
                <w:sz w:val="22"/>
                <w:u w:val="single"/>
                <w:lang w:eastAsia="nl-BE"/>
              </w:rPr>
            </w:pPr>
            <w:hyperlink r:id="rId91" w:history="1">
              <w:r w:rsidR="00830C48" w:rsidRPr="006E281A">
                <w:rPr>
                  <w:rFonts w:ascii="Calibri" w:eastAsia="Times New Roman" w:hAnsi="Calibri" w:cs="Calibri"/>
                  <w:color w:val="0563C1"/>
                  <w:sz w:val="22"/>
                  <w:u w:val="single"/>
                  <w:lang w:eastAsia="nl-BE"/>
                </w:rPr>
                <w:t>https://nl.aliexpress.com/item/4001345918046.html?spm=a2g0o.order_list.order_list_main.51.209079d2DWapJU&amp;gatewayAdapt=glo2nld</w:t>
              </w:r>
            </w:hyperlink>
          </w:p>
        </w:tc>
        <w:tc>
          <w:tcPr>
            <w:tcW w:w="708" w:type="dxa"/>
            <w:tcBorders>
              <w:top w:val="nil"/>
              <w:left w:val="nil"/>
              <w:bottom w:val="nil"/>
              <w:right w:val="nil"/>
            </w:tcBorders>
            <w:noWrap/>
            <w:vAlign w:val="bottom"/>
            <w:hideMark/>
          </w:tcPr>
          <w:p w14:paraId="7E979DB8"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720</w:t>
            </w:r>
          </w:p>
        </w:tc>
        <w:tc>
          <w:tcPr>
            <w:tcW w:w="851" w:type="dxa"/>
            <w:tcBorders>
              <w:top w:val="nil"/>
              <w:left w:val="nil"/>
              <w:bottom w:val="nil"/>
              <w:right w:val="nil"/>
            </w:tcBorders>
            <w:noWrap/>
            <w:vAlign w:val="bottom"/>
            <w:hideMark/>
          </w:tcPr>
          <w:p w14:paraId="198A9D9F" w14:textId="024567C2"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6,89</w:t>
            </w:r>
          </w:p>
        </w:tc>
        <w:tc>
          <w:tcPr>
            <w:tcW w:w="1134" w:type="dxa"/>
            <w:tcBorders>
              <w:top w:val="nil"/>
              <w:left w:val="nil"/>
              <w:bottom w:val="nil"/>
              <w:right w:val="nil"/>
            </w:tcBorders>
            <w:noWrap/>
            <w:vAlign w:val="bottom"/>
            <w:hideMark/>
          </w:tcPr>
          <w:p w14:paraId="75CDA750" w14:textId="3BAA260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0,009</w:t>
            </w:r>
          </w:p>
        </w:tc>
        <w:tc>
          <w:tcPr>
            <w:tcW w:w="1701" w:type="dxa"/>
            <w:tcBorders>
              <w:top w:val="nil"/>
              <w:left w:val="nil"/>
              <w:bottom w:val="nil"/>
              <w:right w:val="nil"/>
            </w:tcBorders>
            <w:noWrap/>
            <w:vAlign w:val="bottom"/>
            <w:hideMark/>
          </w:tcPr>
          <w:p w14:paraId="6D989DF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37</w:t>
            </w:r>
          </w:p>
        </w:tc>
        <w:tc>
          <w:tcPr>
            <w:tcW w:w="1984" w:type="dxa"/>
            <w:tcBorders>
              <w:top w:val="nil"/>
              <w:left w:val="nil"/>
              <w:bottom w:val="nil"/>
              <w:right w:val="nil"/>
            </w:tcBorders>
            <w:noWrap/>
            <w:vAlign w:val="bottom"/>
            <w:hideMark/>
          </w:tcPr>
          <w:p w14:paraId="12F23C3F" w14:textId="0981253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0,333</w:t>
            </w:r>
          </w:p>
        </w:tc>
      </w:tr>
      <w:tr w:rsidR="00830C48" w:rsidRPr="006E281A" w14:paraId="1E678ADD" w14:textId="77777777" w:rsidTr="009A7D8E">
        <w:trPr>
          <w:trHeight w:val="300"/>
        </w:trPr>
        <w:tc>
          <w:tcPr>
            <w:tcW w:w="1701" w:type="dxa"/>
            <w:tcBorders>
              <w:top w:val="nil"/>
              <w:left w:val="nil"/>
              <w:bottom w:val="nil"/>
              <w:right w:val="nil"/>
            </w:tcBorders>
            <w:noWrap/>
            <w:vAlign w:val="bottom"/>
            <w:hideMark/>
          </w:tcPr>
          <w:p w14:paraId="36626CC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Weerstanden</w:t>
            </w:r>
          </w:p>
        </w:tc>
        <w:tc>
          <w:tcPr>
            <w:tcW w:w="709" w:type="dxa"/>
            <w:tcBorders>
              <w:top w:val="nil"/>
              <w:left w:val="nil"/>
              <w:bottom w:val="nil"/>
              <w:right w:val="nil"/>
            </w:tcBorders>
            <w:noWrap/>
            <w:vAlign w:val="bottom"/>
            <w:hideMark/>
          </w:tcPr>
          <w:p w14:paraId="78F4D31B"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SMD</w:t>
            </w:r>
          </w:p>
        </w:tc>
        <w:tc>
          <w:tcPr>
            <w:tcW w:w="4253" w:type="dxa"/>
            <w:tcBorders>
              <w:top w:val="nil"/>
              <w:left w:val="nil"/>
              <w:bottom w:val="nil"/>
              <w:right w:val="nil"/>
            </w:tcBorders>
            <w:noWrap/>
            <w:vAlign w:val="bottom"/>
            <w:hideMark/>
          </w:tcPr>
          <w:p w14:paraId="63539C75" w14:textId="1D069452" w:rsidR="00830C48" w:rsidRPr="006E281A" w:rsidRDefault="00000000">
            <w:pPr>
              <w:spacing w:before="0" w:after="0" w:line="240" w:lineRule="auto"/>
              <w:rPr>
                <w:rFonts w:ascii="Calibri" w:eastAsia="Times New Roman" w:hAnsi="Calibri" w:cs="Calibri"/>
                <w:color w:val="0563C1"/>
                <w:sz w:val="22"/>
                <w:u w:val="single"/>
                <w:lang w:eastAsia="nl-BE"/>
              </w:rPr>
            </w:pPr>
            <w:hyperlink r:id="rId92" w:history="1">
              <w:r w:rsidR="00830C48" w:rsidRPr="006E281A">
                <w:rPr>
                  <w:rFonts w:ascii="Calibri" w:eastAsia="Times New Roman" w:hAnsi="Calibri" w:cs="Calibri"/>
                  <w:color w:val="0563C1"/>
                  <w:sz w:val="22"/>
                  <w:u w:val="single"/>
                  <w:lang w:eastAsia="nl-BE"/>
                </w:rPr>
                <w:t>https://nl.aliexpress.com/item/1005001461098423.html?spm=a2g0o.order_list.order_list_main.26.209079d2DWapJU&amp;gatewayAdapt=glo2nld</w:t>
              </w:r>
            </w:hyperlink>
          </w:p>
        </w:tc>
        <w:tc>
          <w:tcPr>
            <w:tcW w:w="708" w:type="dxa"/>
            <w:tcBorders>
              <w:top w:val="nil"/>
              <w:left w:val="nil"/>
              <w:bottom w:val="nil"/>
              <w:right w:val="nil"/>
            </w:tcBorders>
            <w:noWrap/>
            <w:vAlign w:val="bottom"/>
            <w:hideMark/>
          </w:tcPr>
          <w:p w14:paraId="19A612D7"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2000</w:t>
            </w:r>
          </w:p>
        </w:tc>
        <w:tc>
          <w:tcPr>
            <w:tcW w:w="851" w:type="dxa"/>
            <w:tcBorders>
              <w:top w:val="nil"/>
              <w:left w:val="nil"/>
              <w:bottom w:val="nil"/>
              <w:right w:val="nil"/>
            </w:tcBorders>
            <w:noWrap/>
            <w:vAlign w:val="bottom"/>
            <w:hideMark/>
          </w:tcPr>
          <w:p w14:paraId="132D8FE2" w14:textId="3A7CD36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5,02</w:t>
            </w:r>
          </w:p>
        </w:tc>
        <w:tc>
          <w:tcPr>
            <w:tcW w:w="1134" w:type="dxa"/>
            <w:tcBorders>
              <w:top w:val="nil"/>
              <w:left w:val="nil"/>
              <w:bottom w:val="nil"/>
              <w:right w:val="nil"/>
            </w:tcBorders>
            <w:noWrap/>
            <w:vAlign w:val="bottom"/>
            <w:hideMark/>
          </w:tcPr>
          <w:p w14:paraId="55F59968" w14:textId="61C78B0F"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0,025</w:t>
            </w:r>
          </w:p>
        </w:tc>
        <w:tc>
          <w:tcPr>
            <w:tcW w:w="1701" w:type="dxa"/>
            <w:tcBorders>
              <w:top w:val="nil"/>
              <w:left w:val="nil"/>
              <w:bottom w:val="nil"/>
              <w:right w:val="nil"/>
            </w:tcBorders>
            <w:noWrap/>
            <w:vAlign w:val="bottom"/>
            <w:hideMark/>
          </w:tcPr>
          <w:p w14:paraId="4A0B0F7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33</w:t>
            </w:r>
          </w:p>
        </w:tc>
        <w:tc>
          <w:tcPr>
            <w:tcW w:w="1984" w:type="dxa"/>
            <w:tcBorders>
              <w:top w:val="nil"/>
              <w:left w:val="nil"/>
              <w:bottom w:val="nil"/>
              <w:right w:val="nil"/>
            </w:tcBorders>
            <w:noWrap/>
            <w:vAlign w:val="bottom"/>
            <w:hideMark/>
          </w:tcPr>
          <w:p w14:paraId="255DE6AF" w14:textId="3F2E9A76"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0,825</w:t>
            </w:r>
          </w:p>
        </w:tc>
      </w:tr>
      <w:tr w:rsidR="00830C48" w:rsidRPr="006E281A" w14:paraId="7E308A34" w14:textId="77777777" w:rsidTr="009A7D8E">
        <w:trPr>
          <w:trHeight w:val="300"/>
        </w:trPr>
        <w:tc>
          <w:tcPr>
            <w:tcW w:w="1701" w:type="dxa"/>
            <w:tcBorders>
              <w:top w:val="nil"/>
              <w:left w:val="nil"/>
              <w:bottom w:val="nil"/>
              <w:right w:val="nil"/>
            </w:tcBorders>
            <w:noWrap/>
            <w:vAlign w:val="bottom"/>
            <w:hideMark/>
          </w:tcPr>
          <w:p w14:paraId="0546F81C" w14:textId="64450AC9" w:rsidR="00830C48" w:rsidRPr="006E281A" w:rsidRDefault="00F325C0">
            <w:pPr>
              <w:spacing w:before="0" w:after="0" w:line="240" w:lineRule="auto"/>
              <w:rPr>
                <w:rFonts w:ascii="Calibri" w:eastAsia="Times New Roman" w:hAnsi="Calibri" w:cs="Calibri"/>
                <w:color w:val="000000"/>
                <w:sz w:val="22"/>
                <w:lang w:eastAsia="nl-BE"/>
              </w:rPr>
            </w:pPr>
            <w:r>
              <w:rPr>
                <w:rFonts w:ascii="Calibri" w:eastAsia="Times New Roman" w:hAnsi="Calibri" w:cs="Calibri"/>
                <w:color w:val="000000"/>
                <w:sz w:val="22"/>
                <w:lang w:eastAsia="nl-BE"/>
              </w:rPr>
              <w:lastRenderedPageBreak/>
              <w:t>lcd</w:t>
            </w:r>
            <w:r w:rsidR="00830C48" w:rsidRPr="006E281A">
              <w:rPr>
                <w:rFonts w:ascii="Calibri" w:eastAsia="Times New Roman" w:hAnsi="Calibri" w:cs="Calibri"/>
                <w:color w:val="000000"/>
                <w:sz w:val="22"/>
                <w:lang w:eastAsia="nl-BE"/>
              </w:rPr>
              <w:t xml:space="preserve"> ST7920</w:t>
            </w:r>
          </w:p>
        </w:tc>
        <w:tc>
          <w:tcPr>
            <w:tcW w:w="709" w:type="dxa"/>
            <w:tcBorders>
              <w:top w:val="nil"/>
              <w:left w:val="nil"/>
              <w:bottom w:val="nil"/>
              <w:right w:val="nil"/>
            </w:tcBorders>
            <w:noWrap/>
            <w:vAlign w:val="bottom"/>
            <w:hideMark/>
          </w:tcPr>
          <w:p w14:paraId="0EA90A04"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05F1E5A4" w14:textId="3DECF3EC" w:rsidR="00830C48" w:rsidRPr="006E281A" w:rsidRDefault="00000000">
            <w:pPr>
              <w:spacing w:before="0" w:after="0" w:line="240" w:lineRule="auto"/>
              <w:rPr>
                <w:rFonts w:ascii="Calibri" w:eastAsia="Times New Roman" w:hAnsi="Calibri" w:cs="Calibri"/>
                <w:color w:val="0563C1"/>
                <w:sz w:val="22"/>
                <w:u w:val="single"/>
                <w:lang w:eastAsia="nl-BE"/>
              </w:rPr>
            </w:pPr>
            <w:hyperlink r:id="rId93" w:history="1">
              <w:r w:rsidR="00830C48" w:rsidRPr="006E281A">
                <w:rPr>
                  <w:rFonts w:ascii="Calibri" w:eastAsia="Times New Roman" w:hAnsi="Calibri" w:cs="Calibri"/>
                  <w:color w:val="0563C1"/>
                  <w:sz w:val="22"/>
                  <w:u w:val="single"/>
                  <w:lang w:eastAsia="nl-BE"/>
                </w:rPr>
                <w:t>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w:t>
              </w:r>
            </w:hyperlink>
          </w:p>
        </w:tc>
        <w:tc>
          <w:tcPr>
            <w:tcW w:w="708" w:type="dxa"/>
            <w:tcBorders>
              <w:top w:val="nil"/>
              <w:left w:val="nil"/>
              <w:bottom w:val="nil"/>
              <w:right w:val="nil"/>
            </w:tcBorders>
            <w:noWrap/>
            <w:vAlign w:val="bottom"/>
            <w:hideMark/>
          </w:tcPr>
          <w:p w14:paraId="2C03822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851" w:type="dxa"/>
            <w:tcBorders>
              <w:top w:val="nil"/>
              <w:left w:val="nil"/>
              <w:bottom w:val="nil"/>
              <w:right w:val="nil"/>
            </w:tcBorders>
            <w:noWrap/>
            <w:vAlign w:val="bottom"/>
            <w:hideMark/>
          </w:tcPr>
          <w:p w14:paraId="1DA5914D" w14:textId="79E87C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c>
          <w:tcPr>
            <w:tcW w:w="1134" w:type="dxa"/>
            <w:tcBorders>
              <w:top w:val="nil"/>
              <w:left w:val="nil"/>
              <w:bottom w:val="nil"/>
              <w:right w:val="nil"/>
            </w:tcBorders>
            <w:noWrap/>
            <w:vAlign w:val="bottom"/>
            <w:hideMark/>
          </w:tcPr>
          <w:p w14:paraId="73C3FD1A" w14:textId="6708BF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c>
          <w:tcPr>
            <w:tcW w:w="1701" w:type="dxa"/>
            <w:tcBorders>
              <w:top w:val="nil"/>
              <w:left w:val="nil"/>
              <w:bottom w:val="nil"/>
              <w:right w:val="nil"/>
            </w:tcBorders>
            <w:noWrap/>
            <w:vAlign w:val="bottom"/>
            <w:hideMark/>
          </w:tcPr>
          <w:p w14:paraId="40D1CF3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4C088704" w14:textId="55B31B1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4,91</w:t>
            </w:r>
          </w:p>
        </w:tc>
      </w:tr>
      <w:tr w:rsidR="00830C48" w:rsidRPr="006E281A" w14:paraId="7FD533CF" w14:textId="77777777" w:rsidTr="009A7D8E">
        <w:trPr>
          <w:trHeight w:val="300"/>
        </w:trPr>
        <w:tc>
          <w:tcPr>
            <w:tcW w:w="1701" w:type="dxa"/>
            <w:tcBorders>
              <w:top w:val="nil"/>
              <w:left w:val="nil"/>
              <w:bottom w:val="nil"/>
              <w:right w:val="nil"/>
            </w:tcBorders>
            <w:noWrap/>
            <w:vAlign w:val="bottom"/>
            <w:hideMark/>
          </w:tcPr>
          <w:p w14:paraId="2732E05B" w14:textId="20DB520C"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Servo MG995</w:t>
            </w:r>
          </w:p>
        </w:tc>
        <w:tc>
          <w:tcPr>
            <w:tcW w:w="709" w:type="dxa"/>
            <w:tcBorders>
              <w:top w:val="nil"/>
              <w:left w:val="nil"/>
              <w:bottom w:val="nil"/>
              <w:right w:val="nil"/>
            </w:tcBorders>
            <w:noWrap/>
            <w:vAlign w:val="bottom"/>
            <w:hideMark/>
          </w:tcPr>
          <w:p w14:paraId="65D5D973"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5803FB2D" w14:textId="7EA7660E" w:rsidR="00830C48" w:rsidRPr="006E281A" w:rsidRDefault="00000000">
            <w:pPr>
              <w:spacing w:before="0" w:after="0" w:line="240" w:lineRule="auto"/>
              <w:rPr>
                <w:rFonts w:ascii="Calibri" w:eastAsia="Times New Roman" w:hAnsi="Calibri" w:cs="Calibri"/>
                <w:color w:val="0563C1"/>
                <w:sz w:val="22"/>
                <w:u w:val="single"/>
                <w:lang w:eastAsia="nl-BE"/>
              </w:rPr>
            </w:pPr>
            <w:hyperlink r:id="rId94" w:history="1">
              <w:r w:rsidR="00830C48" w:rsidRPr="006E281A">
                <w:rPr>
                  <w:rFonts w:ascii="Calibri" w:eastAsia="Times New Roman" w:hAnsi="Calibri" w:cs="Calibri"/>
                  <w:color w:val="0563C1"/>
                  <w:sz w:val="22"/>
                  <w:u w:val="single"/>
                  <w:lang w:eastAsia="nl-BE"/>
                </w:rPr>
                <w:t>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w:t>
              </w:r>
            </w:hyperlink>
          </w:p>
        </w:tc>
        <w:tc>
          <w:tcPr>
            <w:tcW w:w="708" w:type="dxa"/>
            <w:tcBorders>
              <w:top w:val="nil"/>
              <w:left w:val="nil"/>
              <w:bottom w:val="nil"/>
              <w:right w:val="nil"/>
            </w:tcBorders>
            <w:noWrap/>
            <w:vAlign w:val="bottom"/>
            <w:hideMark/>
          </w:tcPr>
          <w:p w14:paraId="2BC7C47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29C9D2C4" w14:textId="53228E8E"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19,99</w:t>
            </w:r>
          </w:p>
        </w:tc>
        <w:tc>
          <w:tcPr>
            <w:tcW w:w="1134" w:type="dxa"/>
            <w:tcBorders>
              <w:top w:val="nil"/>
              <w:left w:val="nil"/>
              <w:bottom w:val="nil"/>
              <w:right w:val="nil"/>
            </w:tcBorders>
            <w:noWrap/>
            <w:vAlign w:val="bottom"/>
            <w:hideMark/>
          </w:tcPr>
          <w:p w14:paraId="3EA77D7F" w14:textId="6FC3B19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6,66</w:t>
            </w:r>
          </w:p>
        </w:tc>
        <w:tc>
          <w:tcPr>
            <w:tcW w:w="1701" w:type="dxa"/>
            <w:tcBorders>
              <w:top w:val="nil"/>
              <w:left w:val="nil"/>
              <w:bottom w:val="nil"/>
              <w:right w:val="nil"/>
            </w:tcBorders>
            <w:noWrap/>
            <w:vAlign w:val="bottom"/>
            <w:hideMark/>
          </w:tcPr>
          <w:p w14:paraId="3A86583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4EF3F39A" w14:textId="41806C5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19,99</w:t>
            </w:r>
          </w:p>
        </w:tc>
      </w:tr>
      <w:tr w:rsidR="00830C48" w:rsidRPr="006E281A" w14:paraId="45D9BD90" w14:textId="77777777" w:rsidTr="009A7D8E">
        <w:trPr>
          <w:trHeight w:val="300"/>
        </w:trPr>
        <w:tc>
          <w:tcPr>
            <w:tcW w:w="1701" w:type="dxa"/>
            <w:tcBorders>
              <w:top w:val="nil"/>
              <w:left w:val="nil"/>
              <w:bottom w:val="nil"/>
              <w:right w:val="nil"/>
            </w:tcBorders>
            <w:noWrap/>
            <w:vAlign w:val="bottom"/>
            <w:hideMark/>
          </w:tcPr>
          <w:p w14:paraId="31317660"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BC547</w:t>
            </w:r>
          </w:p>
        </w:tc>
        <w:tc>
          <w:tcPr>
            <w:tcW w:w="709" w:type="dxa"/>
            <w:tcBorders>
              <w:top w:val="nil"/>
              <w:left w:val="nil"/>
              <w:bottom w:val="nil"/>
              <w:right w:val="nil"/>
            </w:tcBorders>
            <w:noWrap/>
            <w:vAlign w:val="bottom"/>
            <w:hideMark/>
          </w:tcPr>
          <w:p w14:paraId="51970330"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296218C3" w14:textId="4DD0A199" w:rsidR="00830C48" w:rsidRPr="006E281A" w:rsidRDefault="00000000">
            <w:pPr>
              <w:spacing w:before="0" w:after="0" w:line="240" w:lineRule="auto"/>
              <w:rPr>
                <w:rFonts w:ascii="Calibri" w:eastAsia="Times New Roman" w:hAnsi="Calibri" w:cs="Calibri"/>
                <w:color w:val="0563C1"/>
                <w:sz w:val="22"/>
                <w:u w:val="single"/>
                <w:lang w:eastAsia="nl-BE"/>
              </w:rPr>
            </w:pPr>
            <w:hyperlink r:id="rId95" w:history="1">
              <w:r w:rsidR="00830C48" w:rsidRPr="006E281A">
                <w:rPr>
                  <w:rFonts w:ascii="Calibri" w:eastAsia="Times New Roman" w:hAnsi="Calibri" w:cs="Calibri"/>
                  <w:color w:val="0563C1"/>
                  <w:sz w:val="22"/>
                  <w:u w:val="single"/>
                  <w:lang w:eastAsia="nl-BE"/>
                </w:rPr>
                <w:t>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w:t>
              </w:r>
            </w:hyperlink>
          </w:p>
        </w:tc>
        <w:tc>
          <w:tcPr>
            <w:tcW w:w="708" w:type="dxa"/>
            <w:tcBorders>
              <w:top w:val="nil"/>
              <w:left w:val="nil"/>
              <w:bottom w:val="nil"/>
              <w:right w:val="nil"/>
            </w:tcBorders>
            <w:noWrap/>
            <w:vAlign w:val="bottom"/>
            <w:hideMark/>
          </w:tcPr>
          <w:p w14:paraId="335CBFE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100</w:t>
            </w:r>
          </w:p>
        </w:tc>
        <w:tc>
          <w:tcPr>
            <w:tcW w:w="851" w:type="dxa"/>
            <w:tcBorders>
              <w:top w:val="nil"/>
              <w:left w:val="nil"/>
              <w:bottom w:val="nil"/>
              <w:right w:val="nil"/>
            </w:tcBorders>
            <w:noWrap/>
            <w:vAlign w:val="bottom"/>
            <w:hideMark/>
          </w:tcPr>
          <w:p w14:paraId="083A5982" w14:textId="76C9C6FB"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0,65</w:t>
            </w:r>
          </w:p>
        </w:tc>
        <w:tc>
          <w:tcPr>
            <w:tcW w:w="1134" w:type="dxa"/>
            <w:tcBorders>
              <w:top w:val="nil"/>
              <w:left w:val="nil"/>
              <w:bottom w:val="nil"/>
              <w:right w:val="nil"/>
            </w:tcBorders>
            <w:noWrap/>
            <w:vAlign w:val="bottom"/>
            <w:hideMark/>
          </w:tcPr>
          <w:p w14:paraId="4188953C" w14:textId="35E388EA"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0,0065</w:t>
            </w:r>
          </w:p>
        </w:tc>
        <w:tc>
          <w:tcPr>
            <w:tcW w:w="1701" w:type="dxa"/>
            <w:tcBorders>
              <w:top w:val="nil"/>
              <w:left w:val="nil"/>
              <w:bottom w:val="nil"/>
              <w:right w:val="nil"/>
            </w:tcBorders>
            <w:noWrap/>
            <w:vAlign w:val="bottom"/>
            <w:hideMark/>
          </w:tcPr>
          <w:p w14:paraId="2FD203CD"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26E8A39E" w14:textId="75084B0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0,013</w:t>
            </w:r>
          </w:p>
        </w:tc>
      </w:tr>
      <w:tr w:rsidR="00830C48" w:rsidRPr="006E281A" w14:paraId="3F09402F" w14:textId="77777777" w:rsidTr="009A7D8E">
        <w:trPr>
          <w:trHeight w:val="300"/>
        </w:trPr>
        <w:tc>
          <w:tcPr>
            <w:tcW w:w="1701" w:type="dxa"/>
            <w:tcBorders>
              <w:top w:val="nil"/>
              <w:left w:val="nil"/>
              <w:bottom w:val="nil"/>
              <w:right w:val="nil"/>
            </w:tcBorders>
            <w:noWrap/>
            <w:vAlign w:val="bottom"/>
            <w:hideMark/>
          </w:tcPr>
          <w:p w14:paraId="4D4A1CFF" w14:textId="39941868"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lastRenderedPageBreak/>
              <w:t>E</w:t>
            </w:r>
            <w:r w:rsidR="005E01DC">
              <w:rPr>
                <w:rFonts w:ascii="Calibri" w:eastAsia="Times New Roman" w:hAnsi="Calibri" w:cs="Calibri"/>
                <w:color w:val="000000"/>
                <w:sz w:val="22"/>
                <w:lang w:eastAsia="nl-BE"/>
              </w:rPr>
              <w:t>lco</w:t>
            </w:r>
          </w:p>
        </w:tc>
        <w:tc>
          <w:tcPr>
            <w:tcW w:w="709" w:type="dxa"/>
            <w:tcBorders>
              <w:top w:val="nil"/>
              <w:left w:val="nil"/>
              <w:bottom w:val="nil"/>
              <w:right w:val="nil"/>
            </w:tcBorders>
            <w:noWrap/>
            <w:vAlign w:val="bottom"/>
            <w:hideMark/>
          </w:tcPr>
          <w:p w14:paraId="2F473AC1"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5AA5C8F7" w14:textId="040443E9" w:rsidR="00830C48" w:rsidRPr="006E281A" w:rsidRDefault="00000000">
            <w:pPr>
              <w:spacing w:before="0" w:after="0" w:line="240" w:lineRule="auto"/>
              <w:rPr>
                <w:rFonts w:ascii="Calibri" w:eastAsia="Times New Roman" w:hAnsi="Calibri" w:cs="Calibri"/>
                <w:color w:val="0563C1"/>
                <w:sz w:val="22"/>
                <w:u w:val="single"/>
                <w:lang w:eastAsia="nl-BE"/>
              </w:rPr>
            </w:pPr>
            <w:hyperlink r:id="rId96" w:history="1">
              <w:r w:rsidR="00830C48" w:rsidRPr="006E281A">
                <w:rPr>
                  <w:rFonts w:ascii="Calibri" w:eastAsia="Times New Roman" w:hAnsi="Calibri" w:cs="Calibri"/>
                  <w:color w:val="0563C1"/>
                  <w:sz w:val="22"/>
                  <w:u w:val="single"/>
                  <w:lang w:eastAsia="nl-BE"/>
                </w:rPr>
                <w:t>https://nl.aliexpress.com/item/32803428396.html?spm=a2g0o.order_list.order_list_main.60.303079d22by5pV&amp;gatewayAdapt=glo2nld</w:t>
              </w:r>
            </w:hyperlink>
          </w:p>
        </w:tc>
        <w:tc>
          <w:tcPr>
            <w:tcW w:w="708" w:type="dxa"/>
            <w:tcBorders>
              <w:top w:val="nil"/>
              <w:left w:val="nil"/>
              <w:bottom w:val="nil"/>
              <w:right w:val="nil"/>
            </w:tcBorders>
            <w:noWrap/>
            <w:vAlign w:val="bottom"/>
            <w:hideMark/>
          </w:tcPr>
          <w:p w14:paraId="251B972E"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200</w:t>
            </w:r>
          </w:p>
        </w:tc>
        <w:tc>
          <w:tcPr>
            <w:tcW w:w="851" w:type="dxa"/>
            <w:tcBorders>
              <w:top w:val="nil"/>
              <w:left w:val="nil"/>
              <w:bottom w:val="nil"/>
              <w:right w:val="nil"/>
            </w:tcBorders>
            <w:noWrap/>
            <w:vAlign w:val="bottom"/>
            <w:hideMark/>
          </w:tcPr>
          <w:p w14:paraId="2E838552" w14:textId="5A342DF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3,81</w:t>
            </w:r>
          </w:p>
        </w:tc>
        <w:tc>
          <w:tcPr>
            <w:tcW w:w="1134" w:type="dxa"/>
            <w:tcBorders>
              <w:top w:val="nil"/>
              <w:left w:val="nil"/>
              <w:bottom w:val="nil"/>
              <w:right w:val="nil"/>
            </w:tcBorders>
            <w:noWrap/>
            <w:vAlign w:val="bottom"/>
            <w:hideMark/>
          </w:tcPr>
          <w:p w14:paraId="069E6AD1" w14:textId="1ED3C9C7"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0,019</w:t>
            </w:r>
          </w:p>
        </w:tc>
        <w:tc>
          <w:tcPr>
            <w:tcW w:w="1701" w:type="dxa"/>
            <w:tcBorders>
              <w:top w:val="nil"/>
              <w:left w:val="nil"/>
              <w:bottom w:val="nil"/>
              <w:right w:val="nil"/>
            </w:tcBorders>
            <w:noWrap/>
            <w:vAlign w:val="bottom"/>
            <w:hideMark/>
          </w:tcPr>
          <w:p w14:paraId="0674871B"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w:t>
            </w:r>
          </w:p>
        </w:tc>
        <w:tc>
          <w:tcPr>
            <w:tcW w:w="1984" w:type="dxa"/>
            <w:tcBorders>
              <w:top w:val="nil"/>
              <w:left w:val="nil"/>
              <w:bottom w:val="nil"/>
              <w:right w:val="nil"/>
            </w:tcBorders>
            <w:noWrap/>
            <w:vAlign w:val="bottom"/>
            <w:hideMark/>
          </w:tcPr>
          <w:p w14:paraId="3F6FCC9C" w14:textId="3DF08C7E"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0,038</w:t>
            </w:r>
          </w:p>
        </w:tc>
      </w:tr>
      <w:tr w:rsidR="00830C48" w:rsidRPr="006E281A" w14:paraId="22CA025B" w14:textId="77777777" w:rsidTr="009A7D8E">
        <w:trPr>
          <w:trHeight w:val="300"/>
        </w:trPr>
        <w:tc>
          <w:tcPr>
            <w:tcW w:w="1701" w:type="dxa"/>
            <w:tcBorders>
              <w:top w:val="nil"/>
              <w:left w:val="nil"/>
              <w:bottom w:val="nil"/>
              <w:right w:val="nil"/>
            </w:tcBorders>
            <w:noWrap/>
            <w:vAlign w:val="bottom"/>
            <w:hideMark/>
          </w:tcPr>
          <w:p w14:paraId="60F017CD" w14:textId="6796A9A5"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 xml:space="preserve">Tactile </w:t>
            </w:r>
            <w:r w:rsidR="00CC2475">
              <w:rPr>
                <w:rFonts w:ascii="Calibri" w:eastAsia="Times New Roman" w:hAnsi="Calibri" w:cs="Calibri"/>
                <w:color w:val="000000"/>
                <w:sz w:val="22"/>
                <w:lang w:eastAsia="nl-BE"/>
              </w:rPr>
              <w:t>shakelaar</w:t>
            </w:r>
          </w:p>
        </w:tc>
        <w:tc>
          <w:tcPr>
            <w:tcW w:w="709" w:type="dxa"/>
            <w:tcBorders>
              <w:top w:val="nil"/>
              <w:left w:val="nil"/>
              <w:bottom w:val="nil"/>
              <w:right w:val="nil"/>
            </w:tcBorders>
            <w:noWrap/>
            <w:vAlign w:val="bottom"/>
            <w:hideMark/>
          </w:tcPr>
          <w:p w14:paraId="75CDED4F"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7815E7BB" w14:textId="59369A30" w:rsidR="00830C48" w:rsidRPr="006E281A" w:rsidRDefault="00000000">
            <w:pPr>
              <w:spacing w:before="0" w:after="0" w:line="240" w:lineRule="auto"/>
              <w:rPr>
                <w:rFonts w:ascii="Calibri" w:eastAsia="Times New Roman" w:hAnsi="Calibri" w:cs="Calibri"/>
                <w:color w:val="0563C1"/>
                <w:sz w:val="22"/>
                <w:u w:val="single"/>
                <w:lang w:eastAsia="nl-BE"/>
              </w:rPr>
            </w:pPr>
            <w:hyperlink r:id="rId97" w:history="1">
              <w:r w:rsidR="00830C48" w:rsidRPr="006E281A">
                <w:rPr>
                  <w:rFonts w:ascii="Calibri" w:eastAsia="Times New Roman" w:hAnsi="Calibri" w:cs="Calibri"/>
                  <w:color w:val="0563C1"/>
                  <w:sz w:val="22"/>
                  <w:u w:val="single"/>
                  <w:lang w:eastAsia="nl-BE"/>
                </w:rPr>
                <w:t>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w:t>
              </w:r>
            </w:hyperlink>
          </w:p>
        </w:tc>
        <w:tc>
          <w:tcPr>
            <w:tcW w:w="708" w:type="dxa"/>
            <w:tcBorders>
              <w:top w:val="nil"/>
              <w:left w:val="nil"/>
              <w:bottom w:val="nil"/>
              <w:right w:val="nil"/>
            </w:tcBorders>
            <w:noWrap/>
            <w:vAlign w:val="bottom"/>
            <w:hideMark/>
          </w:tcPr>
          <w:p w14:paraId="7B67F0D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20</w:t>
            </w:r>
          </w:p>
        </w:tc>
        <w:tc>
          <w:tcPr>
            <w:tcW w:w="851" w:type="dxa"/>
            <w:tcBorders>
              <w:top w:val="nil"/>
              <w:left w:val="nil"/>
              <w:bottom w:val="nil"/>
              <w:right w:val="nil"/>
            </w:tcBorders>
            <w:noWrap/>
            <w:vAlign w:val="bottom"/>
            <w:hideMark/>
          </w:tcPr>
          <w:p w14:paraId="5D8F1DFA" w14:textId="504A9643"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1,52</w:t>
            </w:r>
          </w:p>
        </w:tc>
        <w:tc>
          <w:tcPr>
            <w:tcW w:w="1134" w:type="dxa"/>
            <w:tcBorders>
              <w:top w:val="nil"/>
              <w:left w:val="nil"/>
              <w:bottom w:val="nil"/>
              <w:right w:val="nil"/>
            </w:tcBorders>
            <w:noWrap/>
            <w:vAlign w:val="bottom"/>
            <w:hideMark/>
          </w:tcPr>
          <w:p w14:paraId="567DF0BC" w14:textId="58737609"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0,076</w:t>
            </w:r>
          </w:p>
        </w:tc>
        <w:tc>
          <w:tcPr>
            <w:tcW w:w="1701" w:type="dxa"/>
            <w:tcBorders>
              <w:top w:val="nil"/>
              <w:left w:val="nil"/>
              <w:bottom w:val="nil"/>
              <w:right w:val="nil"/>
            </w:tcBorders>
            <w:noWrap/>
            <w:vAlign w:val="bottom"/>
            <w:hideMark/>
          </w:tcPr>
          <w:p w14:paraId="3889523C"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07249DE5" w14:textId="60840E1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0,076</w:t>
            </w:r>
          </w:p>
        </w:tc>
      </w:tr>
      <w:tr w:rsidR="00830C48" w:rsidRPr="006E281A" w14:paraId="576AB2FA" w14:textId="77777777" w:rsidTr="009A7D8E">
        <w:trPr>
          <w:trHeight w:val="300"/>
        </w:trPr>
        <w:tc>
          <w:tcPr>
            <w:tcW w:w="1701" w:type="dxa"/>
            <w:tcBorders>
              <w:top w:val="nil"/>
              <w:left w:val="nil"/>
              <w:bottom w:val="nil"/>
              <w:right w:val="nil"/>
            </w:tcBorders>
            <w:noWrap/>
            <w:vAlign w:val="bottom"/>
            <w:hideMark/>
          </w:tcPr>
          <w:p w14:paraId="3AC91E52" w14:textId="0C4F6D20"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Stappenmotoren 17HS4401</w:t>
            </w:r>
          </w:p>
        </w:tc>
        <w:tc>
          <w:tcPr>
            <w:tcW w:w="709" w:type="dxa"/>
            <w:tcBorders>
              <w:top w:val="nil"/>
              <w:left w:val="nil"/>
              <w:bottom w:val="nil"/>
              <w:right w:val="nil"/>
            </w:tcBorders>
            <w:noWrap/>
            <w:vAlign w:val="bottom"/>
            <w:hideMark/>
          </w:tcPr>
          <w:p w14:paraId="509D11A5"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THT</w:t>
            </w:r>
          </w:p>
        </w:tc>
        <w:tc>
          <w:tcPr>
            <w:tcW w:w="4253" w:type="dxa"/>
            <w:tcBorders>
              <w:top w:val="nil"/>
              <w:left w:val="nil"/>
              <w:bottom w:val="nil"/>
              <w:right w:val="nil"/>
            </w:tcBorders>
            <w:noWrap/>
            <w:vAlign w:val="bottom"/>
            <w:hideMark/>
          </w:tcPr>
          <w:p w14:paraId="34BAC953" w14:textId="2E304BD8" w:rsidR="00830C48" w:rsidRPr="006E281A" w:rsidRDefault="00000000">
            <w:pPr>
              <w:spacing w:before="0" w:after="0" w:line="240" w:lineRule="auto"/>
              <w:rPr>
                <w:rFonts w:ascii="Calibri" w:eastAsia="Times New Roman" w:hAnsi="Calibri" w:cs="Calibri"/>
                <w:color w:val="0563C1"/>
                <w:sz w:val="22"/>
                <w:u w:val="single"/>
                <w:lang w:eastAsia="nl-BE"/>
              </w:rPr>
            </w:pPr>
            <w:hyperlink r:id="rId98" w:history="1">
              <w:r w:rsidR="00830C48" w:rsidRPr="006E281A">
                <w:rPr>
                  <w:rFonts w:ascii="Calibri" w:eastAsia="Times New Roman" w:hAnsi="Calibri" w:cs="Calibri"/>
                  <w:color w:val="0563C1"/>
                  <w:sz w:val="22"/>
                  <w:u w:val="single"/>
                  <w:lang w:eastAsia="nl-BE"/>
                </w:rPr>
                <w:t>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w:t>
              </w:r>
            </w:hyperlink>
          </w:p>
        </w:tc>
        <w:tc>
          <w:tcPr>
            <w:tcW w:w="708" w:type="dxa"/>
            <w:tcBorders>
              <w:top w:val="nil"/>
              <w:left w:val="nil"/>
              <w:bottom w:val="nil"/>
              <w:right w:val="nil"/>
            </w:tcBorders>
            <w:noWrap/>
            <w:vAlign w:val="bottom"/>
            <w:hideMark/>
          </w:tcPr>
          <w:p w14:paraId="7CCA3B95"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851" w:type="dxa"/>
            <w:tcBorders>
              <w:top w:val="nil"/>
              <w:left w:val="nil"/>
              <w:bottom w:val="nil"/>
              <w:right w:val="nil"/>
            </w:tcBorders>
            <w:noWrap/>
            <w:vAlign w:val="bottom"/>
            <w:hideMark/>
          </w:tcPr>
          <w:p w14:paraId="755CB970" w14:textId="451E3604"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27</w:t>
            </w:r>
          </w:p>
        </w:tc>
        <w:tc>
          <w:tcPr>
            <w:tcW w:w="1134" w:type="dxa"/>
            <w:tcBorders>
              <w:top w:val="nil"/>
              <w:left w:val="nil"/>
              <w:bottom w:val="nil"/>
              <w:right w:val="nil"/>
            </w:tcBorders>
            <w:noWrap/>
            <w:vAlign w:val="bottom"/>
            <w:hideMark/>
          </w:tcPr>
          <w:p w14:paraId="0142F6B3" w14:textId="330B1C3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9</w:t>
            </w:r>
          </w:p>
        </w:tc>
        <w:tc>
          <w:tcPr>
            <w:tcW w:w="1701" w:type="dxa"/>
            <w:tcBorders>
              <w:top w:val="nil"/>
              <w:left w:val="nil"/>
              <w:bottom w:val="nil"/>
              <w:right w:val="nil"/>
            </w:tcBorders>
            <w:noWrap/>
            <w:vAlign w:val="bottom"/>
            <w:hideMark/>
          </w:tcPr>
          <w:p w14:paraId="00FEF1FF"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3</w:t>
            </w:r>
          </w:p>
        </w:tc>
        <w:tc>
          <w:tcPr>
            <w:tcW w:w="1984" w:type="dxa"/>
            <w:tcBorders>
              <w:top w:val="nil"/>
              <w:left w:val="nil"/>
              <w:bottom w:val="nil"/>
              <w:right w:val="nil"/>
            </w:tcBorders>
            <w:noWrap/>
            <w:vAlign w:val="bottom"/>
            <w:hideMark/>
          </w:tcPr>
          <w:p w14:paraId="4F966342" w14:textId="4C46E909"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27</w:t>
            </w:r>
          </w:p>
        </w:tc>
      </w:tr>
      <w:tr w:rsidR="00830C48" w:rsidRPr="006E281A" w14:paraId="499063EA" w14:textId="77777777" w:rsidTr="009A7D8E">
        <w:trPr>
          <w:trHeight w:val="300"/>
        </w:trPr>
        <w:tc>
          <w:tcPr>
            <w:tcW w:w="1701" w:type="dxa"/>
            <w:tcBorders>
              <w:top w:val="nil"/>
              <w:left w:val="nil"/>
              <w:bottom w:val="nil"/>
              <w:right w:val="nil"/>
            </w:tcBorders>
            <w:noWrap/>
            <w:vAlign w:val="bottom"/>
            <w:hideMark/>
          </w:tcPr>
          <w:p w14:paraId="336103CD"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Pcb</w:t>
            </w:r>
          </w:p>
        </w:tc>
        <w:tc>
          <w:tcPr>
            <w:tcW w:w="709" w:type="dxa"/>
            <w:tcBorders>
              <w:top w:val="nil"/>
              <w:left w:val="nil"/>
              <w:bottom w:val="nil"/>
              <w:right w:val="nil"/>
            </w:tcBorders>
            <w:noWrap/>
            <w:vAlign w:val="bottom"/>
            <w:hideMark/>
          </w:tcPr>
          <w:p w14:paraId="2BDBA74A"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BOARD</w:t>
            </w:r>
          </w:p>
        </w:tc>
        <w:tc>
          <w:tcPr>
            <w:tcW w:w="4253" w:type="dxa"/>
            <w:tcBorders>
              <w:top w:val="nil"/>
              <w:left w:val="nil"/>
              <w:bottom w:val="nil"/>
              <w:right w:val="nil"/>
            </w:tcBorders>
            <w:noWrap/>
            <w:vAlign w:val="bottom"/>
            <w:hideMark/>
          </w:tcPr>
          <w:p w14:paraId="24AD973A" w14:textId="0E5CC330" w:rsidR="00830C48" w:rsidRPr="006E281A" w:rsidRDefault="00000000">
            <w:pPr>
              <w:spacing w:before="0" w:after="0" w:line="240" w:lineRule="auto"/>
              <w:rPr>
                <w:rFonts w:ascii="Calibri" w:eastAsia="Times New Roman" w:hAnsi="Calibri" w:cs="Calibri"/>
                <w:color w:val="0563C1"/>
                <w:sz w:val="22"/>
                <w:u w:val="single"/>
                <w:lang w:eastAsia="nl-BE"/>
              </w:rPr>
            </w:pPr>
            <w:hyperlink r:id="rId99" w:history="1">
              <w:r w:rsidR="00830C48" w:rsidRPr="006E281A">
                <w:rPr>
                  <w:rFonts w:ascii="Calibri" w:eastAsia="Times New Roman" w:hAnsi="Calibri" w:cs="Calibri"/>
                  <w:color w:val="0563C1"/>
                  <w:sz w:val="22"/>
                  <w:u w:val="single"/>
                  <w:lang w:eastAsia="nl-BE"/>
                </w:rPr>
                <w:t>https://jlcpcb.com/</w:t>
              </w:r>
            </w:hyperlink>
          </w:p>
        </w:tc>
        <w:tc>
          <w:tcPr>
            <w:tcW w:w="708" w:type="dxa"/>
            <w:tcBorders>
              <w:top w:val="nil"/>
              <w:left w:val="nil"/>
              <w:bottom w:val="nil"/>
              <w:right w:val="nil"/>
            </w:tcBorders>
            <w:noWrap/>
            <w:vAlign w:val="bottom"/>
            <w:hideMark/>
          </w:tcPr>
          <w:p w14:paraId="328F61A4"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5</w:t>
            </w:r>
          </w:p>
        </w:tc>
        <w:tc>
          <w:tcPr>
            <w:tcW w:w="851" w:type="dxa"/>
            <w:tcBorders>
              <w:top w:val="nil"/>
              <w:left w:val="nil"/>
              <w:bottom w:val="nil"/>
              <w:right w:val="nil"/>
            </w:tcBorders>
            <w:noWrap/>
            <w:vAlign w:val="bottom"/>
            <w:hideMark/>
          </w:tcPr>
          <w:p w14:paraId="41A194B0" w14:textId="5766E3C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28,04</w:t>
            </w:r>
          </w:p>
        </w:tc>
        <w:tc>
          <w:tcPr>
            <w:tcW w:w="1134" w:type="dxa"/>
            <w:tcBorders>
              <w:top w:val="nil"/>
              <w:left w:val="nil"/>
              <w:bottom w:val="nil"/>
              <w:right w:val="nil"/>
            </w:tcBorders>
            <w:noWrap/>
            <w:vAlign w:val="bottom"/>
            <w:hideMark/>
          </w:tcPr>
          <w:p w14:paraId="6ED2020B" w14:textId="213DE7AC"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5,608</w:t>
            </w:r>
          </w:p>
        </w:tc>
        <w:tc>
          <w:tcPr>
            <w:tcW w:w="1701" w:type="dxa"/>
            <w:tcBorders>
              <w:top w:val="nil"/>
              <w:left w:val="nil"/>
              <w:bottom w:val="nil"/>
              <w:right w:val="nil"/>
            </w:tcBorders>
            <w:noWrap/>
            <w:vAlign w:val="bottom"/>
            <w:hideMark/>
          </w:tcPr>
          <w:p w14:paraId="09A56599" w14:textId="77777777" w:rsidR="00830C48" w:rsidRPr="006E281A" w:rsidRDefault="00830C48">
            <w:pPr>
              <w:spacing w:before="0" w:after="0" w:line="240" w:lineRule="auto"/>
              <w:jc w:val="right"/>
              <w:rPr>
                <w:rFonts w:ascii="Calibri" w:eastAsia="Times New Roman" w:hAnsi="Calibri" w:cs="Calibri"/>
                <w:color w:val="000000"/>
                <w:sz w:val="22"/>
                <w:lang w:eastAsia="nl-BE"/>
              </w:rPr>
            </w:pPr>
            <w:r w:rsidRPr="006E281A">
              <w:rPr>
                <w:rFonts w:ascii="Calibri" w:eastAsia="Times New Roman" w:hAnsi="Calibri" w:cs="Calibri"/>
                <w:color w:val="000000"/>
                <w:sz w:val="22"/>
                <w:lang w:eastAsia="nl-BE"/>
              </w:rPr>
              <w:t>1</w:t>
            </w:r>
          </w:p>
        </w:tc>
        <w:tc>
          <w:tcPr>
            <w:tcW w:w="1984" w:type="dxa"/>
            <w:tcBorders>
              <w:top w:val="nil"/>
              <w:left w:val="nil"/>
              <w:bottom w:val="nil"/>
              <w:right w:val="nil"/>
            </w:tcBorders>
            <w:noWrap/>
            <w:vAlign w:val="bottom"/>
            <w:hideMark/>
          </w:tcPr>
          <w:p w14:paraId="29374CF7" w14:textId="5EED6DCD" w:rsidR="00830C48" w:rsidRPr="006E281A" w:rsidRDefault="009A7D8E">
            <w:pPr>
              <w:spacing w:before="0" w:after="0" w:line="240" w:lineRule="auto"/>
              <w:jc w:val="right"/>
              <w:rPr>
                <w:rFonts w:ascii="Calibri" w:eastAsia="Times New Roman" w:hAnsi="Calibri" w:cs="Calibri"/>
                <w:color w:val="000000"/>
                <w:sz w:val="22"/>
                <w:lang w:eastAsia="nl-BE"/>
              </w:rPr>
            </w:pPr>
            <w:r>
              <w:rPr>
                <w:rFonts w:ascii="Calibri" w:eastAsia="Times New Roman" w:hAnsi="Calibri" w:cs="Calibri"/>
                <w:color w:val="000000"/>
                <w:sz w:val="22"/>
                <w:lang w:eastAsia="nl-BE"/>
              </w:rPr>
              <w:t xml:space="preserve">€ </w:t>
            </w:r>
            <w:r w:rsidR="00830C48" w:rsidRPr="006E281A">
              <w:rPr>
                <w:rFonts w:ascii="Calibri" w:eastAsia="Times New Roman" w:hAnsi="Calibri" w:cs="Calibri"/>
                <w:color w:val="000000"/>
                <w:sz w:val="22"/>
                <w:lang w:eastAsia="nl-BE"/>
              </w:rPr>
              <w:t>5,608</w:t>
            </w:r>
          </w:p>
        </w:tc>
      </w:tr>
      <w:tr w:rsidR="00830C48" w:rsidRPr="006E281A" w14:paraId="772920D9" w14:textId="77777777" w:rsidTr="0073613C">
        <w:trPr>
          <w:trHeight w:val="630"/>
        </w:trPr>
        <w:tc>
          <w:tcPr>
            <w:tcW w:w="1701" w:type="dxa"/>
            <w:tcBorders>
              <w:top w:val="nil"/>
              <w:left w:val="nil"/>
              <w:right w:val="nil"/>
            </w:tcBorders>
            <w:noWrap/>
            <w:vAlign w:val="bottom"/>
            <w:hideMark/>
          </w:tcPr>
          <w:p w14:paraId="4355ED16" w14:textId="77777777" w:rsidR="00830C48" w:rsidRPr="006E281A" w:rsidRDefault="00830C48">
            <w:pPr>
              <w:spacing w:before="0" w:after="0" w:line="240" w:lineRule="auto"/>
              <w:rPr>
                <w:rFonts w:ascii="Calibri" w:eastAsia="Times New Roman" w:hAnsi="Calibri" w:cs="Calibri"/>
                <w:color w:val="000000"/>
                <w:sz w:val="22"/>
                <w:lang w:eastAsia="nl-BE"/>
              </w:rPr>
            </w:pPr>
            <w:r w:rsidRPr="006E281A">
              <w:rPr>
                <w:rFonts w:ascii="Calibri" w:eastAsia="Times New Roman" w:hAnsi="Calibri" w:cs="Calibri"/>
                <w:b/>
                <w:bCs/>
                <w:color w:val="000000"/>
                <w:sz w:val="22"/>
                <w:lang w:eastAsia="nl-BE"/>
              </w:rPr>
              <w:t>Totaal</w:t>
            </w:r>
          </w:p>
        </w:tc>
        <w:tc>
          <w:tcPr>
            <w:tcW w:w="11340" w:type="dxa"/>
            <w:gridSpan w:val="7"/>
            <w:tcBorders>
              <w:top w:val="nil"/>
              <w:left w:val="nil"/>
              <w:right w:val="nil"/>
            </w:tcBorders>
            <w:noWrap/>
            <w:vAlign w:val="bottom"/>
            <w:hideMark/>
          </w:tcPr>
          <w:p w14:paraId="5275401B" w14:textId="559A33C7" w:rsidR="00830C48" w:rsidRPr="006E281A" w:rsidRDefault="009A7D8E" w:rsidP="009E4359">
            <w:pPr>
              <w:keepNext/>
              <w:spacing w:before="0" w:after="0" w:line="240" w:lineRule="auto"/>
              <w:jc w:val="right"/>
              <w:rPr>
                <w:rFonts w:ascii="Times New Roman" w:eastAsia="Times New Roman" w:hAnsi="Times New Roman" w:cs="Times New Roman"/>
                <w:sz w:val="20"/>
                <w:szCs w:val="20"/>
                <w:lang w:eastAsia="nl-BE"/>
              </w:rPr>
            </w:pPr>
            <w:r w:rsidRPr="009A7D8E">
              <w:rPr>
                <w:rFonts w:ascii="Calibri" w:eastAsia="Times New Roman" w:hAnsi="Calibri" w:cs="Calibri"/>
                <w:b/>
                <w:bCs/>
                <w:color w:val="000000"/>
                <w:sz w:val="22"/>
                <w:lang w:eastAsia="nl-BE"/>
              </w:rPr>
              <w:t xml:space="preserve">€ </w:t>
            </w:r>
            <w:r w:rsidR="00830C48" w:rsidRPr="006E281A">
              <w:rPr>
                <w:rFonts w:ascii="Calibri" w:eastAsia="Times New Roman" w:hAnsi="Calibri" w:cs="Calibri"/>
                <w:b/>
                <w:bCs/>
                <w:color w:val="000000"/>
                <w:sz w:val="22"/>
                <w:lang w:eastAsia="nl-BE"/>
              </w:rPr>
              <w:t>66,85882</w:t>
            </w:r>
          </w:p>
        </w:tc>
      </w:tr>
    </w:tbl>
    <w:p w14:paraId="1EF6E705" w14:textId="1003557F" w:rsidR="00830C48" w:rsidRDefault="009E4359" w:rsidP="009E4359">
      <w:pPr>
        <w:pStyle w:val="Bijschrift"/>
        <w:sectPr w:rsidR="00830C48" w:rsidSect="00830C48">
          <w:footerReference w:type="default" r:id="rId100"/>
          <w:footerReference w:type="first" r:id="rId101"/>
          <w:pgSz w:w="16838" w:h="11906" w:orient="landscape"/>
          <w:pgMar w:top="1417" w:right="1417" w:bottom="1417" w:left="1417" w:header="708" w:footer="708" w:gutter="0"/>
          <w:cols w:space="708"/>
          <w:titlePg/>
          <w:docGrid w:linePitch="360"/>
        </w:sectPr>
      </w:pPr>
      <w:bookmarkStart w:id="200" w:name="_Ref133344923"/>
      <w:r>
        <w:t xml:space="preserve">Bijlage </w:t>
      </w:r>
      <w:r>
        <w:fldChar w:fldCharType="begin"/>
      </w:r>
      <w:r>
        <w:instrText xml:space="preserve"> SEQ Bijlage \* ARABIC </w:instrText>
      </w:r>
      <w:r>
        <w:fldChar w:fldCharType="separate"/>
      </w:r>
      <w:r w:rsidR="00732DD9">
        <w:rPr>
          <w:noProof/>
        </w:rPr>
        <w:t>4</w:t>
      </w:r>
      <w:r>
        <w:fldChar w:fldCharType="end"/>
      </w:r>
      <w:bookmarkEnd w:id="200"/>
      <w:r>
        <w:t>: BOM</w:t>
      </w:r>
    </w:p>
    <w:p w14:paraId="305F362F" w14:textId="02BC1B66" w:rsidR="0033538F" w:rsidRDefault="0033538F" w:rsidP="008C259C">
      <w:pPr>
        <w:pStyle w:val="Bijlagen"/>
      </w:pPr>
      <w:bookmarkStart w:id="201" w:name="_Toc136546204"/>
      <w:r>
        <w:lastRenderedPageBreak/>
        <w:t xml:space="preserve">Bijlage 3: </w:t>
      </w:r>
      <w:r w:rsidR="004E1110">
        <w:t>Schema</w:t>
      </w:r>
      <w:bookmarkEnd w:id="201"/>
    </w:p>
    <w:p w14:paraId="429D0DB2" w14:textId="77777777" w:rsidR="006E5EC1" w:rsidRDefault="006956D2" w:rsidP="006E5EC1">
      <w:pPr>
        <w:keepNext/>
      </w:pPr>
      <w:r>
        <w:rPr>
          <w:noProof/>
        </w:rPr>
        <w:drawing>
          <wp:inline distT="0" distB="0" distL="0" distR="0" wp14:anchorId="009849EE" wp14:editId="57168609">
            <wp:extent cx="6697133" cy="4664289"/>
            <wp:effectExtent l="0" t="0" r="8890" b="3175"/>
            <wp:docPr id="897334417" name="Afbeelding 897334417"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4417" name="Afbeelding 1" descr="Afbeelding met diagram, schematisch&#10;&#10;Automatisch gegenereerde beschrijving"/>
                    <pic:cNvPicPr/>
                  </pic:nvPicPr>
                  <pic:blipFill rotWithShape="1">
                    <a:blip r:embed="rId102"/>
                    <a:srcRect l="1587"/>
                    <a:stretch/>
                  </pic:blipFill>
                  <pic:spPr bwMode="auto">
                    <a:xfrm>
                      <a:off x="0" y="0"/>
                      <a:ext cx="6714428" cy="4676334"/>
                    </a:xfrm>
                    <a:prstGeom prst="rect">
                      <a:avLst/>
                    </a:prstGeom>
                    <a:ln>
                      <a:noFill/>
                    </a:ln>
                    <a:extLst>
                      <a:ext uri="{53640926-AAD7-44D8-BBD7-CCE9431645EC}">
                        <a14:shadowObscured xmlns:a14="http://schemas.microsoft.com/office/drawing/2010/main"/>
                      </a:ext>
                    </a:extLst>
                  </pic:spPr>
                </pic:pic>
              </a:graphicData>
            </a:graphic>
          </wp:inline>
        </w:drawing>
      </w:r>
    </w:p>
    <w:p w14:paraId="372B324E" w14:textId="20299128" w:rsidR="006E5EC1" w:rsidRDefault="006E5EC1" w:rsidP="006E5EC1">
      <w:pPr>
        <w:pStyle w:val="Bijschrift"/>
      </w:pPr>
      <w:bookmarkStart w:id="202" w:name="_Ref133345300"/>
      <w:r>
        <w:t xml:space="preserve">Bijlage </w:t>
      </w:r>
      <w:r>
        <w:fldChar w:fldCharType="begin"/>
      </w:r>
      <w:r>
        <w:instrText xml:space="preserve"> SEQ Bijlage \* ARABIC </w:instrText>
      </w:r>
      <w:r>
        <w:fldChar w:fldCharType="separate"/>
      </w:r>
      <w:r w:rsidR="00732DD9">
        <w:rPr>
          <w:noProof/>
        </w:rPr>
        <w:t>5</w:t>
      </w:r>
      <w:r>
        <w:fldChar w:fldCharType="end"/>
      </w:r>
      <w:bookmarkEnd w:id="202"/>
      <w:r>
        <w:t>: Schema's</w:t>
      </w:r>
    </w:p>
    <w:p w14:paraId="462CA185" w14:textId="332869D6" w:rsidR="006956D2" w:rsidRDefault="006E5EC1" w:rsidP="006E5EC1">
      <w:pPr>
        <w:pStyle w:val="Bijschrift"/>
        <w:rPr>
          <w:lang w:val="nl-NL"/>
        </w:rPr>
      </w:pPr>
      <w:bookmarkStart w:id="203" w:name="_Toc136546244"/>
      <w:r>
        <w:t xml:space="preserve">Figuur </w:t>
      </w:r>
      <w:r>
        <w:fldChar w:fldCharType="begin"/>
      </w:r>
      <w:r>
        <w:instrText xml:space="preserve"> SEQ Figuur \* ARABIC </w:instrText>
      </w:r>
      <w:r>
        <w:fldChar w:fldCharType="separate"/>
      </w:r>
      <w:r w:rsidR="00732DD9">
        <w:rPr>
          <w:noProof/>
        </w:rPr>
        <w:t>41</w:t>
      </w:r>
      <w:r>
        <w:fldChar w:fldCharType="end"/>
      </w:r>
      <w:r>
        <w:t>: Schema deel1</w:t>
      </w:r>
      <w:bookmarkEnd w:id="203"/>
    </w:p>
    <w:p w14:paraId="741A7E24" w14:textId="34C48FBB" w:rsidR="006E5EC1" w:rsidRDefault="006E5EC1" w:rsidP="006E5EC1">
      <w:pPr>
        <w:keepNext/>
      </w:pPr>
      <w:r>
        <w:rPr>
          <w:noProof/>
        </w:rPr>
        <w:lastRenderedPageBreak/>
        <w:drawing>
          <wp:inline distT="0" distB="0" distL="0" distR="0" wp14:anchorId="60D889A9" wp14:editId="27178838">
            <wp:extent cx="7264400" cy="5124797"/>
            <wp:effectExtent l="0" t="0" r="0" b="0"/>
            <wp:docPr id="2047143054" name="Afbeelding 2047143054"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3054" name="Afbeelding 1" descr="Afbeelding met diagram&#10;&#10;Automatisch gegenereerde beschrijving"/>
                    <pic:cNvPicPr/>
                  </pic:nvPicPr>
                  <pic:blipFill>
                    <a:blip r:embed="rId103"/>
                    <a:stretch>
                      <a:fillRect/>
                    </a:stretch>
                  </pic:blipFill>
                  <pic:spPr>
                    <a:xfrm>
                      <a:off x="0" y="0"/>
                      <a:ext cx="7275962" cy="5132954"/>
                    </a:xfrm>
                    <a:prstGeom prst="rect">
                      <a:avLst/>
                    </a:prstGeom>
                  </pic:spPr>
                </pic:pic>
              </a:graphicData>
            </a:graphic>
          </wp:inline>
        </w:drawing>
      </w:r>
    </w:p>
    <w:p w14:paraId="01F20EFE" w14:textId="62544BC1" w:rsidR="006E5EC1" w:rsidRDefault="006E5EC1" w:rsidP="006E5EC1">
      <w:pPr>
        <w:pStyle w:val="Bijschrift"/>
        <w:rPr>
          <w:lang w:val="nl-NL"/>
        </w:rPr>
      </w:pPr>
      <w:bookmarkStart w:id="204" w:name="_Toc136546245"/>
      <w:r>
        <w:t xml:space="preserve">Figuur </w:t>
      </w:r>
      <w:r>
        <w:fldChar w:fldCharType="begin"/>
      </w:r>
      <w:r>
        <w:instrText xml:space="preserve"> SEQ Figuur \* ARABIC </w:instrText>
      </w:r>
      <w:r>
        <w:fldChar w:fldCharType="separate"/>
      </w:r>
      <w:r w:rsidR="00732DD9">
        <w:rPr>
          <w:noProof/>
        </w:rPr>
        <w:t>42</w:t>
      </w:r>
      <w:r>
        <w:fldChar w:fldCharType="end"/>
      </w:r>
      <w:r w:rsidRPr="00F7720C">
        <w:t>: Schema deel</w:t>
      </w:r>
      <w:r>
        <w:t>2</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732DD9">
        <w:t xml:space="preserve">Bijlage </w:t>
      </w:r>
      <w:r w:rsidR="00732DD9">
        <w:rPr>
          <w:noProof/>
        </w:rPr>
        <w:t>5</w:t>
      </w:r>
      <w:bookmarkEnd w:id="204"/>
      <w:r w:rsidR="00BE2EB7">
        <w:rPr>
          <w:noProof/>
        </w:rPr>
        <w:fldChar w:fldCharType="end"/>
      </w:r>
    </w:p>
    <w:p w14:paraId="7D1AC773" w14:textId="77777777" w:rsidR="006E5EC1" w:rsidRDefault="006E5EC1" w:rsidP="006E5EC1">
      <w:pPr>
        <w:keepNext/>
      </w:pPr>
      <w:r>
        <w:rPr>
          <w:noProof/>
        </w:rPr>
        <w:lastRenderedPageBreak/>
        <w:drawing>
          <wp:inline distT="0" distB="0" distL="0" distR="0" wp14:anchorId="3237A2F8" wp14:editId="56B8821F">
            <wp:extent cx="7823200" cy="5408632"/>
            <wp:effectExtent l="0" t="0" r="6350" b="1905"/>
            <wp:docPr id="1676862126" name="Afbeelding 1676862126"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2126" name="Afbeelding 1" descr="Afbeelding met diagram, schematisch&#10;&#10;Automatisch gegenereerde beschrijving"/>
                    <pic:cNvPicPr/>
                  </pic:nvPicPr>
                  <pic:blipFill>
                    <a:blip r:embed="rId104"/>
                    <a:stretch>
                      <a:fillRect/>
                    </a:stretch>
                  </pic:blipFill>
                  <pic:spPr>
                    <a:xfrm>
                      <a:off x="0" y="0"/>
                      <a:ext cx="7837327" cy="5418399"/>
                    </a:xfrm>
                    <a:prstGeom prst="rect">
                      <a:avLst/>
                    </a:prstGeom>
                  </pic:spPr>
                </pic:pic>
              </a:graphicData>
            </a:graphic>
          </wp:inline>
        </w:drawing>
      </w:r>
    </w:p>
    <w:p w14:paraId="07627F1E" w14:textId="2C11BDC7" w:rsidR="006E5EC1" w:rsidRDefault="006E5EC1" w:rsidP="006E5EC1">
      <w:pPr>
        <w:pStyle w:val="Bijschrift"/>
      </w:pPr>
      <w:bookmarkStart w:id="205" w:name="_Toc136546246"/>
      <w:r>
        <w:t xml:space="preserve">Figuur </w:t>
      </w:r>
      <w:r>
        <w:fldChar w:fldCharType="begin"/>
      </w:r>
      <w:r>
        <w:instrText xml:space="preserve"> SEQ Figuur \* ARABIC </w:instrText>
      </w:r>
      <w:r>
        <w:fldChar w:fldCharType="separate"/>
      </w:r>
      <w:r w:rsidR="00732DD9">
        <w:rPr>
          <w:noProof/>
        </w:rPr>
        <w:t>43</w:t>
      </w:r>
      <w:r>
        <w:fldChar w:fldCharType="end"/>
      </w:r>
      <w:r w:rsidRPr="004B76CD">
        <w:t>: Schema deel</w:t>
      </w:r>
      <w:r>
        <w:t>3</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732DD9">
        <w:t xml:space="preserve">Bijlage </w:t>
      </w:r>
      <w:r w:rsidR="00732DD9">
        <w:rPr>
          <w:noProof/>
        </w:rPr>
        <w:t>5</w:t>
      </w:r>
      <w:bookmarkEnd w:id="205"/>
      <w:r w:rsidR="00BE2EB7">
        <w:rPr>
          <w:noProof/>
        </w:rPr>
        <w:fldChar w:fldCharType="end"/>
      </w:r>
    </w:p>
    <w:p w14:paraId="67F4CA00" w14:textId="77777777" w:rsidR="006E5EC1" w:rsidRDefault="006E5EC1" w:rsidP="006E5EC1">
      <w:pPr>
        <w:keepNext/>
      </w:pPr>
      <w:r w:rsidRPr="006E5EC1">
        <w:rPr>
          <w:noProof/>
        </w:rPr>
        <w:lastRenderedPageBreak/>
        <w:t xml:space="preserve"> </w:t>
      </w:r>
      <w:r>
        <w:rPr>
          <w:noProof/>
        </w:rPr>
        <w:drawing>
          <wp:inline distT="0" distB="0" distL="0" distR="0" wp14:anchorId="4CF6A735" wp14:editId="23E89E02">
            <wp:extent cx="7848175" cy="5444066"/>
            <wp:effectExtent l="0" t="0" r="635" b="4445"/>
            <wp:docPr id="1990094465" name="Afbeelding 1990094465"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4465" name="Afbeelding 1" descr="Afbeelding met diagram, schematisch&#10;&#10;Automatisch gegenereerde beschrijving"/>
                    <pic:cNvPicPr/>
                  </pic:nvPicPr>
                  <pic:blipFill>
                    <a:blip r:embed="rId105"/>
                    <a:stretch>
                      <a:fillRect/>
                    </a:stretch>
                  </pic:blipFill>
                  <pic:spPr>
                    <a:xfrm>
                      <a:off x="0" y="0"/>
                      <a:ext cx="7860934" cy="5452916"/>
                    </a:xfrm>
                    <a:prstGeom prst="rect">
                      <a:avLst/>
                    </a:prstGeom>
                  </pic:spPr>
                </pic:pic>
              </a:graphicData>
            </a:graphic>
          </wp:inline>
        </w:drawing>
      </w:r>
    </w:p>
    <w:p w14:paraId="34F644C2" w14:textId="34D30104" w:rsidR="006E5EC1" w:rsidRDefault="006E5EC1" w:rsidP="006E5EC1">
      <w:pPr>
        <w:pStyle w:val="Bijschrift"/>
      </w:pPr>
      <w:bookmarkStart w:id="206" w:name="_Toc136546247"/>
      <w:r>
        <w:t xml:space="preserve">Figuur </w:t>
      </w:r>
      <w:r>
        <w:fldChar w:fldCharType="begin"/>
      </w:r>
      <w:r>
        <w:instrText xml:space="preserve"> SEQ Figuur \* ARABIC </w:instrText>
      </w:r>
      <w:r>
        <w:fldChar w:fldCharType="separate"/>
      </w:r>
      <w:r w:rsidR="00732DD9">
        <w:rPr>
          <w:noProof/>
        </w:rPr>
        <w:t>44</w:t>
      </w:r>
      <w:r>
        <w:fldChar w:fldCharType="end"/>
      </w:r>
      <w:r w:rsidRPr="008A184D">
        <w:t>: Schema deel</w:t>
      </w:r>
      <w:r>
        <w:t>4</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732DD9">
        <w:t xml:space="preserve">Bijlage </w:t>
      </w:r>
      <w:r w:rsidR="00732DD9">
        <w:rPr>
          <w:noProof/>
        </w:rPr>
        <w:t>5</w:t>
      </w:r>
      <w:bookmarkEnd w:id="206"/>
      <w:r w:rsidR="00BE2EB7">
        <w:rPr>
          <w:noProof/>
        </w:rPr>
        <w:fldChar w:fldCharType="end"/>
      </w:r>
    </w:p>
    <w:p w14:paraId="26B84CE0" w14:textId="77777777" w:rsidR="006E5EC1" w:rsidRDefault="006E5EC1" w:rsidP="006E5EC1">
      <w:pPr>
        <w:keepNext/>
      </w:pPr>
      <w:r w:rsidRPr="006E5EC1">
        <w:rPr>
          <w:noProof/>
        </w:rPr>
        <w:lastRenderedPageBreak/>
        <w:t xml:space="preserve"> </w:t>
      </w:r>
      <w:r>
        <w:rPr>
          <w:noProof/>
        </w:rPr>
        <w:drawing>
          <wp:inline distT="0" distB="0" distL="0" distR="0" wp14:anchorId="2B63132F" wp14:editId="2470F320">
            <wp:extent cx="7687734" cy="5317518"/>
            <wp:effectExtent l="0" t="0" r="8890" b="0"/>
            <wp:docPr id="599022702" name="Afbeelding 599022702"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2702" name="Afbeelding 1" descr="Afbeelding met diagram, schematisch&#10;&#10;Automatisch gegenereerde beschrijving"/>
                    <pic:cNvPicPr/>
                  </pic:nvPicPr>
                  <pic:blipFill>
                    <a:blip r:embed="rId106"/>
                    <a:stretch>
                      <a:fillRect/>
                    </a:stretch>
                  </pic:blipFill>
                  <pic:spPr>
                    <a:xfrm>
                      <a:off x="0" y="0"/>
                      <a:ext cx="7714492" cy="5336027"/>
                    </a:xfrm>
                    <a:prstGeom prst="rect">
                      <a:avLst/>
                    </a:prstGeom>
                  </pic:spPr>
                </pic:pic>
              </a:graphicData>
            </a:graphic>
          </wp:inline>
        </w:drawing>
      </w:r>
    </w:p>
    <w:p w14:paraId="0E2D0C09" w14:textId="439DA0B2" w:rsidR="006E5EC1" w:rsidRDefault="006E5EC1" w:rsidP="006E5EC1">
      <w:pPr>
        <w:pStyle w:val="Bijschrift"/>
        <w:rPr>
          <w:noProof/>
        </w:rPr>
        <w:sectPr w:rsidR="006E5EC1" w:rsidSect="006E5EC1">
          <w:pgSz w:w="16838" w:h="11906" w:orient="landscape"/>
          <w:pgMar w:top="1417" w:right="1417" w:bottom="1417" w:left="1417" w:header="708" w:footer="708" w:gutter="0"/>
          <w:cols w:space="708"/>
          <w:titlePg/>
          <w:docGrid w:linePitch="360"/>
        </w:sectPr>
      </w:pPr>
      <w:bookmarkStart w:id="207" w:name="_Toc136546248"/>
      <w:r>
        <w:t xml:space="preserve">Figuur </w:t>
      </w:r>
      <w:r>
        <w:fldChar w:fldCharType="begin"/>
      </w:r>
      <w:r>
        <w:instrText xml:space="preserve"> SEQ Figuur \* ARABIC </w:instrText>
      </w:r>
      <w:r>
        <w:fldChar w:fldCharType="separate"/>
      </w:r>
      <w:r w:rsidR="00732DD9">
        <w:rPr>
          <w:noProof/>
        </w:rPr>
        <w:t>45</w:t>
      </w:r>
      <w:r>
        <w:fldChar w:fldCharType="end"/>
      </w:r>
      <w:r w:rsidRPr="003652AC">
        <w:t>: Schema deel</w:t>
      </w:r>
      <w:r>
        <w:t>5</w:t>
      </w:r>
      <w:r w:rsidR="00BE2EB7">
        <w:t xml:space="preserve"> </w:t>
      </w:r>
      <w:r w:rsidR="00BE2EB7">
        <w:rPr>
          <w:noProof/>
        </w:rPr>
        <w:fldChar w:fldCharType="begin"/>
      </w:r>
      <w:r w:rsidR="00BE2EB7">
        <w:instrText xml:space="preserve"> REF _Ref133345300 \h </w:instrText>
      </w:r>
      <w:r w:rsidR="00BE2EB7">
        <w:rPr>
          <w:noProof/>
        </w:rPr>
      </w:r>
      <w:r w:rsidR="00BE2EB7">
        <w:rPr>
          <w:noProof/>
        </w:rPr>
        <w:fldChar w:fldCharType="separate"/>
      </w:r>
      <w:r w:rsidR="00732DD9">
        <w:t xml:space="preserve">Bijlage </w:t>
      </w:r>
      <w:r w:rsidR="00732DD9">
        <w:rPr>
          <w:noProof/>
        </w:rPr>
        <w:t>5</w:t>
      </w:r>
      <w:bookmarkEnd w:id="207"/>
      <w:r w:rsidR="00BE2EB7">
        <w:rPr>
          <w:noProof/>
        </w:rPr>
        <w:fldChar w:fldCharType="end"/>
      </w:r>
    </w:p>
    <w:p w14:paraId="110C9328" w14:textId="71F7B155" w:rsidR="0033538F" w:rsidRPr="0033538F" w:rsidRDefault="0033538F" w:rsidP="008C259C">
      <w:pPr>
        <w:pStyle w:val="Bijlagen"/>
      </w:pPr>
      <w:bookmarkStart w:id="208" w:name="_Toc136546205"/>
      <w:r>
        <w:lastRenderedPageBreak/>
        <w:t>Bij</w:t>
      </w:r>
      <w:r w:rsidR="008C259C">
        <w:t>lage 4: Pcb</w:t>
      </w:r>
      <w:bookmarkEnd w:id="208"/>
    </w:p>
    <w:p w14:paraId="275F1EAA" w14:textId="77777777" w:rsidR="00E51537" w:rsidRDefault="00E51537" w:rsidP="00E51537">
      <w:pPr>
        <w:keepNext/>
      </w:pPr>
      <w:r>
        <w:rPr>
          <w:noProof/>
        </w:rPr>
        <w:drawing>
          <wp:inline distT="0" distB="0" distL="0" distR="0" wp14:anchorId="0A03CEF6" wp14:editId="067279A6">
            <wp:extent cx="5808133" cy="4620512"/>
            <wp:effectExtent l="0" t="0" r="2540" b="8890"/>
            <wp:docPr id="1350133311" name="Afbeelding 135013331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3311" name="Afbeelding 1" descr="Afbeelding met diagram, schematisch&#10;&#10;Automatisch gegenereerde beschrijving"/>
                    <pic:cNvPicPr/>
                  </pic:nvPicPr>
                  <pic:blipFill>
                    <a:blip r:embed="rId107"/>
                    <a:stretch>
                      <a:fillRect/>
                    </a:stretch>
                  </pic:blipFill>
                  <pic:spPr>
                    <a:xfrm>
                      <a:off x="0" y="0"/>
                      <a:ext cx="5833888" cy="4641001"/>
                    </a:xfrm>
                    <a:prstGeom prst="rect">
                      <a:avLst/>
                    </a:prstGeom>
                  </pic:spPr>
                </pic:pic>
              </a:graphicData>
            </a:graphic>
          </wp:inline>
        </w:drawing>
      </w:r>
    </w:p>
    <w:p w14:paraId="3E864078" w14:textId="31F887B1" w:rsidR="00E51537" w:rsidRDefault="00E51537" w:rsidP="00E51537">
      <w:pPr>
        <w:pStyle w:val="Bijschrift"/>
      </w:pPr>
      <w:bookmarkStart w:id="209" w:name="_Ref133345607"/>
      <w:r>
        <w:t xml:space="preserve">Bijlage </w:t>
      </w:r>
      <w:r>
        <w:fldChar w:fldCharType="begin"/>
      </w:r>
      <w:r>
        <w:instrText xml:space="preserve"> SEQ Bijlage \* ARABIC </w:instrText>
      </w:r>
      <w:r>
        <w:fldChar w:fldCharType="separate"/>
      </w:r>
      <w:r w:rsidR="00732DD9">
        <w:rPr>
          <w:noProof/>
        </w:rPr>
        <w:t>6</w:t>
      </w:r>
      <w:r>
        <w:fldChar w:fldCharType="end"/>
      </w:r>
      <w:bookmarkEnd w:id="209"/>
      <w:r>
        <w:t>: Pcb</w:t>
      </w:r>
    </w:p>
    <w:p w14:paraId="379058FF" w14:textId="40C321C6" w:rsidR="00E51537" w:rsidRDefault="00E51537" w:rsidP="00E51537">
      <w:pPr>
        <w:pStyle w:val="Bijschrift"/>
        <w:rPr>
          <w:lang w:val="nl-NL"/>
        </w:rPr>
        <w:sectPr w:rsidR="00E51537" w:rsidSect="00E51537">
          <w:pgSz w:w="16838" w:h="11906" w:orient="landscape"/>
          <w:pgMar w:top="1417" w:right="1417" w:bottom="1417" w:left="1417" w:header="708" w:footer="708" w:gutter="0"/>
          <w:cols w:space="708"/>
          <w:titlePg/>
          <w:docGrid w:linePitch="360"/>
        </w:sectPr>
      </w:pPr>
      <w:bookmarkStart w:id="210" w:name="_Toc136546249"/>
      <w:r>
        <w:t xml:space="preserve">Figuur </w:t>
      </w:r>
      <w:r>
        <w:fldChar w:fldCharType="begin"/>
      </w:r>
      <w:r>
        <w:instrText xml:space="preserve"> SEQ Figuur \* ARABIC </w:instrText>
      </w:r>
      <w:r>
        <w:fldChar w:fldCharType="separate"/>
      </w:r>
      <w:r w:rsidR="00732DD9">
        <w:rPr>
          <w:noProof/>
        </w:rPr>
        <w:t>46</w:t>
      </w:r>
      <w:r>
        <w:fldChar w:fldCharType="end"/>
      </w:r>
      <w:r>
        <w:t>: Pcb</w:t>
      </w:r>
      <w:bookmarkEnd w:id="210"/>
    </w:p>
    <w:p w14:paraId="274E1F91" w14:textId="58ECF277" w:rsidR="00AC49FF" w:rsidRPr="0033538F" w:rsidRDefault="002032D8" w:rsidP="0033538F">
      <w:pPr>
        <w:pStyle w:val="Bijlagen"/>
      </w:pPr>
      <w:bookmarkStart w:id="211" w:name="_Toc136546206"/>
      <w:r w:rsidRPr="0033538F">
        <w:lastRenderedPageBreak/>
        <w:t xml:space="preserve">Bijlage </w:t>
      </w:r>
      <w:r w:rsidR="00830C48">
        <w:t>5</w:t>
      </w:r>
      <w:r w:rsidRPr="0033538F">
        <w:t>: Logboek rapporteren</w:t>
      </w:r>
      <w:bookmarkEnd w:id="211"/>
    </w:p>
    <w:p w14:paraId="6A423FEC" w14:textId="77777777" w:rsidR="00B15C92" w:rsidRPr="0024070B" w:rsidRDefault="00B15C92" w:rsidP="00665850">
      <w:pPr>
        <w:rPr>
          <w:b/>
        </w:rPr>
      </w:pPr>
      <w:r w:rsidRPr="111D8A5E">
        <w:rPr>
          <w:b/>
        </w:rPr>
        <w:t>Lesweek 7:</w:t>
      </w:r>
      <w:r>
        <w:tab/>
        <w:t>13/02 – 19/02</w:t>
      </w:r>
    </w:p>
    <w:tbl>
      <w:tblPr>
        <w:tblW w:w="0" w:type="auto"/>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005"/>
        <w:gridCol w:w="3402"/>
        <w:gridCol w:w="7313"/>
      </w:tblGrid>
      <w:tr w:rsidR="00034A6F" w:rsidRPr="00E07440" w14:paraId="5BD69C9F"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A9B39AC" w14:textId="770EB8DC" w:rsidR="00B15C92" w:rsidRPr="00E97D1C" w:rsidRDefault="00B15C92">
            <w:pPr>
              <w:rPr>
                <w:b/>
                <w:bCs/>
                <w:lang w:val="fr-BE"/>
              </w:rPr>
            </w:pPr>
            <w:r w:rsidRPr="00E97D1C">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0003568" w14:textId="77777777" w:rsidR="00B15C92" w:rsidRPr="00E97D1C" w:rsidRDefault="00B15C92">
            <w:pPr>
              <w:rPr>
                <w:b/>
                <w:bCs/>
                <w:lang w:val="fr-BE"/>
              </w:rPr>
            </w:pPr>
            <w:r w:rsidRPr="00E97D1C">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30D99EB" w14:textId="7A0042C7" w:rsidR="00B15C92" w:rsidRPr="00E97D1C" w:rsidRDefault="00B15C92">
            <w:pPr>
              <w:rPr>
                <w:b/>
                <w:bCs/>
                <w:lang w:val="nl-NL"/>
              </w:rPr>
            </w:pPr>
            <w:r w:rsidRPr="00E97D1C">
              <w:rPr>
                <w:b/>
                <w:bCs/>
                <w:lang w:val="nl-NL"/>
              </w:rPr>
              <w:t>Taak (bijv. schrijven klad, verbeteren, volledig herschrijven, nakijken, ...</w:t>
            </w:r>
            <w:r w:rsidR="00E97D1C" w:rsidRPr="00E97D1C">
              <w:rPr>
                <w:b/>
                <w:bCs/>
                <w:lang w:val="nl-NL"/>
              </w:rPr>
              <w:t>)</w:t>
            </w:r>
          </w:p>
        </w:tc>
      </w:tr>
      <w:tr w:rsidR="00034A6F" w:rsidRPr="00E07440" w14:paraId="779FB0DC"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4355A1" w14:textId="77777777" w:rsidR="00B15C92" w:rsidRPr="002E3AE5" w:rsidRDefault="00B15C92">
            <w:pPr>
              <w:rPr>
                <w:lang w:val="fr-BE"/>
              </w:rPr>
            </w:pPr>
            <w:r w:rsidRPr="002E3AE5">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938E178"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62EAC94" w14:textId="77777777" w:rsidR="00B15C92" w:rsidRPr="00EA51B4" w:rsidRDefault="00B15C92">
            <w:pPr>
              <w:rPr>
                <w:lang w:val="nl-NL"/>
              </w:rPr>
            </w:pPr>
            <w:r w:rsidRPr="00E07440">
              <w:rPr>
                <w:lang w:val="nl-NL"/>
              </w:rPr>
              <w:t>Extra informatie vragen om een goed verslag op te stellen.</w:t>
            </w:r>
          </w:p>
        </w:tc>
      </w:tr>
      <w:tr w:rsidR="00034A6F" w:rsidRPr="00E07440" w14:paraId="5570FA5B"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50D4F1" w14:textId="77777777" w:rsidR="00B15C92" w:rsidRPr="002E3AE5" w:rsidRDefault="00B15C92">
            <w:pPr>
              <w:rPr>
                <w:lang w:val="fr-BE"/>
              </w:rPr>
            </w:pPr>
            <w:r w:rsidRPr="002E3AE5">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06067A"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E3369DC" w14:textId="77777777" w:rsidR="00B15C92" w:rsidRPr="00E07440" w:rsidRDefault="00B15C92">
            <w:pPr>
              <w:rPr>
                <w:lang w:val="nl-NL"/>
              </w:rPr>
            </w:pPr>
            <w:r w:rsidRPr="00E07440">
              <w:rPr>
                <w:lang w:val="nl-NL"/>
              </w:rPr>
              <w:t>Extra informatie vragen om een goed verslag op te stellen.</w:t>
            </w:r>
          </w:p>
        </w:tc>
      </w:tr>
      <w:tr w:rsidR="00034A6F" w:rsidRPr="00E07440" w14:paraId="14DE9A9D" w14:textId="77777777" w:rsidTr="004A4E35">
        <w:trPr>
          <w:trHeight w:val="519"/>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A41624D" w14:textId="77777777" w:rsidR="00B15C92" w:rsidRPr="002E3AE5" w:rsidRDefault="00B15C92">
            <w:pPr>
              <w:rPr>
                <w:lang w:val="fr-BE"/>
              </w:rPr>
            </w:pPr>
            <w:r w:rsidRPr="002E3AE5">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651DBB"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7326F24" w14:textId="77777777" w:rsidR="00B15C92" w:rsidRPr="00E07440" w:rsidRDefault="00B15C92">
            <w:pPr>
              <w:rPr>
                <w:lang w:val="nl-NL"/>
              </w:rPr>
            </w:pPr>
            <w:r w:rsidRPr="00E07440">
              <w:rPr>
                <w:lang w:val="nl-NL"/>
              </w:rPr>
              <w:t>Extra informatie vragen om een goed verslag op te stellen.</w:t>
            </w:r>
          </w:p>
        </w:tc>
      </w:tr>
      <w:tr w:rsidR="00034A6F" w:rsidRPr="00E07440" w14:paraId="7280935B" w14:textId="77777777" w:rsidTr="004A4E35">
        <w:trPr>
          <w:trHeight w:val="53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DE270B" w14:textId="77777777" w:rsidR="00B15C92" w:rsidRPr="002E3AE5" w:rsidRDefault="00B15C92">
            <w:pPr>
              <w:rPr>
                <w:lang w:val="fr-BE"/>
              </w:rPr>
            </w:pPr>
            <w:r w:rsidRPr="002E3AE5">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78C98B3" w14:textId="77777777" w:rsidR="00B15C92" w:rsidRDefault="00B15C92">
            <w:r>
              <w:t>Vragenronde op school</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7CB04B5" w14:textId="77777777" w:rsidR="00B15C92" w:rsidRPr="00E07440" w:rsidRDefault="00B15C92">
            <w:pPr>
              <w:rPr>
                <w:lang w:val="nl-NL"/>
              </w:rPr>
            </w:pPr>
            <w:r w:rsidRPr="00E07440">
              <w:rPr>
                <w:lang w:val="nl-NL"/>
              </w:rPr>
              <w:t>Extra informatie vragen om een goed verslag op te stellen.</w:t>
            </w:r>
          </w:p>
        </w:tc>
      </w:tr>
    </w:tbl>
    <w:p w14:paraId="7C338452" w14:textId="77777777" w:rsidR="004A4E35" w:rsidRDefault="004A4E35" w:rsidP="00665850">
      <w:pPr>
        <w:rPr>
          <w:b/>
        </w:rPr>
        <w:sectPr w:rsidR="004A4E35" w:rsidSect="00641A35">
          <w:footerReference w:type="first" r:id="rId108"/>
          <w:pgSz w:w="16838" w:h="11906" w:orient="landscape"/>
          <w:pgMar w:top="1417" w:right="1417" w:bottom="1417" w:left="1417" w:header="708" w:footer="708" w:gutter="0"/>
          <w:cols w:space="708"/>
          <w:titlePg/>
          <w:docGrid w:linePitch="360"/>
        </w:sectPr>
      </w:pPr>
    </w:p>
    <w:p w14:paraId="49A1F0B6" w14:textId="77777777" w:rsidR="00B15C92" w:rsidRPr="0024070B" w:rsidRDefault="00B15C92" w:rsidP="00665850">
      <w:pPr>
        <w:rPr>
          <w:b/>
        </w:rPr>
      </w:pPr>
      <w:r w:rsidRPr="111D8A5E">
        <w:rPr>
          <w:b/>
        </w:rPr>
        <w:lastRenderedPageBreak/>
        <w:t>Lesweek 8:</w:t>
      </w:r>
      <w:r>
        <w:tab/>
        <w:t>20/02 – 26/02</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4A4E35" w:rsidRPr="00E07440" w14:paraId="53F963F9"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49C4A42" w14:textId="274344FE" w:rsidR="00B15C92" w:rsidRPr="00624563" w:rsidRDefault="00B15C9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AD9C581" w14:textId="77777777" w:rsidR="00B15C92" w:rsidRPr="00624563" w:rsidRDefault="00B15C9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F7AC58B" w14:textId="18F91910" w:rsidR="00B15C92" w:rsidRPr="00624563" w:rsidRDefault="00B15C92">
            <w:pPr>
              <w:rPr>
                <w:b/>
                <w:bCs/>
                <w:lang w:val="nl-NL"/>
              </w:rPr>
            </w:pPr>
            <w:r w:rsidRPr="00624563">
              <w:rPr>
                <w:b/>
                <w:bCs/>
                <w:lang w:val="nl-NL"/>
              </w:rPr>
              <w:t>Taak (bijv. schrijven klad, verbeteren, volledig herschrijven, nakijken, ...</w:t>
            </w:r>
            <w:r w:rsidR="00624563" w:rsidRPr="00624563">
              <w:rPr>
                <w:b/>
                <w:bCs/>
                <w:lang w:val="nl-NL"/>
              </w:rPr>
              <w:t>)</w:t>
            </w:r>
          </w:p>
        </w:tc>
      </w:tr>
      <w:tr w:rsidR="004A4E35" w:rsidRPr="00E07440" w14:paraId="46480159"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17D38AD" w14:textId="77777777" w:rsidR="00B15C92" w:rsidRPr="00D00883" w:rsidRDefault="00B15C92">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BF409EE"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C2DDB6F" w14:textId="40DC48D9" w:rsidR="00B15C92" w:rsidRPr="00E07440" w:rsidRDefault="00B15C92">
            <w:pPr>
              <w:rPr>
                <w:lang w:val="nl-NL"/>
              </w:rPr>
            </w:pPr>
            <w:r w:rsidRPr="00E07440">
              <w:rPr>
                <w:lang w:val="nl-NL"/>
              </w:rPr>
              <w:t>Brainstormen op papier/</w:t>
            </w:r>
            <w:r w:rsidR="007321C8">
              <w:rPr>
                <w:lang w:val="nl-NL"/>
              </w:rPr>
              <w:t xml:space="preserve"> </w:t>
            </w:r>
            <w:r w:rsidRPr="00E07440">
              <w:rPr>
                <w:lang w:val="nl-NL"/>
              </w:rPr>
              <w:t>digitaal op een tekentablet.</w:t>
            </w:r>
          </w:p>
        </w:tc>
      </w:tr>
      <w:tr w:rsidR="004A4E35" w:rsidRPr="00E07440" w14:paraId="03951CBA"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688CDF" w14:textId="77777777" w:rsidR="00B15C92" w:rsidRPr="00D00883" w:rsidRDefault="00B15C9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F1232C"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9DF38DB" w14:textId="77777777" w:rsidR="00B15C92" w:rsidRPr="00E07440" w:rsidRDefault="00B15C92">
            <w:pPr>
              <w:rPr>
                <w:lang w:val="nl-NL"/>
              </w:rPr>
            </w:pPr>
            <w:r w:rsidRPr="00E07440">
              <w:rPr>
                <w:lang w:val="nl-NL"/>
              </w:rPr>
              <w:t>Brainstormen op papier/ digitaal op een tekentablet.</w:t>
            </w:r>
          </w:p>
        </w:tc>
      </w:tr>
      <w:tr w:rsidR="004A4E35" w:rsidRPr="00E07440" w14:paraId="74C2C9E4" w14:textId="77777777" w:rsidTr="004A4E35">
        <w:trPr>
          <w:trHeight w:val="503"/>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BC618" w14:textId="77777777" w:rsidR="00B15C92" w:rsidRPr="00D00883" w:rsidRDefault="00B15C92">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96B34E0"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0D84B05" w14:textId="77777777" w:rsidR="00B15C92" w:rsidRPr="00E07440" w:rsidRDefault="00B15C92">
            <w:pPr>
              <w:rPr>
                <w:lang w:val="nl-NL"/>
              </w:rPr>
            </w:pPr>
            <w:r w:rsidRPr="00E07440">
              <w:rPr>
                <w:lang w:val="nl-NL"/>
              </w:rPr>
              <w:t>Brainstormen op papier/ digitaal op een tekentablet.</w:t>
            </w:r>
          </w:p>
        </w:tc>
      </w:tr>
      <w:tr w:rsidR="004A4E35" w:rsidRPr="00E07440" w14:paraId="561655FF" w14:textId="77777777" w:rsidTr="004A4E35">
        <w:trPr>
          <w:trHeight w:val="517"/>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FC8302D" w14:textId="77777777" w:rsidR="00B15C92" w:rsidRPr="00D00883" w:rsidRDefault="00B15C9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ED3464" w14:textId="77777777" w:rsidR="00B15C92" w:rsidRDefault="00B15C92">
            <w:r>
              <w:t>Geen paginanummers (enkel brainstormen)</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FFFDEE2" w14:textId="77777777" w:rsidR="00B15C92" w:rsidRPr="00E07440" w:rsidRDefault="00B15C92">
            <w:pPr>
              <w:rPr>
                <w:lang w:val="nl-NL"/>
              </w:rPr>
            </w:pPr>
            <w:r w:rsidRPr="00E07440">
              <w:rPr>
                <w:lang w:val="nl-NL"/>
              </w:rPr>
              <w:t>Brainstormen op papier/ digitaal op een tekentablet.</w:t>
            </w:r>
          </w:p>
        </w:tc>
      </w:tr>
    </w:tbl>
    <w:p w14:paraId="4FE340C0" w14:textId="77777777" w:rsidR="00F6479F" w:rsidRDefault="00F6479F" w:rsidP="00665850">
      <w:pPr>
        <w:rPr>
          <w:b/>
        </w:rPr>
        <w:sectPr w:rsidR="00F6479F" w:rsidSect="00641A35">
          <w:pgSz w:w="16838" w:h="11906" w:orient="landscape"/>
          <w:pgMar w:top="1417" w:right="1417" w:bottom="1417" w:left="1417" w:header="708" w:footer="708" w:gutter="0"/>
          <w:cols w:space="708"/>
          <w:titlePg/>
          <w:docGrid w:linePitch="360"/>
        </w:sectPr>
      </w:pPr>
    </w:p>
    <w:p w14:paraId="31EE05EF" w14:textId="77777777" w:rsidR="00B15C92" w:rsidRPr="00A35BF2" w:rsidRDefault="00B15C92" w:rsidP="00665850">
      <w:r w:rsidRPr="111D8A5E">
        <w:rPr>
          <w:b/>
        </w:rPr>
        <w:lastRenderedPageBreak/>
        <w:t>Lesweek 9:</w:t>
      </w:r>
      <w:r>
        <w:tab/>
      </w:r>
      <w:r w:rsidRPr="00A35BF2">
        <w:t>27/02 - 5/03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F6479F" w:rsidRPr="00E07440" w14:paraId="0D84350A"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6663B0" w14:textId="5ABA975E" w:rsidR="00B15C92" w:rsidRPr="00624563" w:rsidRDefault="00B15C9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A0B23D0" w14:textId="77777777" w:rsidR="00B15C92" w:rsidRPr="00624563" w:rsidRDefault="00B15C9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869CA56" w14:textId="434DDBD9" w:rsidR="00B15C92" w:rsidRPr="00624563" w:rsidRDefault="00B15C92">
            <w:pPr>
              <w:rPr>
                <w:b/>
                <w:bCs/>
                <w:lang w:val="nl-NL"/>
              </w:rPr>
            </w:pPr>
            <w:r w:rsidRPr="00624563">
              <w:rPr>
                <w:b/>
                <w:bCs/>
                <w:lang w:val="nl-NL"/>
              </w:rPr>
              <w:t>Taak (bijv. schrijven klad, verbeteren, volledig herschrijven, nakijken, ...</w:t>
            </w:r>
            <w:r w:rsidR="00624563" w:rsidRPr="00624563">
              <w:rPr>
                <w:b/>
                <w:bCs/>
                <w:lang w:val="nl-NL"/>
              </w:rPr>
              <w:t>)</w:t>
            </w:r>
          </w:p>
        </w:tc>
      </w:tr>
      <w:tr w:rsidR="00F6479F" w:rsidRPr="00D00883" w14:paraId="4CE9A0F5"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3F37469" w14:textId="77777777" w:rsidR="00B15C92" w:rsidRPr="00D00883" w:rsidRDefault="00B15C92">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DC5A753" w14:textId="77777777" w:rsidR="00B15C92" w:rsidRPr="00D00883" w:rsidRDefault="00B15C92">
            <w:pPr>
              <w:rPr>
                <w:lang w:val="fr-BE"/>
              </w:rPr>
            </w:pPr>
            <w:r>
              <w:t>Pagina 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B10A6C" w14:textId="77777777" w:rsidR="00B15C92" w:rsidRPr="00D00883" w:rsidRDefault="00B15C92">
            <w:r>
              <w:t>Inleiding</w:t>
            </w:r>
          </w:p>
        </w:tc>
      </w:tr>
      <w:tr w:rsidR="00F6479F" w:rsidRPr="00D00883" w14:paraId="23FC0B66"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9D0BB09" w14:textId="77777777" w:rsidR="00B15C92" w:rsidRPr="00D00883" w:rsidRDefault="00B15C9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A40E8E" w14:textId="77777777" w:rsidR="00B15C92" w:rsidRPr="00D00883" w:rsidRDefault="00B15C92">
            <w:pPr>
              <w:rPr>
                <w:lang w:val="fr-BE"/>
              </w:rPr>
            </w:pPr>
            <w:r>
              <w:t xml:space="preserve">Pagina 1,3 </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BCF1F9A" w14:textId="77777777" w:rsidR="00B15C92" w:rsidRPr="00D00883" w:rsidRDefault="00B15C92">
            <w:pPr>
              <w:rPr>
                <w:lang w:val="fr-BE"/>
              </w:rPr>
            </w:pPr>
            <w:r>
              <w:t>Hoofdblad opstellen</w:t>
            </w:r>
          </w:p>
        </w:tc>
      </w:tr>
      <w:tr w:rsidR="00F6479F" w:rsidRPr="00D00883" w14:paraId="62F534AA" w14:textId="77777777" w:rsidTr="00F6479F">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4E013A" w14:textId="77777777" w:rsidR="00B15C92" w:rsidRPr="00D00883" w:rsidRDefault="00B15C92">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691D840" w14:textId="77777777" w:rsidR="00B15C92" w:rsidRPr="00D00883" w:rsidRDefault="00B15C92">
            <w:pPr>
              <w:rPr>
                <w:lang w:val="fr-BE"/>
              </w:rPr>
            </w:pPr>
            <w:r>
              <w:t>Pagina 1-11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21E258" w14:textId="77777777" w:rsidR="00B15C92" w:rsidRPr="00D00883" w:rsidRDefault="00B15C92">
            <w:pPr>
              <w:rPr>
                <w:lang w:val="fr-BE"/>
              </w:rPr>
            </w:pPr>
            <w:r>
              <w:t>Controle</w:t>
            </w:r>
          </w:p>
        </w:tc>
      </w:tr>
      <w:tr w:rsidR="00F6479F" w:rsidRPr="00E07440" w14:paraId="28A1DD76" w14:textId="77777777" w:rsidTr="00F6479F">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F250C5" w14:textId="77777777" w:rsidR="00B15C92" w:rsidRPr="00D00883" w:rsidRDefault="00B15C9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118ECD" w14:textId="77777777" w:rsidR="00B15C92" w:rsidRPr="00D00883" w:rsidRDefault="00B15C92">
            <w:pPr>
              <w:rPr>
                <w:lang w:val="fr-BE"/>
              </w:rPr>
            </w:pPr>
            <w:r>
              <w:t>Pagina 1-11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6A0246A" w14:textId="3CD5119E" w:rsidR="00B15C92" w:rsidRPr="00EA51B4" w:rsidRDefault="00B15C92">
            <w:pPr>
              <w:rPr>
                <w:lang w:val="nl-NL"/>
              </w:rPr>
            </w:pPr>
            <w:r w:rsidRPr="00E07440">
              <w:rPr>
                <w:lang w:val="nl-NL"/>
              </w:rPr>
              <w:t xml:space="preserve">Opstellen </w:t>
            </w:r>
            <w:r w:rsidR="00442314">
              <w:rPr>
                <w:lang w:val="nl-NL"/>
              </w:rPr>
              <w:t xml:space="preserve">van het </w:t>
            </w:r>
            <w:r w:rsidRPr="00E07440">
              <w:rPr>
                <w:lang w:val="nl-NL"/>
              </w:rPr>
              <w:t>document volgens de regels uit het boek.</w:t>
            </w:r>
          </w:p>
        </w:tc>
      </w:tr>
    </w:tbl>
    <w:p w14:paraId="77AE4E85" w14:textId="77777777" w:rsidR="00995550" w:rsidRDefault="00995550" w:rsidP="00995550">
      <w:pPr>
        <w:rPr>
          <w:lang w:val="nl-NL"/>
        </w:rPr>
      </w:pPr>
    </w:p>
    <w:p w14:paraId="6FE03CE0" w14:textId="77777777" w:rsidR="0033775C" w:rsidRDefault="0033775C" w:rsidP="00995550">
      <w:pPr>
        <w:rPr>
          <w:lang w:val="nl-NL"/>
        </w:rPr>
        <w:sectPr w:rsidR="0033775C" w:rsidSect="00641A35">
          <w:pgSz w:w="16838" w:h="11906" w:orient="landscape"/>
          <w:pgMar w:top="1417" w:right="1417" w:bottom="1417" w:left="1417" w:header="708" w:footer="708" w:gutter="0"/>
          <w:cols w:space="708"/>
          <w:titlePg/>
          <w:docGrid w:linePitch="360"/>
        </w:sectPr>
      </w:pPr>
    </w:p>
    <w:p w14:paraId="2171C808" w14:textId="66C95C58" w:rsidR="0033775C" w:rsidRPr="00A35BF2" w:rsidRDefault="0033775C" w:rsidP="0033775C">
      <w:r w:rsidRPr="00030E5F">
        <w:rPr>
          <w:b/>
        </w:rPr>
        <w:lastRenderedPageBreak/>
        <w:t>Leswe</w:t>
      </w:r>
      <w:r w:rsidRPr="111D8A5E">
        <w:rPr>
          <w:b/>
        </w:rPr>
        <w:t xml:space="preserve">ek </w:t>
      </w:r>
      <w:r w:rsidR="00BB5D8D">
        <w:rPr>
          <w:b/>
        </w:rPr>
        <w:t>1</w:t>
      </w:r>
      <w:r>
        <w:rPr>
          <w:b/>
        </w:rPr>
        <w:t>0</w:t>
      </w:r>
      <w:r w:rsidRPr="111D8A5E">
        <w:rPr>
          <w:b/>
        </w:rPr>
        <w:t>:</w:t>
      </w:r>
      <w:r>
        <w:tab/>
        <w:t>5</w:t>
      </w:r>
      <w:r w:rsidRPr="00A35BF2">
        <w:t>/0</w:t>
      </w:r>
      <w:r>
        <w:t>3</w:t>
      </w:r>
      <w:r w:rsidRPr="00A35BF2">
        <w:t xml:space="preserve"> - </w:t>
      </w:r>
      <w:r w:rsidR="00D13FC7">
        <w:t>12</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33775C" w:rsidRPr="00E07440" w14:paraId="3D7589EE"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513A277" w14:textId="6C6BC7EA" w:rsidR="0033775C" w:rsidRPr="00624563" w:rsidRDefault="0033775C"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D4C749C" w14:textId="77777777" w:rsidR="0033775C" w:rsidRPr="00624563" w:rsidRDefault="0033775C"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9228C84" w14:textId="1CF7E07C" w:rsidR="0033775C" w:rsidRPr="00624563" w:rsidRDefault="0033775C"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33775C" w:rsidRPr="00D00883" w14:paraId="6ED1487B"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139518A" w14:textId="77777777" w:rsidR="0033775C" w:rsidRPr="00D00883" w:rsidRDefault="0033775C" w:rsidP="004347D4">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FA126B" w14:textId="2F3DDB9D" w:rsidR="0033775C" w:rsidRPr="00D00883" w:rsidRDefault="00666114" w:rsidP="004347D4">
            <w:pPr>
              <w:rPr>
                <w:lang w:val="fr-BE"/>
              </w:rPr>
            </w:pPr>
            <w:r>
              <w:rPr>
                <w:lang w:val="fr-BE"/>
              </w:rPr>
              <w:t>Pagina 23</w:t>
            </w:r>
            <w:r w:rsidR="00BD1BB0">
              <w:rPr>
                <w:lang w:val="fr-BE"/>
              </w:rPr>
              <w:t>-25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A1734F" w14:textId="7B904BE2" w:rsidR="0033775C" w:rsidRPr="00D00883" w:rsidRDefault="00340F83" w:rsidP="004347D4">
            <w:r>
              <w:rPr>
                <w:lang w:val="nl-NL"/>
              </w:rPr>
              <w:t>Het schrijven van een kladversie.</w:t>
            </w:r>
          </w:p>
        </w:tc>
      </w:tr>
      <w:tr w:rsidR="0033775C" w:rsidRPr="00D00883" w14:paraId="20AECC49"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D68C05" w14:textId="77777777" w:rsidR="0033775C" w:rsidRPr="00D00883" w:rsidRDefault="0033775C"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C6870A" w14:textId="3B28757D" w:rsidR="0033775C" w:rsidRPr="00D00883" w:rsidRDefault="00EC1586" w:rsidP="004347D4">
            <w:pPr>
              <w:rPr>
                <w:lang w:val="fr-BE"/>
              </w:rPr>
            </w:pPr>
            <w:r>
              <w:rPr>
                <w:lang w:val="fr-BE"/>
              </w:rPr>
              <w:t>Pagina 26-28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D3761C7" w14:textId="69BC1655" w:rsidR="0033775C" w:rsidRPr="00340F83" w:rsidRDefault="00340F83" w:rsidP="004347D4">
            <w:pPr>
              <w:rPr>
                <w:lang w:val="nl-NL"/>
              </w:rPr>
            </w:pPr>
            <w:r>
              <w:rPr>
                <w:lang w:val="nl-NL"/>
              </w:rPr>
              <w:t>Het schrijven van een kladversie.</w:t>
            </w:r>
          </w:p>
        </w:tc>
      </w:tr>
      <w:tr w:rsidR="0033775C" w:rsidRPr="00D00883" w14:paraId="1C496C65"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DFE0D0" w14:textId="77777777" w:rsidR="0033775C" w:rsidRPr="00D00883" w:rsidRDefault="0033775C" w:rsidP="004347D4">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3C072A9" w14:textId="09AC829A" w:rsidR="0033775C" w:rsidRPr="00D00883" w:rsidRDefault="00BD1BB0" w:rsidP="004347D4">
            <w:pPr>
              <w:rPr>
                <w:lang w:val="fr-BE"/>
              </w:rPr>
            </w:pPr>
            <w:r>
              <w:rPr>
                <w:lang w:val="fr-BE"/>
              </w:rPr>
              <w:t>Pagina 22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FBBB32" w14:textId="6FB1B72F" w:rsidR="0033775C" w:rsidRPr="00340F83" w:rsidRDefault="00340F83" w:rsidP="004347D4">
            <w:pPr>
              <w:rPr>
                <w:lang w:val="nl-NL"/>
              </w:rPr>
            </w:pPr>
            <w:r>
              <w:rPr>
                <w:lang w:val="nl-NL"/>
              </w:rPr>
              <w:t>Het schrijven van een kladversie.</w:t>
            </w:r>
          </w:p>
        </w:tc>
      </w:tr>
      <w:tr w:rsidR="0033775C" w:rsidRPr="00E07440" w14:paraId="17DC7AA5"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D02280" w14:textId="77777777" w:rsidR="0033775C" w:rsidRPr="00D00883" w:rsidRDefault="0033775C"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C8711A" w14:textId="14D042E7" w:rsidR="0033775C" w:rsidRPr="00D00883" w:rsidRDefault="00257583" w:rsidP="004347D4">
            <w:pPr>
              <w:rPr>
                <w:lang w:val="fr-BE"/>
              </w:rPr>
            </w:pPr>
            <w:r>
              <w:rPr>
                <w:lang w:val="fr-BE"/>
              </w:rPr>
              <w:t xml:space="preserve">Pagina </w:t>
            </w:r>
            <w:r w:rsidR="00A61DF3">
              <w:rPr>
                <w:lang w:val="fr-BE"/>
              </w:rPr>
              <w:t>13-21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2A7BBCD" w14:textId="0FCD6D07" w:rsidR="0033775C" w:rsidRPr="00EA51B4" w:rsidRDefault="00340F83" w:rsidP="004347D4">
            <w:pPr>
              <w:rPr>
                <w:lang w:val="nl-NL"/>
              </w:rPr>
            </w:pPr>
            <w:r>
              <w:rPr>
                <w:lang w:val="nl-NL"/>
              </w:rPr>
              <w:t>Het schrijven van een kladversie.</w:t>
            </w:r>
          </w:p>
        </w:tc>
      </w:tr>
    </w:tbl>
    <w:p w14:paraId="0059D740" w14:textId="77777777" w:rsidR="0033775C" w:rsidRDefault="0033775C" w:rsidP="0033775C">
      <w:pPr>
        <w:rPr>
          <w:lang w:val="nl-NL"/>
        </w:rPr>
      </w:pPr>
    </w:p>
    <w:p w14:paraId="74D7C621" w14:textId="77777777" w:rsidR="00730C8F" w:rsidRDefault="00730C8F" w:rsidP="00995550">
      <w:pPr>
        <w:rPr>
          <w:lang w:val="nl-NL"/>
        </w:rPr>
        <w:sectPr w:rsidR="00730C8F" w:rsidSect="00641A35">
          <w:pgSz w:w="16838" w:h="11906" w:orient="landscape"/>
          <w:pgMar w:top="1417" w:right="1417" w:bottom="1417" w:left="1417" w:header="708" w:footer="708" w:gutter="0"/>
          <w:cols w:space="708"/>
          <w:titlePg/>
          <w:docGrid w:linePitch="360"/>
        </w:sectPr>
      </w:pPr>
    </w:p>
    <w:p w14:paraId="4A9365BF" w14:textId="2ABC57C5" w:rsidR="00730C8F" w:rsidRPr="00A35BF2" w:rsidRDefault="00730C8F" w:rsidP="00730C8F">
      <w:r w:rsidRPr="00030E5F">
        <w:rPr>
          <w:b/>
        </w:rPr>
        <w:lastRenderedPageBreak/>
        <w:t xml:space="preserve">Lesweek </w:t>
      </w:r>
      <w:r w:rsidR="00BB5D8D" w:rsidRPr="00030E5F">
        <w:rPr>
          <w:b/>
        </w:rPr>
        <w:t>1</w:t>
      </w:r>
      <w:r w:rsidR="00BB5D8D">
        <w:rPr>
          <w:b/>
        </w:rPr>
        <w:t>1</w:t>
      </w:r>
      <w:r w:rsidRPr="111D8A5E">
        <w:rPr>
          <w:b/>
        </w:rPr>
        <w:t>:</w:t>
      </w:r>
      <w:r>
        <w:tab/>
        <w:t>13</w:t>
      </w:r>
      <w:r w:rsidRPr="00A35BF2">
        <w:t>/0</w:t>
      </w:r>
      <w:r>
        <w:t>3</w:t>
      </w:r>
      <w:r w:rsidRPr="00A35BF2">
        <w:t xml:space="preserve"> - </w:t>
      </w:r>
      <w:r>
        <w:t>1</w:t>
      </w:r>
      <w:r w:rsidR="00BB5D8D">
        <w:t>9</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730C8F" w:rsidRPr="00E07440" w14:paraId="199E543F"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B33817" w14:textId="7DE15829" w:rsidR="00730C8F" w:rsidRPr="00624563" w:rsidRDefault="00730C8F"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D7B8CD1" w14:textId="77777777" w:rsidR="00730C8F" w:rsidRPr="00624563" w:rsidRDefault="00730C8F"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7D60C2F" w14:textId="49001C59" w:rsidR="00730C8F" w:rsidRPr="00624563" w:rsidRDefault="00730C8F"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730C8F" w:rsidRPr="00D00883" w14:paraId="66FE8116"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A12C150" w14:textId="77777777" w:rsidR="00730C8F" w:rsidRPr="00D00883" w:rsidRDefault="00730C8F" w:rsidP="004347D4">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C8EFE64" w14:textId="3FABDFC4" w:rsidR="00730C8F" w:rsidRPr="00D00883" w:rsidRDefault="00BD1BB0" w:rsidP="004347D4">
            <w:pPr>
              <w:rPr>
                <w:lang w:val="fr-BE"/>
              </w:rPr>
            </w:pPr>
            <w:r>
              <w:rPr>
                <w:lang w:val="fr-BE"/>
              </w:rPr>
              <w:t>Pagina 23-25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4C2247C" w14:textId="7BA157C3" w:rsidR="00730C8F" w:rsidRPr="00D00883" w:rsidRDefault="0008766B" w:rsidP="004347D4">
            <w:r>
              <w:rPr>
                <w:lang w:val="nl-NL"/>
              </w:rPr>
              <w:t>Het herschrijven naar een correcte versie.</w:t>
            </w:r>
          </w:p>
        </w:tc>
      </w:tr>
      <w:tr w:rsidR="00730C8F" w:rsidRPr="00D00883" w14:paraId="13924E2B"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CAB133D" w14:textId="77777777" w:rsidR="00730C8F" w:rsidRPr="00D00883" w:rsidRDefault="00730C8F"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0DFABA" w14:textId="3F5A25FC" w:rsidR="00730C8F" w:rsidRPr="00D00883" w:rsidRDefault="00101A59" w:rsidP="004347D4">
            <w:pPr>
              <w:rPr>
                <w:lang w:val="fr-BE"/>
              </w:rPr>
            </w:pPr>
            <w:r>
              <w:rPr>
                <w:lang w:val="fr-BE"/>
              </w:rPr>
              <w:t>Pagina 26-28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589D2A" w14:textId="369FDE6F" w:rsidR="00730C8F" w:rsidRPr="00101A59" w:rsidRDefault="00101A59" w:rsidP="004347D4">
            <w:pPr>
              <w:rPr>
                <w:lang w:val="nl-NL"/>
              </w:rPr>
            </w:pPr>
            <w:r>
              <w:rPr>
                <w:lang w:val="nl-NL"/>
              </w:rPr>
              <w:t>Het herschrijven naar een correcte versie.</w:t>
            </w:r>
          </w:p>
        </w:tc>
      </w:tr>
      <w:tr w:rsidR="00730C8F" w:rsidRPr="00D00883" w14:paraId="27C2F1E9"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CD8F66" w14:textId="77777777" w:rsidR="00730C8F" w:rsidRPr="00D00883" w:rsidRDefault="00730C8F" w:rsidP="004347D4">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F033CB4" w14:textId="708D075A" w:rsidR="00730C8F" w:rsidRPr="00D00883" w:rsidRDefault="00101A59" w:rsidP="004347D4">
            <w:pPr>
              <w:rPr>
                <w:lang w:val="fr-BE"/>
              </w:rPr>
            </w:pPr>
            <w:r>
              <w:rPr>
                <w:lang w:val="fr-BE"/>
              </w:rPr>
              <w:t>Pagina 22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A3CC0F3" w14:textId="569E8B9B" w:rsidR="00730C8F" w:rsidRPr="00101A59" w:rsidRDefault="00101A59" w:rsidP="004347D4">
            <w:pPr>
              <w:rPr>
                <w:lang w:val="nl-NL"/>
              </w:rPr>
            </w:pPr>
            <w:r>
              <w:rPr>
                <w:lang w:val="nl-NL"/>
              </w:rPr>
              <w:t>Het herschrijven naar een correcte versie.</w:t>
            </w:r>
          </w:p>
        </w:tc>
      </w:tr>
      <w:tr w:rsidR="00730C8F" w:rsidRPr="00E07440" w14:paraId="254C0E44"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CC743FE" w14:textId="77777777" w:rsidR="00730C8F" w:rsidRPr="00D00883" w:rsidRDefault="00730C8F"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886B00" w14:textId="58F1C374" w:rsidR="00730C8F" w:rsidRPr="00D00883" w:rsidRDefault="00101A59" w:rsidP="004347D4">
            <w:pPr>
              <w:rPr>
                <w:lang w:val="fr-BE"/>
              </w:rPr>
            </w:pPr>
            <w:r>
              <w:rPr>
                <w:lang w:val="fr-BE"/>
              </w:rPr>
              <w:t>Pagina 13-21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37D9F11" w14:textId="0452AD6C" w:rsidR="00730C8F" w:rsidRPr="00EA51B4" w:rsidRDefault="00101A59" w:rsidP="004347D4">
            <w:pPr>
              <w:rPr>
                <w:lang w:val="nl-NL"/>
              </w:rPr>
            </w:pPr>
            <w:r>
              <w:rPr>
                <w:lang w:val="nl-NL"/>
              </w:rPr>
              <w:t>Het herschrijven naar een correcte versie.</w:t>
            </w:r>
          </w:p>
        </w:tc>
      </w:tr>
    </w:tbl>
    <w:p w14:paraId="55034C91" w14:textId="77777777" w:rsidR="00AB260C" w:rsidRDefault="00AB260C" w:rsidP="00995550">
      <w:pPr>
        <w:sectPr w:rsidR="00AB260C" w:rsidSect="00641A35">
          <w:pgSz w:w="16838" w:h="11906" w:orient="landscape"/>
          <w:pgMar w:top="1417" w:right="1417" w:bottom="1417" w:left="1417" w:header="708" w:footer="708" w:gutter="0"/>
          <w:cols w:space="708"/>
          <w:titlePg/>
          <w:docGrid w:linePitch="360"/>
        </w:sectPr>
      </w:pPr>
    </w:p>
    <w:p w14:paraId="17C9C217" w14:textId="352640BE" w:rsidR="00AB260C" w:rsidRPr="00A35BF2" w:rsidRDefault="00AB260C" w:rsidP="00AB260C">
      <w:r w:rsidRPr="00573A83">
        <w:rPr>
          <w:b/>
        </w:rPr>
        <w:lastRenderedPageBreak/>
        <w:t>Lesweek 1</w:t>
      </w:r>
      <w:r>
        <w:rPr>
          <w:b/>
        </w:rPr>
        <w:t>2</w:t>
      </w:r>
      <w:r w:rsidRPr="111D8A5E">
        <w:rPr>
          <w:b/>
        </w:rPr>
        <w:t>:</w:t>
      </w:r>
      <w:r>
        <w:tab/>
      </w:r>
      <w:r w:rsidR="0080651A">
        <w:t>20</w:t>
      </w:r>
      <w:r w:rsidRPr="00A35BF2">
        <w:t>/0</w:t>
      </w:r>
      <w:r>
        <w:t>3</w:t>
      </w:r>
      <w:r w:rsidRPr="00A35BF2">
        <w:t xml:space="preserve"> -</w:t>
      </w:r>
      <w:r w:rsidR="009036D9">
        <w:t xml:space="preserve"> 26</w:t>
      </w:r>
      <w:r w:rsidRPr="00A35BF2">
        <w:t>/03</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AB260C" w:rsidRPr="00E07440" w14:paraId="2DA25CC1"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227B543" w14:textId="244C5B20" w:rsidR="00AB260C" w:rsidRPr="00624563" w:rsidRDefault="00AB260C" w:rsidP="004347D4">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8619B10" w14:textId="77777777" w:rsidR="00AB260C" w:rsidRPr="00624563" w:rsidRDefault="00AB260C" w:rsidP="004347D4">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38698D8" w14:textId="20509778" w:rsidR="00AB260C" w:rsidRPr="00624563" w:rsidRDefault="00AB260C" w:rsidP="004347D4">
            <w:pPr>
              <w:rPr>
                <w:b/>
                <w:bCs/>
                <w:lang w:val="nl-NL"/>
              </w:rPr>
            </w:pPr>
            <w:r w:rsidRPr="00624563">
              <w:rPr>
                <w:b/>
                <w:bCs/>
                <w:lang w:val="nl-NL"/>
              </w:rPr>
              <w:t>Taak (bijv. schrijven klad, verbeteren, volledig herschrijven, nakijken, ...</w:t>
            </w:r>
            <w:r w:rsidR="00624563" w:rsidRPr="00624563">
              <w:rPr>
                <w:b/>
                <w:bCs/>
                <w:lang w:val="nl-NL"/>
              </w:rPr>
              <w:t>)</w:t>
            </w:r>
          </w:p>
        </w:tc>
      </w:tr>
      <w:tr w:rsidR="00AB260C" w:rsidRPr="00D00883" w14:paraId="148634F7"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8CD1A20" w14:textId="77777777" w:rsidR="00AB260C" w:rsidRPr="00D00883" w:rsidRDefault="00AB260C" w:rsidP="004347D4">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F70186F" w14:textId="1309E530" w:rsidR="00AB260C" w:rsidRPr="00D00883" w:rsidRDefault="00A856C4" w:rsidP="004347D4">
            <w:pPr>
              <w:rPr>
                <w:lang w:val="fr-BE"/>
              </w:rPr>
            </w:pPr>
            <w:r>
              <w:rPr>
                <w:lang w:val="fr-BE"/>
              </w:rPr>
              <w:t>Pagina 13-</w:t>
            </w:r>
            <w:r w:rsidR="00E5218D">
              <w:rPr>
                <w:lang w:val="fr-BE"/>
              </w:rPr>
              <w:t>19</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66603A" w14:textId="6B09BD9F" w:rsidR="00AB260C" w:rsidRPr="00D00883" w:rsidRDefault="00E5218D" w:rsidP="004347D4">
            <w:r>
              <w:t>Nakijken tekst</w:t>
            </w:r>
            <w:r w:rsidR="00573A83">
              <w:t>.</w:t>
            </w:r>
          </w:p>
        </w:tc>
      </w:tr>
      <w:tr w:rsidR="00AB260C" w:rsidRPr="00D00883" w14:paraId="7C5A7C1C"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BAA9B6D" w14:textId="77777777" w:rsidR="00AB260C" w:rsidRPr="00D00883" w:rsidRDefault="00AB260C" w:rsidP="004347D4">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B19B189" w14:textId="0A1C3C50" w:rsidR="00AB260C" w:rsidRPr="00D00883" w:rsidRDefault="00A856C4" w:rsidP="004347D4">
            <w:pPr>
              <w:rPr>
                <w:lang w:val="fr-BE"/>
              </w:rPr>
            </w:pPr>
            <w:r>
              <w:rPr>
                <w:lang w:val="fr-BE"/>
              </w:rPr>
              <w:t>Pagina 7-11 / 30</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BCC83D" w14:textId="66ADBE34" w:rsidR="00AB260C" w:rsidRPr="008C6D2D" w:rsidRDefault="00A856C4" w:rsidP="004347D4">
            <w:r w:rsidRPr="008C6D2D">
              <w:t>Controle van de lay-out.</w:t>
            </w:r>
          </w:p>
        </w:tc>
      </w:tr>
      <w:tr w:rsidR="00AB260C" w:rsidRPr="00D00883" w14:paraId="542FF778" w14:textId="77777777" w:rsidTr="004347D4">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65847F7" w14:textId="77777777" w:rsidR="00AB260C" w:rsidRPr="00D00883" w:rsidRDefault="00AB260C" w:rsidP="004347D4">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CDAA11" w14:textId="7481CE27" w:rsidR="00AB260C" w:rsidRPr="00D00883" w:rsidRDefault="0099641B" w:rsidP="004347D4">
            <w:pPr>
              <w:rPr>
                <w:lang w:val="fr-BE"/>
              </w:rPr>
            </w:pPr>
            <w:r>
              <w:rPr>
                <w:lang w:val="fr-BE"/>
              </w:rPr>
              <w:t>Pagina 2</w:t>
            </w:r>
            <w:r w:rsidR="00E5218D">
              <w:rPr>
                <w:lang w:val="fr-BE"/>
              </w:rPr>
              <w:t>0-28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4023820" w14:textId="6FBC656F" w:rsidR="00AB260C" w:rsidRPr="008C6D2D" w:rsidRDefault="00A856C4" w:rsidP="004347D4">
            <w:r>
              <w:t>Nakijken</w:t>
            </w:r>
            <w:r w:rsidR="00E5218D">
              <w:t xml:space="preserve"> tekst</w:t>
            </w:r>
            <w:r w:rsidR="00573A83">
              <w:t>.</w:t>
            </w:r>
          </w:p>
        </w:tc>
      </w:tr>
      <w:tr w:rsidR="00AB260C" w:rsidRPr="00E07440" w14:paraId="2A99D055" w14:textId="77777777" w:rsidTr="004347D4">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F359A3F" w14:textId="77777777" w:rsidR="00AB260C" w:rsidRPr="00D00883" w:rsidRDefault="00AB260C" w:rsidP="004347D4">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66B530E" w14:textId="4B930044" w:rsidR="00AB260C" w:rsidRPr="00D00883" w:rsidRDefault="00A856C4" w:rsidP="004347D4">
            <w:pPr>
              <w:rPr>
                <w:lang w:val="fr-BE"/>
              </w:rPr>
            </w:pPr>
            <w:r>
              <w:rPr>
                <w:lang w:val="fr-BE"/>
              </w:rPr>
              <w:t>Pagina 7-11 / 30</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E5E16B3" w14:textId="260AC6CD" w:rsidR="00AB260C" w:rsidRPr="00EA51B4" w:rsidRDefault="00A856C4" w:rsidP="004347D4">
            <w:pPr>
              <w:rPr>
                <w:lang w:val="nl-NL"/>
              </w:rPr>
            </w:pPr>
            <w:r w:rsidRPr="00E07440">
              <w:rPr>
                <w:lang w:val="nl-NL"/>
              </w:rPr>
              <w:t xml:space="preserve">Opstellen </w:t>
            </w:r>
            <w:r>
              <w:rPr>
                <w:lang w:val="nl-NL"/>
              </w:rPr>
              <w:t>van de lijsten</w:t>
            </w:r>
            <w:r w:rsidRPr="00E07440">
              <w:rPr>
                <w:lang w:val="nl-NL"/>
              </w:rPr>
              <w:t xml:space="preserve"> volgens de regels uit het boek</w:t>
            </w:r>
            <w:r w:rsidR="00573A83">
              <w:rPr>
                <w:lang w:val="nl-NL"/>
              </w:rPr>
              <w:t xml:space="preserve"> en </w:t>
            </w:r>
            <w:r w:rsidR="00E5218D">
              <w:rPr>
                <w:lang w:val="nl-NL"/>
              </w:rPr>
              <w:t>verbeteren tekst.</w:t>
            </w:r>
          </w:p>
        </w:tc>
      </w:tr>
    </w:tbl>
    <w:p w14:paraId="021C7D94"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6A5018CD" w14:textId="4A121F6F" w:rsidR="005F1C47" w:rsidRPr="00A35BF2" w:rsidRDefault="005F1C47" w:rsidP="005F1C47">
      <w:r w:rsidRPr="00573A83">
        <w:rPr>
          <w:b/>
        </w:rPr>
        <w:lastRenderedPageBreak/>
        <w:t>Lesweek 1</w:t>
      </w:r>
      <w:r>
        <w:rPr>
          <w:b/>
        </w:rPr>
        <w:t>3</w:t>
      </w:r>
      <w:r w:rsidRPr="111D8A5E">
        <w:rPr>
          <w:b/>
        </w:rPr>
        <w:t>:</w:t>
      </w:r>
      <w:r>
        <w:tab/>
        <w:t>27</w:t>
      </w:r>
      <w:r w:rsidRPr="00A35BF2">
        <w:t>/0</w:t>
      </w:r>
      <w:r>
        <w:t>3</w:t>
      </w:r>
      <w:r w:rsidRPr="00A35BF2">
        <w:t xml:space="preserve"> </w:t>
      </w:r>
      <w:r w:rsidR="00C96134">
        <w:t>–</w:t>
      </w:r>
      <w:r>
        <w:t xml:space="preserve"> </w:t>
      </w:r>
      <w:r w:rsidR="00C96134">
        <w:t>2/04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5FFD775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DD46AE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9161879"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FB5E420"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52EBCB8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9D91F87" w14:textId="77777777" w:rsidR="005F1C47" w:rsidRPr="00D00883" w:rsidRDefault="005F1C47">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99B315F" w14:textId="6DF0396B"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1C1CD40" w14:textId="64DCA4CF" w:rsidR="005F1C47" w:rsidRPr="00D00883" w:rsidRDefault="004652B1">
            <w:r>
              <w:t>Verbeteren van fouten</w:t>
            </w:r>
            <w:r w:rsidR="008756B9">
              <w:t xml:space="preserve"> </w:t>
            </w:r>
          </w:p>
        </w:tc>
      </w:tr>
      <w:tr w:rsidR="005F1C47" w:rsidRPr="00D00883" w14:paraId="24266DE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EB7ACB"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6D2908A" w14:textId="350E44F2"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6FFF353" w14:textId="652376F3" w:rsidR="005F1C47" w:rsidRPr="008C6D2D" w:rsidRDefault="004652B1">
            <w:r>
              <w:t>Verbeteren van fouten</w:t>
            </w:r>
          </w:p>
        </w:tc>
      </w:tr>
      <w:tr w:rsidR="005F1C47" w:rsidRPr="00D00883" w14:paraId="78E0073E"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153EE78" w14:textId="77777777" w:rsidR="005F1C47" w:rsidRPr="00D00883" w:rsidRDefault="005F1C47">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BF05579" w14:textId="014BD27B"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E0BE1BF" w14:textId="27E5B140" w:rsidR="005F1C47" w:rsidRPr="008C6D2D" w:rsidRDefault="00120314">
            <w:r>
              <w:t>Verb</w:t>
            </w:r>
            <w:r w:rsidR="009F2F4B">
              <w:t>eteren van fouten</w:t>
            </w:r>
          </w:p>
        </w:tc>
      </w:tr>
      <w:tr w:rsidR="005F1C47" w:rsidRPr="00E07440" w14:paraId="0BC8D79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82D1D4"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6B8990B" w14:textId="2302F781" w:rsidR="005F1C47" w:rsidRPr="00D00883" w:rsidRDefault="005F1C47">
            <w:pPr>
              <w:rPr>
                <w:lang w:val="fr-BE"/>
              </w:rPr>
            </w:pPr>
            <w:r>
              <w:rPr>
                <w:lang w:val="fr-BE"/>
              </w:rPr>
              <w:t xml:space="preserve">Pagina </w:t>
            </w:r>
            <w:r w:rsidR="0083630E">
              <w:rPr>
                <w:lang w:val="fr-BE"/>
              </w:rPr>
              <w:t>13-28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D40B78" w14:textId="338B3B10" w:rsidR="005F1C47" w:rsidRPr="00EA51B4" w:rsidRDefault="009F2F4B">
            <w:pPr>
              <w:rPr>
                <w:lang w:val="nl-NL"/>
              </w:rPr>
            </w:pPr>
            <w:r>
              <w:rPr>
                <w:lang w:val="nl-NL"/>
              </w:rPr>
              <w:t>Verbeteren van fouten</w:t>
            </w:r>
          </w:p>
        </w:tc>
      </w:tr>
    </w:tbl>
    <w:p w14:paraId="56D73909"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234FE1C5" w14:textId="0477665A" w:rsidR="005F1C47" w:rsidRPr="00A35BF2" w:rsidRDefault="005F1C47" w:rsidP="005F1C47">
      <w:r w:rsidRPr="00573A83">
        <w:rPr>
          <w:b/>
        </w:rPr>
        <w:lastRenderedPageBreak/>
        <w:t>Lesweek 1</w:t>
      </w:r>
      <w:r>
        <w:rPr>
          <w:b/>
        </w:rPr>
        <w:t>4</w:t>
      </w:r>
      <w:r w:rsidRPr="111D8A5E">
        <w:rPr>
          <w:b/>
        </w:rPr>
        <w:t>:</w:t>
      </w:r>
      <w:r>
        <w:tab/>
      </w:r>
      <w:r w:rsidR="00534546">
        <w:t>3/04</w:t>
      </w:r>
      <w:r w:rsidRPr="00A35BF2">
        <w:t xml:space="preserve"> </w:t>
      </w:r>
      <w:r w:rsidR="00534546">
        <w:t>–</w:t>
      </w:r>
      <w:r>
        <w:t xml:space="preserve"> </w:t>
      </w:r>
      <w:r w:rsidR="00534546">
        <w:t>9/04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6B977FDC"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4A950CF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31F6E18"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7CF6D0D"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66317E1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E1109BE" w14:textId="77777777" w:rsidR="005F1C47" w:rsidRPr="00D00883" w:rsidRDefault="005F1C47">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AF8A60" w14:textId="2857A4BF" w:rsidR="005F1C47" w:rsidRPr="00D00883" w:rsidRDefault="005F1C47">
            <w:pPr>
              <w:rPr>
                <w:lang w:val="fr-BE"/>
              </w:rPr>
            </w:pPr>
            <w:r>
              <w:rPr>
                <w:lang w:val="fr-BE"/>
              </w:rPr>
              <w:t xml:space="preserve">Pagina </w:t>
            </w:r>
            <w:r w:rsidR="003536DC">
              <w:rPr>
                <w:lang w:val="fr-BE"/>
              </w:rPr>
              <w:t>7</w:t>
            </w:r>
            <w:r w:rsidR="00A53136">
              <w:rPr>
                <w:lang w:val="fr-BE"/>
              </w:rPr>
              <w:t>-11</w:t>
            </w:r>
            <w:r w:rsidR="003536DC">
              <w:rPr>
                <w:lang w:val="fr-BE"/>
              </w:rPr>
              <w:t>, 40-42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F5C623D" w14:textId="35C9FF75" w:rsidR="005F1C47" w:rsidRPr="00D00883" w:rsidRDefault="00880DAD">
            <w:r>
              <w:t>Lijsten bijwerken</w:t>
            </w:r>
          </w:p>
        </w:tc>
      </w:tr>
      <w:tr w:rsidR="005F1C47" w:rsidRPr="00D00883" w14:paraId="0D96510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3BE766C"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D1C6B5" w14:textId="3DB86605" w:rsidR="005F1C47" w:rsidRPr="00D00883" w:rsidRDefault="005F1C47">
            <w:pPr>
              <w:rPr>
                <w:lang w:val="fr-BE"/>
              </w:rPr>
            </w:pPr>
            <w:r>
              <w:rPr>
                <w:lang w:val="fr-BE"/>
              </w:rPr>
              <w:t xml:space="preserve">Pagina </w:t>
            </w:r>
            <w:r w:rsidR="003D3571">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6C0CD71" w14:textId="427671DD" w:rsidR="005F1C47" w:rsidRPr="008C6D2D" w:rsidRDefault="003D3571">
            <w:r>
              <w:t>Schrijven van kladversie</w:t>
            </w:r>
          </w:p>
        </w:tc>
      </w:tr>
      <w:tr w:rsidR="005F1C47" w:rsidRPr="00D00883" w14:paraId="75ECC65F"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AF3F60" w14:textId="77777777" w:rsidR="005F1C47" w:rsidRPr="00D00883" w:rsidRDefault="005F1C47">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01F2ACF" w14:textId="5529B5C0" w:rsidR="005F1C47" w:rsidRPr="00D00883" w:rsidRDefault="005F1C47">
            <w:pPr>
              <w:rPr>
                <w:lang w:val="fr-BE"/>
              </w:rPr>
            </w:pPr>
            <w:r>
              <w:rPr>
                <w:lang w:val="fr-BE"/>
              </w:rPr>
              <w:t xml:space="preserve">Pagina </w:t>
            </w:r>
            <w:r w:rsidR="00A53136">
              <w:rPr>
                <w:lang w:val="fr-BE"/>
              </w:rPr>
              <w:t>7-11, 40-42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B9EE04" w14:textId="13845BAC" w:rsidR="005F1C47" w:rsidRPr="008C6D2D" w:rsidRDefault="00880DAD">
            <w:r>
              <w:t>Lijsten bijwerken</w:t>
            </w:r>
          </w:p>
        </w:tc>
      </w:tr>
      <w:tr w:rsidR="005F1C47" w:rsidRPr="00E07440" w14:paraId="7EB3E7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7833030"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EDC56B7" w14:textId="5827C409" w:rsidR="005F1C47" w:rsidRPr="00D00883" w:rsidRDefault="005F1C47">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5F76394" w14:textId="2E2A3589" w:rsidR="005F1C47" w:rsidRPr="00EA51B4" w:rsidRDefault="00605B3C">
            <w:pPr>
              <w:rPr>
                <w:lang w:val="nl-NL"/>
              </w:rPr>
            </w:pPr>
            <w:r>
              <w:rPr>
                <w:lang w:val="nl-NL"/>
              </w:rPr>
              <w:t>Schrijven van kladversie</w:t>
            </w:r>
          </w:p>
        </w:tc>
      </w:tr>
    </w:tbl>
    <w:p w14:paraId="63692A37" w14:textId="77777777" w:rsidR="005F1C47" w:rsidRDefault="005F1C47" w:rsidP="005F1C47">
      <w:pPr>
        <w:rPr>
          <w:b/>
        </w:rPr>
        <w:sectPr w:rsidR="005F1C47" w:rsidSect="00641A35">
          <w:pgSz w:w="16838" w:h="11906" w:orient="landscape"/>
          <w:pgMar w:top="1417" w:right="1417" w:bottom="1417" w:left="1417" w:header="708" w:footer="708" w:gutter="0"/>
          <w:cols w:space="708"/>
          <w:titlePg/>
          <w:docGrid w:linePitch="360"/>
        </w:sectPr>
      </w:pPr>
    </w:p>
    <w:p w14:paraId="625126BC" w14:textId="1F154334" w:rsidR="005F1C47" w:rsidRPr="00A35BF2" w:rsidRDefault="005F1C47" w:rsidP="005F1C47">
      <w:r w:rsidRPr="00573A83">
        <w:rPr>
          <w:b/>
        </w:rPr>
        <w:lastRenderedPageBreak/>
        <w:t>Lesweek 1</w:t>
      </w:r>
      <w:r>
        <w:rPr>
          <w:b/>
        </w:rPr>
        <w:t>5</w:t>
      </w:r>
      <w:r w:rsidRPr="111D8A5E">
        <w:rPr>
          <w:b/>
        </w:rPr>
        <w:t>:</w:t>
      </w:r>
      <w:r>
        <w:tab/>
      </w:r>
      <w:r w:rsidR="00534546">
        <w:t>10/04</w:t>
      </w:r>
      <w:r w:rsidRPr="00A35BF2">
        <w:t xml:space="preserve"> </w:t>
      </w:r>
      <w:r w:rsidR="001741A2">
        <w:t>–</w:t>
      </w:r>
      <w:r>
        <w:t xml:space="preserve"> </w:t>
      </w:r>
      <w:r w:rsidR="001741A2">
        <w:t>16/04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5F1C47" w:rsidRPr="00E07440" w14:paraId="6998D98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E47E658" w14:textId="77777777" w:rsidR="005F1C47" w:rsidRPr="00624563" w:rsidRDefault="005F1C47">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75C94F7" w14:textId="77777777" w:rsidR="005F1C47" w:rsidRPr="00624563" w:rsidRDefault="005F1C47">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5CB76CA" w14:textId="77777777" w:rsidR="005F1C47" w:rsidRPr="00624563" w:rsidRDefault="005F1C47">
            <w:pPr>
              <w:rPr>
                <w:b/>
                <w:bCs/>
                <w:lang w:val="nl-NL"/>
              </w:rPr>
            </w:pPr>
            <w:r w:rsidRPr="00624563">
              <w:rPr>
                <w:b/>
                <w:bCs/>
                <w:lang w:val="nl-NL"/>
              </w:rPr>
              <w:t>Taak (bijv. schrijven klad, verbeteren, volledig herschrijven, nakijken, ...)</w:t>
            </w:r>
          </w:p>
        </w:tc>
      </w:tr>
      <w:tr w:rsidR="005F1C47" w:rsidRPr="00D00883" w14:paraId="2CAC859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7DF02F1" w14:textId="77777777" w:rsidR="005F1C47" w:rsidRPr="00D00883" w:rsidRDefault="005F1C47">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1808FAC" w14:textId="2EFE217E" w:rsidR="005F1C47" w:rsidRPr="00D00883" w:rsidRDefault="005F1C47">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C149533" w14:textId="4E50F988" w:rsidR="005F1C47" w:rsidRPr="00D00883" w:rsidRDefault="006009AC">
            <w:r>
              <w:t>Nakijken</w:t>
            </w:r>
          </w:p>
        </w:tc>
      </w:tr>
      <w:tr w:rsidR="005F1C47" w:rsidRPr="00D00883" w14:paraId="1002B561"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18DD74E" w14:textId="77777777" w:rsidR="005F1C47" w:rsidRPr="00D00883" w:rsidRDefault="005F1C47">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89C94A" w14:textId="0BE181AF" w:rsidR="005F1C47" w:rsidRPr="00D00883" w:rsidRDefault="005F1C47">
            <w:pPr>
              <w:rPr>
                <w:lang w:val="fr-BE"/>
              </w:rPr>
            </w:pPr>
            <w:r>
              <w:rPr>
                <w:lang w:val="fr-BE"/>
              </w:rPr>
              <w:t xml:space="preserve">Pagina </w:t>
            </w:r>
            <w:r w:rsidR="003D3571">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FC02C2" w14:textId="151D2AD5" w:rsidR="005F1C47" w:rsidRPr="008C6D2D" w:rsidRDefault="003D3571">
            <w:r>
              <w:t>Verder schrijven aan kladversie</w:t>
            </w:r>
          </w:p>
        </w:tc>
      </w:tr>
      <w:tr w:rsidR="005F1C47" w:rsidRPr="00D00883" w14:paraId="0251C700"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2F5091A" w14:textId="77777777" w:rsidR="005F1C47" w:rsidRPr="00D00883" w:rsidRDefault="005F1C47">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D6B137F" w14:textId="3F33C92F" w:rsidR="005F1C47" w:rsidRPr="00D00883" w:rsidRDefault="005F1C47">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FD7BBF1" w14:textId="11F4834C" w:rsidR="005F1C47" w:rsidRPr="008C6D2D" w:rsidRDefault="006009AC">
            <w:r>
              <w:t>Nakijken</w:t>
            </w:r>
          </w:p>
        </w:tc>
      </w:tr>
      <w:tr w:rsidR="005F1C47" w:rsidRPr="00E07440" w14:paraId="01959B0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64BF231" w14:textId="77777777" w:rsidR="005F1C47" w:rsidRPr="00D00883" w:rsidRDefault="005F1C47">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A96F533" w14:textId="66FD7292" w:rsidR="005F1C47" w:rsidRPr="00D00883" w:rsidRDefault="005F1C47">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49AD9A" w14:textId="026CD17F" w:rsidR="005F1C47" w:rsidRPr="00EA51B4" w:rsidRDefault="0096653E">
            <w:pPr>
              <w:rPr>
                <w:lang w:val="nl-NL"/>
              </w:rPr>
            </w:pPr>
            <w:r>
              <w:rPr>
                <w:lang w:val="nl-NL"/>
              </w:rPr>
              <w:t>Verder schrijven aan kladversie</w:t>
            </w:r>
          </w:p>
        </w:tc>
      </w:tr>
    </w:tbl>
    <w:p w14:paraId="67624167" w14:textId="77777777" w:rsidR="001741A2" w:rsidRDefault="001741A2" w:rsidP="001741A2">
      <w:pPr>
        <w:rPr>
          <w:b/>
        </w:rPr>
        <w:sectPr w:rsidR="001741A2" w:rsidSect="00641A35">
          <w:pgSz w:w="16838" w:h="11906" w:orient="landscape"/>
          <w:pgMar w:top="1417" w:right="1417" w:bottom="1417" w:left="1417" w:header="708" w:footer="708" w:gutter="0"/>
          <w:cols w:space="708"/>
          <w:titlePg/>
          <w:docGrid w:linePitch="360"/>
        </w:sectPr>
      </w:pPr>
    </w:p>
    <w:p w14:paraId="0DBFDC43" w14:textId="17AFDCE0" w:rsidR="001741A2" w:rsidRPr="00A35BF2" w:rsidRDefault="001741A2" w:rsidP="001741A2">
      <w:r w:rsidRPr="00573A83">
        <w:rPr>
          <w:b/>
        </w:rPr>
        <w:lastRenderedPageBreak/>
        <w:t>Lesweek 1</w:t>
      </w:r>
      <w:r>
        <w:rPr>
          <w:b/>
        </w:rPr>
        <w:t>6</w:t>
      </w:r>
      <w:r w:rsidRPr="111D8A5E">
        <w:rPr>
          <w:b/>
        </w:rPr>
        <w:t>:</w:t>
      </w:r>
      <w:r>
        <w:tab/>
        <w:t>17</w:t>
      </w:r>
      <w:r w:rsidRPr="00A35BF2">
        <w:t>/0</w:t>
      </w:r>
      <w:r>
        <w:t>4</w:t>
      </w:r>
      <w:r w:rsidRPr="00A35BF2">
        <w:t xml:space="preserve"> </w:t>
      </w:r>
      <w:r w:rsidR="00613CA9">
        <w:t>–</w:t>
      </w:r>
      <w:r>
        <w:t xml:space="preserve"> </w:t>
      </w:r>
      <w:r w:rsidR="00613CA9">
        <w:t>23/04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1741A2" w:rsidRPr="00E07440" w14:paraId="1557B86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471BCED" w14:textId="77777777" w:rsidR="001741A2" w:rsidRPr="00624563" w:rsidRDefault="001741A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A69879E" w14:textId="77777777" w:rsidR="001741A2" w:rsidRPr="00624563" w:rsidRDefault="001741A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D84A917" w14:textId="77777777" w:rsidR="001741A2" w:rsidRPr="00624563" w:rsidRDefault="001741A2">
            <w:pPr>
              <w:rPr>
                <w:b/>
                <w:bCs/>
                <w:lang w:val="nl-NL"/>
              </w:rPr>
            </w:pPr>
            <w:r w:rsidRPr="00624563">
              <w:rPr>
                <w:b/>
                <w:bCs/>
                <w:lang w:val="nl-NL"/>
              </w:rPr>
              <w:t>Taak (bijv. schrijven klad, verbeteren, volledig herschrijven, nakijken, ...)</w:t>
            </w:r>
          </w:p>
        </w:tc>
      </w:tr>
      <w:tr w:rsidR="001741A2" w:rsidRPr="00D00883" w14:paraId="44142A2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149907E" w14:textId="77777777" w:rsidR="001741A2" w:rsidRPr="00D00883" w:rsidRDefault="001741A2">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392C81" w14:textId="22FD0A0A" w:rsidR="001741A2" w:rsidRPr="00D00883" w:rsidRDefault="001741A2">
            <w:pPr>
              <w:rPr>
                <w:lang w:val="fr-BE"/>
              </w:rPr>
            </w:pPr>
            <w:r>
              <w:rPr>
                <w:lang w:val="fr-BE"/>
              </w:rPr>
              <w:t xml:space="preserve">Pagina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26D3EEF" w14:textId="29F6657B" w:rsidR="001741A2" w:rsidRPr="00D00883" w:rsidRDefault="00880DAD">
            <w:r>
              <w:t>Nakijken op fouten</w:t>
            </w:r>
          </w:p>
        </w:tc>
      </w:tr>
      <w:tr w:rsidR="001741A2" w:rsidRPr="00D00883" w14:paraId="6DFB3E6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4A1A6AE" w14:textId="77777777" w:rsidR="001741A2" w:rsidRPr="00D00883" w:rsidRDefault="001741A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88447DD" w14:textId="2E42D47A" w:rsidR="001741A2" w:rsidRPr="00D00883" w:rsidRDefault="001741A2">
            <w:pPr>
              <w:rPr>
                <w:lang w:val="fr-BE"/>
              </w:rPr>
            </w:pPr>
            <w:r>
              <w:rPr>
                <w:lang w:val="fr-BE"/>
              </w:rPr>
              <w:t xml:space="preserve">Pagina </w:t>
            </w:r>
            <w:r w:rsidR="00C33E36">
              <w:rPr>
                <w:lang w:val="fr-BE"/>
              </w:rPr>
              <w:t>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C5BD47" w14:textId="019C1014" w:rsidR="001741A2" w:rsidRPr="008C6D2D" w:rsidRDefault="00C33E36">
            <w:r>
              <w:t>Herschrijven naar correcte versie</w:t>
            </w:r>
          </w:p>
        </w:tc>
      </w:tr>
      <w:tr w:rsidR="001741A2" w:rsidRPr="00D00883" w14:paraId="6F9B20D1"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A951D87" w14:textId="77777777" w:rsidR="001741A2" w:rsidRPr="00D00883" w:rsidRDefault="001741A2">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59A9B7C" w14:textId="3CC2DD50" w:rsidR="001741A2" w:rsidRPr="00D00883" w:rsidRDefault="001741A2">
            <w:pPr>
              <w:rPr>
                <w:lang w:val="fr-BE"/>
              </w:rPr>
            </w:pPr>
            <w:r>
              <w:rPr>
                <w:lang w:val="fr-BE"/>
              </w:rPr>
              <w:t>Pagina</w:t>
            </w:r>
            <w:r w:rsidR="00F01A20">
              <w:rPr>
                <w:lang w:val="fr-BE"/>
              </w:rPr>
              <w:t xml:space="preserve"> </w:t>
            </w:r>
            <w:r w:rsidR="00986B6D">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74BBCEA" w14:textId="1E73B49F" w:rsidR="001741A2" w:rsidRPr="008C6D2D" w:rsidRDefault="00880DAD">
            <w:r>
              <w:t>Nakijken op fouten</w:t>
            </w:r>
          </w:p>
        </w:tc>
      </w:tr>
      <w:tr w:rsidR="001741A2" w:rsidRPr="00E07440" w14:paraId="34060E60"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46DA87" w14:textId="77777777" w:rsidR="001741A2" w:rsidRPr="00D00883" w:rsidRDefault="001741A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23A3667" w14:textId="01D11B4B" w:rsidR="001741A2" w:rsidRPr="00D00883" w:rsidRDefault="001741A2">
            <w:pPr>
              <w:rPr>
                <w:lang w:val="fr-BE"/>
              </w:rPr>
            </w:pPr>
            <w:r>
              <w:rPr>
                <w:lang w:val="fr-BE"/>
              </w:rPr>
              <w:t xml:space="preserve">Pagina </w:t>
            </w:r>
            <w:r w:rsidR="0096653E">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E45BA39" w14:textId="1A5D6F2E" w:rsidR="001741A2" w:rsidRPr="00EA51B4" w:rsidRDefault="0096653E">
            <w:pPr>
              <w:rPr>
                <w:lang w:val="nl-NL"/>
              </w:rPr>
            </w:pPr>
            <w:r>
              <w:rPr>
                <w:lang w:val="nl-NL"/>
              </w:rPr>
              <w:t>Herschrijven naar correcte versie</w:t>
            </w:r>
          </w:p>
        </w:tc>
      </w:tr>
    </w:tbl>
    <w:p w14:paraId="7C7886ED" w14:textId="77777777" w:rsidR="00613CA9" w:rsidRDefault="00613CA9" w:rsidP="00613CA9">
      <w:pPr>
        <w:rPr>
          <w:b/>
        </w:rPr>
        <w:sectPr w:rsidR="00613CA9" w:rsidSect="00641A35">
          <w:pgSz w:w="16838" w:h="11906" w:orient="landscape"/>
          <w:pgMar w:top="1417" w:right="1417" w:bottom="1417" w:left="1417" w:header="708" w:footer="708" w:gutter="0"/>
          <w:cols w:space="708"/>
          <w:titlePg/>
          <w:docGrid w:linePitch="360"/>
        </w:sectPr>
      </w:pPr>
    </w:p>
    <w:p w14:paraId="50B94DC6" w14:textId="54ED7963" w:rsidR="00613CA9" w:rsidRPr="00A35BF2" w:rsidRDefault="00613CA9" w:rsidP="00613CA9">
      <w:r w:rsidRPr="00573A83">
        <w:rPr>
          <w:b/>
        </w:rPr>
        <w:lastRenderedPageBreak/>
        <w:t>Lesweek 1</w:t>
      </w:r>
      <w:r>
        <w:rPr>
          <w:b/>
        </w:rPr>
        <w:t>7</w:t>
      </w:r>
      <w:r w:rsidRPr="111D8A5E">
        <w:rPr>
          <w:b/>
        </w:rPr>
        <w:t>:</w:t>
      </w:r>
      <w:r>
        <w:tab/>
        <w:t>24</w:t>
      </w:r>
      <w:r w:rsidRPr="00A35BF2">
        <w:t>/0</w:t>
      </w:r>
      <w:r>
        <w:t>4</w:t>
      </w:r>
      <w:r w:rsidRPr="00A35BF2">
        <w:t xml:space="preserve"> </w:t>
      </w:r>
      <w:r w:rsidR="00F01A20">
        <w:t>–</w:t>
      </w:r>
      <w:r>
        <w:t xml:space="preserve"> </w:t>
      </w:r>
      <w:r w:rsidR="00F01A20">
        <w:t>30/04</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613CA9" w:rsidRPr="00E07440" w14:paraId="00F4830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FE97AF2" w14:textId="77777777" w:rsidR="00613CA9" w:rsidRPr="00624563" w:rsidRDefault="00613CA9">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B1E83D5" w14:textId="77777777" w:rsidR="00613CA9" w:rsidRPr="00624563" w:rsidRDefault="00613CA9">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0CB46E34" w14:textId="77777777" w:rsidR="00613CA9" w:rsidRPr="00624563" w:rsidRDefault="00613CA9">
            <w:pPr>
              <w:rPr>
                <w:b/>
                <w:bCs/>
                <w:lang w:val="nl-NL"/>
              </w:rPr>
            </w:pPr>
            <w:r w:rsidRPr="00624563">
              <w:rPr>
                <w:b/>
                <w:bCs/>
                <w:lang w:val="nl-NL"/>
              </w:rPr>
              <w:t>Taak (bijv. schrijven klad, verbeteren, volledig herschrijven, nakijken, ...)</w:t>
            </w:r>
          </w:p>
        </w:tc>
      </w:tr>
      <w:tr w:rsidR="00613CA9" w:rsidRPr="00D00883" w14:paraId="6255D1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F547279" w14:textId="77777777" w:rsidR="00613CA9" w:rsidRPr="00D00883" w:rsidRDefault="00613CA9">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5B86340" w14:textId="461FC956" w:rsidR="00613CA9" w:rsidRPr="00D00883" w:rsidRDefault="00613CA9">
            <w:pPr>
              <w:rPr>
                <w:lang w:val="fr-BE"/>
              </w:rPr>
            </w:pPr>
            <w:r>
              <w:rPr>
                <w:lang w:val="fr-BE"/>
              </w:rPr>
              <w:t xml:space="preserve">Pagina </w:t>
            </w:r>
            <w:r w:rsidR="00CE181C">
              <w:rPr>
                <w:lang w:val="fr-BE"/>
              </w:rPr>
              <w:t>29</w:t>
            </w:r>
            <w:r w:rsidR="00880DAD">
              <w:rPr>
                <w:lang w:val="fr-BE"/>
              </w:rPr>
              <w:t>-37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C464A5" w14:textId="2FCCDB79" w:rsidR="00613CA9" w:rsidRPr="00D00883" w:rsidRDefault="00F07E57">
            <w:r>
              <w:t xml:space="preserve">Nakijken </w:t>
            </w:r>
            <w:r w:rsidR="000F4B31">
              <w:t>t</w:t>
            </w:r>
            <w:r>
              <w:t>ekst</w:t>
            </w:r>
          </w:p>
        </w:tc>
      </w:tr>
      <w:tr w:rsidR="00613CA9" w:rsidRPr="00D00883" w14:paraId="0CE330AE"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1653AF7" w14:textId="77777777" w:rsidR="00613CA9" w:rsidRPr="00D00883" w:rsidRDefault="00613CA9">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393D2B8" w14:textId="621777B8" w:rsidR="00613CA9" w:rsidRPr="00D00883" w:rsidRDefault="00613CA9">
            <w:pPr>
              <w:rPr>
                <w:lang w:val="fr-BE"/>
              </w:rPr>
            </w:pPr>
            <w:r>
              <w:rPr>
                <w:lang w:val="fr-BE"/>
              </w:rPr>
              <w:t xml:space="preserve">Pagina </w:t>
            </w:r>
            <w:r w:rsidR="0096653E">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07D781" w14:textId="34DFF7B4" w:rsidR="00613CA9" w:rsidRPr="008C6D2D" w:rsidRDefault="0082026D">
            <w:r>
              <w:t xml:space="preserve">Nakijken </w:t>
            </w:r>
            <w:r w:rsidR="00CE3F84">
              <w:t xml:space="preserve">op </w:t>
            </w:r>
            <w:r w:rsidR="000F4B31">
              <w:t>t</w:t>
            </w:r>
            <w:r w:rsidR="00CE3F84">
              <w:t>ekst</w:t>
            </w:r>
            <w:r w:rsidR="00F07E57">
              <w:t xml:space="preserve"> en inhoud</w:t>
            </w:r>
          </w:p>
        </w:tc>
      </w:tr>
      <w:tr w:rsidR="00613CA9" w:rsidRPr="00D00883" w14:paraId="63320068"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2CF3B43" w14:textId="77777777" w:rsidR="00613CA9" w:rsidRPr="00D00883" w:rsidRDefault="00613CA9">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32127B8" w14:textId="6DDAC41D" w:rsidR="00613CA9" w:rsidRPr="00D00883" w:rsidRDefault="00613CA9">
            <w:pPr>
              <w:rPr>
                <w:lang w:val="fr-BE"/>
              </w:rPr>
            </w:pPr>
            <w:r>
              <w:rPr>
                <w:lang w:val="fr-BE"/>
              </w:rPr>
              <w:t xml:space="preserve">Pagina </w:t>
            </w:r>
            <w:r w:rsidR="00CE181C">
              <w:rPr>
                <w:lang w:val="fr-BE"/>
              </w:rPr>
              <w:t>29-37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FDA866" w14:textId="1C2B198C" w:rsidR="00613CA9" w:rsidRPr="008C6D2D" w:rsidRDefault="00F07E57">
            <w:r>
              <w:t>Nakijken op Inhoud</w:t>
            </w:r>
          </w:p>
        </w:tc>
      </w:tr>
      <w:tr w:rsidR="00613CA9" w:rsidRPr="00E07440" w14:paraId="646E7482"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0468E32" w14:textId="77777777" w:rsidR="00613CA9" w:rsidRPr="00D00883" w:rsidRDefault="00613CA9">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DC9C3AA" w14:textId="52B27556" w:rsidR="00613CA9" w:rsidRPr="00D00883" w:rsidRDefault="00613CA9">
            <w:pPr>
              <w:rPr>
                <w:lang w:val="fr-BE"/>
              </w:rPr>
            </w:pPr>
            <w:r>
              <w:rPr>
                <w:lang w:val="fr-BE"/>
              </w:rPr>
              <w:t xml:space="preserve">Pagina </w:t>
            </w:r>
            <w:r w:rsidR="0096653E">
              <w:rPr>
                <w:lang w:val="fr-BE"/>
              </w:rPr>
              <w:t>29-38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064571B" w14:textId="645D61FA" w:rsidR="00613CA9" w:rsidRPr="00EA51B4" w:rsidRDefault="00CE3F84">
            <w:pPr>
              <w:rPr>
                <w:lang w:val="nl-NL"/>
              </w:rPr>
            </w:pPr>
            <w:r>
              <w:rPr>
                <w:lang w:val="nl-NL"/>
              </w:rPr>
              <w:t xml:space="preserve">Controleren op fouten en </w:t>
            </w:r>
            <w:r w:rsidR="000F4B31">
              <w:rPr>
                <w:lang w:val="nl-NL"/>
              </w:rPr>
              <w:t>l</w:t>
            </w:r>
            <w:r w:rsidR="00F07E57">
              <w:rPr>
                <w:lang w:val="nl-NL"/>
              </w:rPr>
              <w:t>ay-</w:t>
            </w:r>
            <w:r w:rsidR="000F4B31">
              <w:rPr>
                <w:lang w:val="nl-NL"/>
              </w:rPr>
              <w:t>o</w:t>
            </w:r>
            <w:r w:rsidR="00F07E57">
              <w:rPr>
                <w:lang w:val="nl-NL"/>
              </w:rPr>
              <w:t>ut in orde stellen</w:t>
            </w:r>
          </w:p>
        </w:tc>
      </w:tr>
    </w:tbl>
    <w:p w14:paraId="3C1FECB0" w14:textId="77777777" w:rsidR="00C42AEA" w:rsidRDefault="00C42AEA" w:rsidP="00995550">
      <w:pPr>
        <w:sectPr w:rsidR="00C42AEA" w:rsidSect="00641A35">
          <w:pgSz w:w="16838" w:h="11906" w:orient="landscape"/>
          <w:pgMar w:top="1417" w:right="1417" w:bottom="1417" w:left="1417" w:header="708" w:footer="708" w:gutter="0"/>
          <w:cols w:space="708"/>
          <w:titlePg/>
          <w:docGrid w:linePitch="360"/>
        </w:sectPr>
      </w:pPr>
    </w:p>
    <w:p w14:paraId="2FC7DD93" w14:textId="228EC5F6" w:rsidR="00C42AEA" w:rsidRPr="00A35BF2" w:rsidRDefault="00C42AEA" w:rsidP="00C42AEA">
      <w:r w:rsidRPr="00573A83">
        <w:rPr>
          <w:b/>
        </w:rPr>
        <w:lastRenderedPageBreak/>
        <w:t>Lesweek 1</w:t>
      </w:r>
      <w:r w:rsidR="000C76CA">
        <w:rPr>
          <w:b/>
        </w:rPr>
        <w:t>8</w:t>
      </w:r>
      <w:r w:rsidRPr="111D8A5E">
        <w:rPr>
          <w:b/>
        </w:rPr>
        <w:t>:</w:t>
      </w:r>
      <w:r>
        <w:tab/>
      </w:r>
      <w:r w:rsidR="00B3177F">
        <w:t>1</w:t>
      </w:r>
      <w:r w:rsidR="00EA099D">
        <w:t>/05</w:t>
      </w:r>
      <w:r w:rsidRPr="00A35BF2">
        <w:t xml:space="preserve"> </w:t>
      </w:r>
      <w:r>
        <w:t xml:space="preserve">– </w:t>
      </w:r>
      <w:r w:rsidR="00D15712">
        <w:t>7/05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C42AEA" w:rsidRPr="00E07440" w14:paraId="7DE74AF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18C2EBD" w14:textId="77777777" w:rsidR="00C42AEA" w:rsidRPr="00624563" w:rsidRDefault="00C42AE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9E9D670" w14:textId="77777777" w:rsidR="00C42AEA" w:rsidRPr="00624563" w:rsidRDefault="00C42AE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AD44EFE" w14:textId="77777777" w:rsidR="00C42AEA" w:rsidRPr="00624563" w:rsidRDefault="00C42AEA">
            <w:pPr>
              <w:rPr>
                <w:b/>
                <w:bCs/>
                <w:lang w:val="nl-NL"/>
              </w:rPr>
            </w:pPr>
            <w:r w:rsidRPr="00624563">
              <w:rPr>
                <w:b/>
                <w:bCs/>
                <w:lang w:val="nl-NL"/>
              </w:rPr>
              <w:t>Taak (bijv. schrijven klad, verbeteren, volledig herschrijven, nakijken, ...)</w:t>
            </w:r>
          </w:p>
        </w:tc>
      </w:tr>
      <w:tr w:rsidR="00C42AEA" w:rsidRPr="00D00883" w14:paraId="6E6BB7C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D343775" w14:textId="77777777" w:rsidR="00C42AEA" w:rsidRPr="00D00883" w:rsidRDefault="00C42AEA">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4046DD" w14:textId="1AF8F803" w:rsidR="00C42AEA" w:rsidRPr="00D00883" w:rsidRDefault="004A404C">
            <w:pPr>
              <w:rPr>
                <w:lang w:val="fr-BE"/>
              </w:rPr>
            </w:pPr>
            <w:r>
              <w:rPr>
                <w:lang w:val="fr-BE"/>
              </w:rPr>
              <w:t>Pagina 35-36</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7EB7171" w14:textId="57ADFB75" w:rsidR="00C42AEA" w:rsidRPr="00D00883" w:rsidRDefault="004A404C">
            <w:r>
              <w:t>Aanvullen van nieuwe ontwerpen</w:t>
            </w:r>
          </w:p>
        </w:tc>
      </w:tr>
      <w:tr w:rsidR="00C42AEA" w:rsidRPr="00D00883" w14:paraId="4F5A7780"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575D17D" w14:textId="77777777" w:rsidR="00C42AEA" w:rsidRPr="00D00883" w:rsidRDefault="00C42AE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3F288D9" w14:textId="14BF6BFC" w:rsidR="00C42AEA" w:rsidRPr="00D00883" w:rsidRDefault="0061305D">
            <w:pPr>
              <w:rPr>
                <w:lang w:val="fr-BE"/>
              </w:rPr>
            </w:pPr>
            <w:r>
              <w:rPr>
                <w:lang w:val="fr-BE"/>
              </w:rPr>
              <w:t>Pagina 31-42</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8978B" w14:textId="3B6D6384" w:rsidR="00C42AEA" w:rsidRPr="008C6D2D" w:rsidRDefault="0061305D">
            <w:r>
              <w:t>Verbeteren van fouten in hoofdstuk 2</w:t>
            </w:r>
          </w:p>
        </w:tc>
      </w:tr>
      <w:tr w:rsidR="00C42AEA" w:rsidRPr="00D00883" w14:paraId="12B7CE17"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CA758B1" w14:textId="77777777" w:rsidR="00C42AEA" w:rsidRPr="00D00883" w:rsidRDefault="00C42AEA">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B026D6C" w14:textId="73A1FFEB" w:rsidR="00C42AEA" w:rsidRPr="00D00883" w:rsidRDefault="00772ACC">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2C8A05" w14:textId="580E6206" w:rsidR="00C42AEA" w:rsidRPr="008C6D2D" w:rsidRDefault="00A665D0">
            <w:r>
              <w:t>Schrijven programmatie hoofdstuk 3</w:t>
            </w:r>
          </w:p>
        </w:tc>
      </w:tr>
      <w:tr w:rsidR="00C42AEA" w:rsidRPr="00E07440" w14:paraId="3C640FC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06A0DE4" w14:textId="77777777" w:rsidR="00C42AEA" w:rsidRPr="00D00883" w:rsidRDefault="00C42AE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FA3ACE1" w14:textId="6D68E1B7" w:rsidR="00C42AEA" w:rsidRPr="00D00883" w:rsidRDefault="00D15712">
            <w:pPr>
              <w:rPr>
                <w:lang w:val="fr-BE"/>
              </w:rPr>
            </w:pPr>
            <w:r>
              <w:rPr>
                <w:lang w:val="fr-BE"/>
              </w:rPr>
              <w:t>P</w:t>
            </w:r>
            <w:r w:rsidR="00911F69">
              <w:rPr>
                <w:lang w:val="fr-BE"/>
              </w:rPr>
              <w:t>agina</w:t>
            </w:r>
            <w:r>
              <w:rPr>
                <w:lang w:val="fr-BE"/>
              </w:rPr>
              <w:t xml:space="preserve"> 48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52C37C2" w14:textId="2316E07E" w:rsidR="00C42AEA" w:rsidRPr="00EA51B4" w:rsidRDefault="00D15712">
            <w:pPr>
              <w:rPr>
                <w:lang w:val="nl-NL"/>
              </w:rPr>
            </w:pPr>
            <w:r>
              <w:rPr>
                <w:lang w:val="nl-NL"/>
              </w:rPr>
              <w:t xml:space="preserve">Intro schrijven voor </w:t>
            </w:r>
            <w:r w:rsidR="00911F69">
              <w:rPr>
                <w:lang w:val="nl-NL"/>
              </w:rPr>
              <w:t>hoofdstuk 4 van het verslag.</w:t>
            </w:r>
          </w:p>
        </w:tc>
      </w:tr>
    </w:tbl>
    <w:p w14:paraId="65BE1A56" w14:textId="77777777" w:rsidR="00C42AEA" w:rsidRDefault="00C42AEA" w:rsidP="00995550">
      <w:pPr>
        <w:sectPr w:rsidR="00C42AEA" w:rsidSect="00641A35">
          <w:pgSz w:w="16838" w:h="11906" w:orient="landscape"/>
          <w:pgMar w:top="1417" w:right="1417" w:bottom="1417" w:left="1417" w:header="708" w:footer="708" w:gutter="0"/>
          <w:cols w:space="708"/>
          <w:titlePg/>
          <w:docGrid w:linePitch="360"/>
        </w:sectPr>
      </w:pPr>
    </w:p>
    <w:p w14:paraId="4905354D" w14:textId="269CF556" w:rsidR="00C42AEA" w:rsidRPr="00A35BF2" w:rsidRDefault="00C42AEA" w:rsidP="00C42AEA">
      <w:r w:rsidRPr="00573A83">
        <w:rPr>
          <w:b/>
        </w:rPr>
        <w:lastRenderedPageBreak/>
        <w:t>Lesweek 1</w:t>
      </w:r>
      <w:r w:rsidR="000C76CA">
        <w:rPr>
          <w:b/>
        </w:rPr>
        <w:t>9</w:t>
      </w:r>
      <w:r w:rsidRPr="111D8A5E">
        <w:rPr>
          <w:b/>
        </w:rPr>
        <w:t>:</w:t>
      </w:r>
      <w:r>
        <w:tab/>
      </w:r>
      <w:r w:rsidR="00D15712">
        <w:t>8/05</w:t>
      </w:r>
      <w:r w:rsidRPr="00A35BF2">
        <w:t xml:space="preserve"> </w:t>
      </w:r>
      <w:r>
        <w:t xml:space="preserve">– </w:t>
      </w:r>
      <w:r w:rsidR="00D15712">
        <w:t>14/05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C42AEA" w:rsidRPr="00E07440" w14:paraId="5EC70578"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7DA9F91" w14:textId="77777777" w:rsidR="00C42AEA" w:rsidRPr="00624563" w:rsidRDefault="00C42AE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49285A49" w14:textId="77777777" w:rsidR="00C42AEA" w:rsidRPr="00624563" w:rsidRDefault="00C42AE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C1C8FD7" w14:textId="77777777" w:rsidR="00C42AEA" w:rsidRPr="00624563" w:rsidRDefault="00C42AEA">
            <w:pPr>
              <w:rPr>
                <w:b/>
                <w:bCs/>
                <w:lang w:val="nl-NL"/>
              </w:rPr>
            </w:pPr>
            <w:r w:rsidRPr="00624563">
              <w:rPr>
                <w:b/>
                <w:bCs/>
                <w:lang w:val="nl-NL"/>
              </w:rPr>
              <w:t>Taak (bijv. schrijven klad, verbeteren, volledig herschrijven, nakijken, ...)</w:t>
            </w:r>
          </w:p>
        </w:tc>
      </w:tr>
      <w:tr w:rsidR="00C42AEA" w:rsidRPr="00D00883" w14:paraId="097299DB"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429A8AF" w14:textId="77777777" w:rsidR="00C42AEA" w:rsidRPr="00D00883" w:rsidRDefault="00C42AEA">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D38FE1E" w14:textId="0DAB27B3" w:rsidR="00C42AEA" w:rsidRPr="00D00883" w:rsidRDefault="004A404C">
            <w:pPr>
              <w:rPr>
                <w:lang w:val="fr-BE"/>
              </w:rPr>
            </w:pPr>
            <w:r>
              <w:rPr>
                <w:lang w:val="fr-BE"/>
              </w:rPr>
              <w:t>Pagina 37</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E7995BF" w14:textId="343F8527" w:rsidR="00C42AEA" w:rsidRPr="00D00883" w:rsidRDefault="004A404C">
            <w:r>
              <w:t xml:space="preserve">Bespreking mechanische </w:t>
            </w:r>
            <w:r w:rsidR="00FC759F">
              <w:t>verwerking motoren</w:t>
            </w:r>
          </w:p>
        </w:tc>
      </w:tr>
      <w:tr w:rsidR="00C42AEA" w:rsidRPr="00D00883" w14:paraId="260D5935"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C851564" w14:textId="77777777" w:rsidR="00C42AEA" w:rsidRPr="00D00883" w:rsidRDefault="00C42AE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9264F5" w14:textId="2F6D85BF" w:rsidR="00C42AEA" w:rsidRPr="00D00883" w:rsidRDefault="009A19AA">
            <w:pPr>
              <w:rPr>
                <w:lang w:val="fr-BE"/>
              </w:rPr>
            </w:pPr>
            <w:r>
              <w:rPr>
                <w:lang w:val="fr-BE"/>
              </w:rPr>
              <w:t xml:space="preserve">Pagina </w:t>
            </w:r>
            <w:r w:rsidR="00BA703B">
              <w:rPr>
                <w:lang w:val="fr-BE"/>
              </w:rPr>
              <w:t>43-44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337FDB8" w14:textId="21E6396C" w:rsidR="00C42AEA" w:rsidRPr="008C6D2D" w:rsidRDefault="00BA703B">
            <w:r>
              <w:t xml:space="preserve">Schrijven van </w:t>
            </w:r>
            <w:r w:rsidR="000A3562">
              <w:t>bestukking</w:t>
            </w:r>
          </w:p>
        </w:tc>
      </w:tr>
      <w:tr w:rsidR="00C42AEA" w:rsidRPr="00D00883" w14:paraId="3B9835EA"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924062A" w14:textId="77777777" w:rsidR="00C42AEA" w:rsidRPr="00D00883" w:rsidRDefault="00C42AEA">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60D7724" w14:textId="5ADCEE01" w:rsidR="00C42AEA" w:rsidRPr="00D00883" w:rsidRDefault="00772ACC">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DA0598C" w14:textId="5640B6EA" w:rsidR="00C42AEA" w:rsidRPr="008C6D2D" w:rsidRDefault="00A665D0">
            <w:r>
              <w:t xml:space="preserve">Schrijven </w:t>
            </w:r>
            <w:r w:rsidR="00400FE9">
              <w:t xml:space="preserve">aanpassingen </w:t>
            </w:r>
            <w:r>
              <w:t>programmatie hoofdstuk 3</w:t>
            </w:r>
          </w:p>
        </w:tc>
      </w:tr>
      <w:tr w:rsidR="00C42AEA" w:rsidRPr="00E07440" w14:paraId="17372064"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95914C5" w14:textId="77777777" w:rsidR="00C42AEA" w:rsidRPr="00D00883" w:rsidRDefault="00C42AE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97E9D56" w14:textId="23B3275C" w:rsidR="00C42AEA" w:rsidRPr="00D00883" w:rsidRDefault="00911F69">
            <w:pPr>
              <w:rPr>
                <w:lang w:val="fr-BE"/>
              </w:rPr>
            </w:pPr>
            <w:r>
              <w:rPr>
                <w:lang w:val="fr-BE"/>
              </w:rPr>
              <w:t>Pagina 48</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966C8EE" w14:textId="5C668830" w:rsidR="00C42AEA" w:rsidRPr="00EA51B4" w:rsidRDefault="00911F69">
            <w:pPr>
              <w:rPr>
                <w:lang w:val="nl-NL"/>
              </w:rPr>
            </w:pPr>
            <w:r>
              <w:rPr>
                <w:lang w:val="nl-NL"/>
              </w:rPr>
              <w:t xml:space="preserve">Het hoofdstuk connecties schrijven </w:t>
            </w:r>
            <w:r w:rsidR="00CE70DC">
              <w:rPr>
                <w:lang w:val="nl-NL"/>
              </w:rPr>
              <w:t>bij deel vier over testen</w:t>
            </w:r>
          </w:p>
        </w:tc>
      </w:tr>
    </w:tbl>
    <w:p w14:paraId="70E9071E" w14:textId="77777777" w:rsidR="000C76CA" w:rsidRDefault="000C76CA" w:rsidP="00995550">
      <w:pPr>
        <w:sectPr w:rsidR="000C76CA" w:rsidSect="00641A35">
          <w:pgSz w:w="16838" w:h="11906" w:orient="landscape"/>
          <w:pgMar w:top="1417" w:right="1417" w:bottom="1417" w:left="1417" w:header="708" w:footer="708" w:gutter="0"/>
          <w:cols w:space="708"/>
          <w:titlePg/>
          <w:docGrid w:linePitch="360"/>
        </w:sectPr>
      </w:pPr>
    </w:p>
    <w:p w14:paraId="36C300F6" w14:textId="117F8EAC" w:rsidR="000C76CA" w:rsidRPr="00A35BF2" w:rsidRDefault="000C76CA" w:rsidP="000C76CA">
      <w:r w:rsidRPr="00573A83">
        <w:rPr>
          <w:b/>
        </w:rPr>
        <w:lastRenderedPageBreak/>
        <w:t xml:space="preserve">Lesweek </w:t>
      </w:r>
      <w:r>
        <w:rPr>
          <w:b/>
        </w:rPr>
        <w:t>20</w:t>
      </w:r>
      <w:r w:rsidRPr="111D8A5E">
        <w:rPr>
          <w:b/>
        </w:rPr>
        <w:t>:</w:t>
      </w:r>
      <w:r>
        <w:tab/>
      </w:r>
      <w:r w:rsidR="00D15712">
        <w:t>15/05</w:t>
      </w:r>
      <w:r w:rsidRPr="00A35BF2">
        <w:t xml:space="preserve"> </w:t>
      </w:r>
      <w:r>
        <w:t xml:space="preserve">– </w:t>
      </w:r>
      <w:r w:rsidR="00D15712">
        <w:t>21/05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0C76CA" w:rsidRPr="00E07440" w14:paraId="6985B11C"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7208A8F8" w14:textId="77777777" w:rsidR="000C76CA" w:rsidRPr="00624563" w:rsidRDefault="000C76CA">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5147167F" w14:textId="77777777" w:rsidR="000C76CA" w:rsidRPr="00624563" w:rsidRDefault="000C76CA">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2F36EF43" w14:textId="77777777" w:rsidR="000C76CA" w:rsidRPr="00624563" w:rsidRDefault="000C76CA">
            <w:pPr>
              <w:rPr>
                <w:b/>
                <w:bCs/>
                <w:lang w:val="nl-NL"/>
              </w:rPr>
            </w:pPr>
            <w:r w:rsidRPr="00624563">
              <w:rPr>
                <w:b/>
                <w:bCs/>
                <w:lang w:val="nl-NL"/>
              </w:rPr>
              <w:t>Taak (bijv. schrijven klad, verbeteren, volledig herschrijven, nakijken, ...)</w:t>
            </w:r>
          </w:p>
        </w:tc>
      </w:tr>
      <w:tr w:rsidR="000C76CA" w:rsidRPr="00D00883" w14:paraId="470E385D"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8E85BDC" w14:textId="77777777" w:rsidR="000C76CA" w:rsidRPr="00D00883" w:rsidRDefault="000C76CA">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518D4DA" w14:textId="5DA6E5F7" w:rsidR="000C76CA" w:rsidRPr="00D00883" w:rsidRDefault="00E15AB6">
            <w:pPr>
              <w:rPr>
                <w:lang w:val="fr-BE"/>
              </w:rPr>
            </w:pPr>
            <w:r>
              <w:rPr>
                <w:lang w:val="fr-BE"/>
              </w:rPr>
              <w:t xml:space="preserve">Pagina </w:t>
            </w:r>
            <w:r w:rsidR="00FC759F">
              <w:rPr>
                <w:lang w:val="fr-BE"/>
              </w:rPr>
              <w:t>54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4AA5F12" w14:textId="544CE201" w:rsidR="000C76CA" w:rsidRPr="00D00883" w:rsidRDefault="00FC759F">
            <w:r>
              <w:t>Besp</w:t>
            </w:r>
            <w:r w:rsidR="00F52088">
              <w:t>reking</w:t>
            </w:r>
            <w:r>
              <w:t xml:space="preserve"> mechanische testen en verwerken van versies</w:t>
            </w:r>
          </w:p>
        </w:tc>
      </w:tr>
      <w:tr w:rsidR="000C76CA" w:rsidRPr="00D00883" w14:paraId="2FE3B323"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7952753" w14:textId="77777777" w:rsidR="000C76CA" w:rsidRPr="00D00883" w:rsidRDefault="000C76CA">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0123EF9" w14:textId="393BE9EE" w:rsidR="000C76CA" w:rsidRPr="00D00883" w:rsidRDefault="000A3562">
            <w:pPr>
              <w:rPr>
                <w:lang w:val="fr-BE"/>
              </w:rPr>
            </w:pPr>
            <w:r>
              <w:rPr>
                <w:lang w:val="fr-BE"/>
              </w:rPr>
              <w:t xml:space="preserve">Pagina </w:t>
            </w:r>
            <w:r w:rsidR="005B6BA1">
              <w:rPr>
                <w:lang w:val="fr-BE"/>
              </w:rPr>
              <w:t>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7068330" w14:textId="1263C714" w:rsidR="000C76CA" w:rsidRPr="008C6D2D" w:rsidRDefault="005B6BA1">
            <w:r>
              <w:t xml:space="preserve">Schrijven </w:t>
            </w:r>
            <w:r w:rsidR="00733D16">
              <w:t>van abstract</w:t>
            </w:r>
          </w:p>
        </w:tc>
      </w:tr>
      <w:tr w:rsidR="000C76CA" w:rsidRPr="00D00883" w14:paraId="0F74AA98"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D5C2001" w14:textId="77777777" w:rsidR="000C76CA" w:rsidRPr="00D00883" w:rsidRDefault="000C76CA">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2449B7B" w14:textId="4C61696C" w:rsidR="000C76CA" w:rsidRPr="00D00883" w:rsidRDefault="000909EF">
            <w:pPr>
              <w:rPr>
                <w:lang w:val="fr-BE"/>
              </w:rPr>
            </w:pPr>
            <w:r>
              <w:rPr>
                <w:lang w:val="fr-BE"/>
              </w:rPr>
              <w:t>Pagina 54</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D0DA4B5" w14:textId="75D83C7C" w:rsidR="000C76CA" w:rsidRPr="008C6D2D" w:rsidRDefault="000909EF">
            <w:r>
              <w:t>Schrijven over de programmatie</w:t>
            </w:r>
            <w:r w:rsidR="0021440B">
              <w:t xml:space="preserve"> hoofdstuk 4</w:t>
            </w:r>
          </w:p>
        </w:tc>
      </w:tr>
      <w:tr w:rsidR="000C76CA" w:rsidRPr="00E07440" w14:paraId="6E3243FF"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9C13FFF" w14:textId="77777777" w:rsidR="000C76CA" w:rsidRPr="00D00883" w:rsidRDefault="000C76CA">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5C0C4A5" w14:textId="61021276" w:rsidR="000C76CA" w:rsidRPr="00D00883" w:rsidRDefault="00CE70DC">
            <w:pPr>
              <w:rPr>
                <w:lang w:val="fr-BE"/>
              </w:rPr>
            </w:pPr>
            <w:r>
              <w:rPr>
                <w:lang w:val="fr-BE"/>
              </w:rPr>
              <w:t>Pagina 49</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5F44D1D2" w14:textId="68F1B0E9" w:rsidR="000C76CA" w:rsidRPr="00EA51B4" w:rsidRDefault="00CE70DC">
            <w:pPr>
              <w:rPr>
                <w:lang w:val="nl-NL"/>
              </w:rPr>
            </w:pPr>
            <w:r>
              <w:rPr>
                <w:lang w:val="nl-NL"/>
              </w:rPr>
              <w:t>Het hoofdstuk werking schrijven bij deel vier over testen</w:t>
            </w:r>
          </w:p>
        </w:tc>
      </w:tr>
    </w:tbl>
    <w:p w14:paraId="2B537960" w14:textId="77777777" w:rsidR="00D15712" w:rsidRDefault="00D15712" w:rsidP="00995550">
      <w:pPr>
        <w:sectPr w:rsidR="00D15712" w:rsidSect="00641A35">
          <w:pgSz w:w="16838" w:h="11906" w:orient="landscape"/>
          <w:pgMar w:top="1417" w:right="1417" w:bottom="1417" w:left="1417" w:header="708" w:footer="708" w:gutter="0"/>
          <w:cols w:space="708"/>
          <w:titlePg/>
          <w:docGrid w:linePitch="360"/>
        </w:sectPr>
      </w:pPr>
    </w:p>
    <w:p w14:paraId="3C64128C" w14:textId="5A8E9F4C" w:rsidR="00D15712" w:rsidRPr="00A35BF2" w:rsidRDefault="00D15712" w:rsidP="00D15712">
      <w:r w:rsidRPr="00573A83">
        <w:rPr>
          <w:b/>
        </w:rPr>
        <w:lastRenderedPageBreak/>
        <w:t xml:space="preserve">Lesweek </w:t>
      </w:r>
      <w:r>
        <w:rPr>
          <w:b/>
        </w:rPr>
        <w:t>21:</w:t>
      </w:r>
      <w:r>
        <w:tab/>
        <w:t>22/05</w:t>
      </w:r>
      <w:r w:rsidRPr="00A35BF2">
        <w:t xml:space="preserve"> </w:t>
      </w:r>
      <w:r>
        <w:t>– 28/05</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D15712" w:rsidRPr="00E07440" w14:paraId="27A7BAD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62857F4" w14:textId="77777777" w:rsidR="00D15712" w:rsidRPr="00624563" w:rsidRDefault="00D1571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4C31657" w14:textId="77777777" w:rsidR="00D15712" w:rsidRPr="00624563" w:rsidRDefault="00D1571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3B3CD442" w14:textId="77777777" w:rsidR="00D15712" w:rsidRPr="00624563" w:rsidRDefault="00D15712">
            <w:pPr>
              <w:rPr>
                <w:b/>
                <w:bCs/>
                <w:lang w:val="nl-NL"/>
              </w:rPr>
            </w:pPr>
            <w:r w:rsidRPr="00624563">
              <w:rPr>
                <w:b/>
                <w:bCs/>
                <w:lang w:val="nl-NL"/>
              </w:rPr>
              <w:t>Taak (bijv. schrijven klad, verbeteren, volledig herschrijven, nakijken, ...)</w:t>
            </w:r>
          </w:p>
        </w:tc>
      </w:tr>
      <w:tr w:rsidR="00D15712" w:rsidRPr="00D00883" w14:paraId="51766416"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8B7EC9F" w14:textId="77777777" w:rsidR="00D15712" w:rsidRPr="00D00883" w:rsidRDefault="00D15712">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2FD8F23" w14:textId="1AD47306" w:rsidR="00D15712" w:rsidRPr="00D00883" w:rsidRDefault="00E15AB6">
            <w:pPr>
              <w:rPr>
                <w:lang w:val="fr-BE"/>
              </w:rPr>
            </w:pPr>
            <w:r>
              <w:rPr>
                <w:lang w:val="fr-BE"/>
              </w:rPr>
              <w:t xml:space="preserve">Pagina </w:t>
            </w:r>
            <w:r w:rsidR="00FC759F">
              <w:rPr>
                <w:lang w:val="fr-BE"/>
              </w:rPr>
              <w:t>51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46929D4" w14:textId="7D739D44" w:rsidR="00D15712" w:rsidRPr="00D00883" w:rsidRDefault="00FC759F">
            <w:r>
              <w:t>Besprek</w:t>
            </w:r>
            <w:r w:rsidR="00F52088">
              <w:t>ing</w:t>
            </w:r>
            <w:r>
              <w:t xml:space="preserve"> van veiligheid binnen het testen van een prototype</w:t>
            </w:r>
          </w:p>
        </w:tc>
      </w:tr>
      <w:tr w:rsidR="00D15712" w:rsidRPr="00D00883" w14:paraId="479E5D09"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EA7111" w14:textId="77777777" w:rsidR="00D15712" w:rsidRPr="00D00883" w:rsidRDefault="00D1571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E00612E" w14:textId="21F36BD9" w:rsidR="00D15712" w:rsidRPr="00D00883" w:rsidRDefault="00733D16">
            <w:pPr>
              <w:rPr>
                <w:lang w:val="fr-BE"/>
              </w:rPr>
            </w:pPr>
            <w:r>
              <w:rPr>
                <w:lang w:val="fr-BE"/>
              </w:rPr>
              <w:t>P</w:t>
            </w:r>
            <w:r w:rsidR="000A3562">
              <w:rPr>
                <w:lang w:val="fr-BE"/>
              </w:rPr>
              <w:t>agina</w:t>
            </w:r>
            <w:r>
              <w:rPr>
                <w:lang w:val="fr-BE"/>
              </w:rPr>
              <w:t xml:space="preserve"> </w:t>
            </w:r>
            <w:r w:rsidR="0050297D">
              <w:rPr>
                <w:lang w:val="fr-BE"/>
              </w:rPr>
              <w:t>53</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F9D10E7" w14:textId="3AE2CFFA" w:rsidR="00D15712" w:rsidRPr="008C6D2D" w:rsidRDefault="0050297D">
            <w:r>
              <w:t xml:space="preserve">Schrijven van </w:t>
            </w:r>
            <w:r w:rsidR="0068490D">
              <w:t>deel functionaliteit</w:t>
            </w:r>
          </w:p>
        </w:tc>
      </w:tr>
      <w:tr w:rsidR="00D15712" w:rsidRPr="00D00883" w14:paraId="2E672F14"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1640A7F" w14:textId="77777777" w:rsidR="00D15712" w:rsidRPr="00D00883" w:rsidRDefault="00D15712">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5F37704" w14:textId="7B9177FD" w:rsidR="00D15712" w:rsidRPr="00D00883" w:rsidRDefault="00A13774">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82995DE" w14:textId="284384C0" w:rsidR="00D15712" w:rsidRPr="008C6D2D" w:rsidRDefault="00010B46">
            <w:r>
              <w:t xml:space="preserve">Aanpassen </w:t>
            </w:r>
            <w:r w:rsidR="00A13774">
              <w:t xml:space="preserve">programmatie </w:t>
            </w:r>
            <w:r w:rsidR="00BF0CD9">
              <w:t>hoofdstuk</w:t>
            </w:r>
            <w:r w:rsidR="0021440B">
              <w:t xml:space="preserve"> 3 en </w:t>
            </w:r>
            <w:r w:rsidR="009551BA">
              <w:t>over programmatie hoofdstuk 4</w:t>
            </w:r>
          </w:p>
        </w:tc>
      </w:tr>
      <w:tr w:rsidR="00D15712" w:rsidRPr="00E07440" w14:paraId="47B23103"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785EC67" w14:textId="77777777" w:rsidR="00D15712" w:rsidRPr="00D00883" w:rsidRDefault="00D1571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77CB18F6" w14:textId="73C709D5" w:rsidR="00D15712" w:rsidRPr="00D00883" w:rsidRDefault="00CE70DC">
            <w:pPr>
              <w:rPr>
                <w:lang w:val="fr-BE"/>
              </w:rPr>
            </w:pPr>
            <w:r>
              <w:rPr>
                <w:lang w:val="fr-BE"/>
              </w:rPr>
              <w:t>Pagina 51</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58984A3" w14:textId="6FB09184" w:rsidR="00D15712" w:rsidRPr="00EA51B4" w:rsidRDefault="00CE70DC">
            <w:pPr>
              <w:rPr>
                <w:lang w:val="nl-NL"/>
              </w:rPr>
            </w:pPr>
            <w:r>
              <w:rPr>
                <w:lang w:val="nl-NL"/>
              </w:rPr>
              <w:t xml:space="preserve">De </w:t>
            </w:r>
            <w:r w:rsidR="003C1F0E">
              <w:rPr>
                <w:lang w:val="nl-NL"/>
              </w:rPr>
              <w:t>conclusie formuleren</w:t>
            </w:r>
          </w:p>
        </w:tc>
      </w:tr>
    </w:tbl>
    <w:p w14:paraId="1A0F2B17" w14:textId="77777777" w:rsidR="00D15712" w:rsidRPr="00730C8F" w:rsidRDefault="00D15712" w:rsidP="00D15712">
      <w:pPr>
        <w:sectPr w:rsidR="00D15712" w:rsidRPr="00730C8F" w:rsidSect="00641A35">
          <w:pgSz w:w="16838" w:h="11906" w:orient="landscape"/>
          <w:pgMar w:top="1417" w:right="1417" w:bottom="1417" w:left="1417" w:header="708" w:footer="708" w:gutter="0"/>
          <w:cols w:space="708"/>
          <w:titlePg/>
          <w:docGrid w:linePitch="360"/>
        </w:sectPr>
      </w:pPr>
    </w:p>
    <w:p w14:paraId="52F4D384" w14:textId="6A7566E0" w:rsidR="00D15712" w:rsidRPr="00A35BF2" w:rsidRDefault="00D15712" w:rsidP="00D15712">
      <w:r w:rsidRPr="00573A83">
        <w:rPr>
          <w:b/>
        </w:rPr>
        <w:lastRenderedPageBreak/>
        <w:t xml:space="preserve">Lesweek </w:t>
      </w:r>
      <w:r>
        <w:rPr>
          <w:b/>
        </w:rPr>
        <w:t>22</w:t>
      </w:r>
      <w:r w:rsidRPr="111D8A5E">
        <w:rPr>
          <w:b/>
        </w:rPr>
        <w:t>:</w:t>
      </w:r>
      <w:r>
        <w:tab/>
        <w:t>29/05</w:t>
      </w:r>
      <w:r w:rsidRPr="00A35BF2">
        <w:t xml:space="preserve"> </w:t>
      </w:r>
      <w:r>
        <w:t>– 4/06</w:t>
      </w:r>
    </w:p>
    <w:tbl>
      <w:tblPr>
        <w:tblW w:w="1372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3402"/>
        <w:gridCol w:w="7313"/>
      </w:tblGrid>
      <w:tr w:rsidR="00D15712" w:rsidRPr="00E07440" w14:paraId="659F97EA"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56357B5" w14:textId="77777777" w:rsidR="00D15712" w:rsidRPr="00624563" w:rsidRDefault="00D15712">
            <w:pPr>
              <w:rPr>
                <w:b/>
                <w:bCs/>
                <w:lang w:val="fr-BE"/>
              </w:rPr>
            </w:pPr>
            <w:r w:rsidRPr="00624563">
              <w:rPr>
                <w:b/>
                <w:bCs/>
              </w:rPr>
              <w:t>Naam student</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1F286BAF" w14:textId="77777777" w:rsidR="00D15712" w:rsidRPr="00624563" w:rsidRDefault="00D15712">
            <w:pPr>
              <w:rPr>
                <w:b/>
                <w:bCs/>
                <w:lang w:val="fr-BE"/>
              </w:rPr>
            </w:pPr>
            <w:r w:rsidRPr="00624563">
              <w:rPr>
                <w:b/>
                <w:bCs/>
              </w:rPr>
              <w:t>Paginanummers in rapport</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tcPr>
          <w:p w14:paraId="6CB7E380" w14:textId="77777777" w:rsidR="00D15712" w:rsidRPr="00624563" w:rsidRDefault="00D15712">
            <w:pPr>
              <w:rPr>
                <w:b/>
                <w:bCs/>
                <w:lang w:val="nl-NL"/>
              </w:rPr>
            </w:pPr>
            <w:r w:rsidRPr="00624563">
              <w:rPr>
                <w:b/>
                <w:bCs/>
                <w:lang w:val="nl-NL"/>
              </w:rPr>
              <w:t>Taak (bijv. schrijven klad, verbeteren, volledig herschrijven, nakijken, ...)</w:t>
            </w:r>
          </w:p>
        </w:tc>
      </w:tr>
      <w:tr w:rsidR="00D15712" w:rsidRPr="00D00883" w14:paraId="038786F6"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693D3EF" w14:textId="77777777" w:rsidR="00D15712" w:rsidRPr="00D00883" w:rsidRDefault="00D15712">
            <w:pPr>
              <w:rPr>
                <w:lang w:val="fr-BE"/>
              </w:rPr>
            </w:pPr>
            <w:r>
              <w:t>Lennert De Geeter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0364F30" w14:textId="3BAECDA1" w:rsidR="00D15712" w:rsidRPr="00D00883" w:rsidRDefault="00596596">
            <w:pPr>
              <w:rPr>
                <w:lang w:val="fr-BE"/>
              </w:rPr>
            </w:pPr>
            <w:r>
              <w:rPr>
                <w:lang w:val="fr-BE"/>
              </w:rPr>
              <w:t>Alles</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E88DCB3" w14:textId="0874256F" w:rsidR="00D15712" w:rsidRPr="00D00883" w:rsidRDefault="00596596">
            <w:r>
              <w:t>Opmaak en taalkundige controle</w:t>
            </w:r>
          </w:p>
        </w:tc>
      </w:tr>
      <w:tr w:rsidR="00D15712" w:rsidRPr="00D00883" w14:paraId="3B206841"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1514D3C" w14:textId="77777777" w:rsidR="00D15712" w:rsidRPr="00D00883" w:rsidRDefault="00D15712">
            <w:pPr>
              <w:rPr>
                <w:lang w:val="fr-BE"/>
              </w:rPr>
            </w:pPr>
            <w:r>
              <w:t>Roy De Volder</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70C9D50" w14:textId="1114A65E" w:rsidR="00D15712" w:rsidRPr="00D00883" w:rsidRDefault="00DD340D">
            <w:pPr>
              <w:rPr>
                <w:lang w:val="fr-BE"/>
              </w:rPr>
            </w:pPr>
            <w:r>
              <w:rPr>
                <w:lang w:val="fr-BE"/>
              </w:rPr>
              <w:t xml:space="preserve">Alles </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29FBC77A" w14:textId="66E464BC" w:rsidR="00D15712" w:rsidRPr="008C6D2D" w:rsidRDefault="00DD340D">
            <w:r>
              <w:t>Controleren op fouten en opmaak</w:t>
            </w:r>
          </w:p>
        </w:tc>
      </w:tr>
      <w:tr w:rsidR="00D15712" w:rsidRPr="00D00883" w14:paraId="08550673" w14:textId="77777777">
        <w:trPr>
          <w:trHeight w:val="504"/>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654C4809" w14:textId="77777777" w:rsidR="00D15712" w:rsidRPr="00D00883" w:rsidRDefault="00D15712">
            <w:pPr>
              <w:rPr>
                <w:lang w:val="fr-BE"/>
              </w:rPr>
            </w:pPr>
            <w:r>
              <w:t>Jorik Van Dorpe</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A746F44" w14:textId="32BADDE1" w:rsidR="00D15712" w:rsidRPr="00D00883" w:rsidRDefault="00E15AB6">
            <w:pPr>
              <w:rPr>
                <w:lang w:val="fr-BE"/>
              </w:rPr>
            </w:pPr>
            <w:r>
              <w:rPr>
                <w:lang w:val="fr-BE"/>
              </w:rPr>
              <w:t>Pagina 45</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1FDD500F" w14:textId="74157962" w:rsidR="00D15712" w:rsidRPr="008C6D2D" w:rsidRDefault="00101AD3">
            <w:r>
              <w:t>Aanpassen programmatie hoofdstuk 3 en 4 en controleren op fouten</w:t>
            </w:r>
          </w:p>
        </w:tc>
      </w:tr>
      <w:tr w:rsidR="00D15712" w:rsidRPr="00E07440" w14:paraId="65909787" w14:textId="77777777">
        <w:trPr>
          <w:trHeight w:val="518"/>
          <w:tblCellSpacing w:w="15" w:type="dxa"/>
        </w:trPr>
        <w:tc>
          <w:tcPr>
            <w:tcW w:w="2960"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40E529B1" w14:textId="77777777" w:rsidR="00D15712" w:rsidRPr="00D00883" w:rsidRDefault="00D15712">
            <w:pPr>
              <w:rPr>
                <w:lang w:val="fr-BE"/>
              </w:rPr>
            </w:pPr>
            <w:r>
              <w:t>Lukas Verschraegen</w:t>
            </w:r>
          </w:p>
        </w:tc>
        <w:tc>
          <w:tcPr>
            <w:tcW w:w="3372"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327D42D1" w14:textId="09D865EA" w:rsidR="00D15712" w:rsidRPr="00D00883" w:rsidRDefault="00C66AC9">
            <w:pPr>
              <w:rPr>
                <w:lang w:val="fr-BE"/>
              </w:rPr>
            </w:pPr>
            <w:r>
              <w:rPr>
                <w:lang w:val="fr-BE"/>
              </w:rPr>
              <w:t>Alles</w:t>
            </w:r>
          </w:p>
        </w:tc>
        <w:tc>
          <w:tcPr>
            <w:tcW w:w="7268" w:type="dxa"/>
            <w:tcBorders>
              <w:top w:val="single" w:sz="6" w:space="0" w:color="CCCCCC"/>
              <w:left w:val="single" w:sz="6" w:space="0" w:color="CCCCCC"/>
              <w:bottom w:val="single" w:sz="6" w:space="0" w:color="CCCCCC"/>
              <w:right w:val="single" w:sz="6" w:space="0" w:color="CCCCCC"/>
            </w:tcBorders>
            <w:shd w:val="clear" w:color="auto" w:fill="FFFFFF" w:themeFill="background1"/>
            <w:vAlign w:val="center"/>
            <w:hideMark/>
          </w:tcPr>
          <w:p w14:paraId="0A792BC3" w14:textId="4E4FB81D" w:rsidR="00D15712" w:rsidRPr="00EA51B4" w:rsidRDefault="00C66AC9">
            <w:pPr>
              <w:rPr>
                <w:lang w:val="nl-NL"/>
              </w:rPr>
            </w:pPr>
            <w:r>
              <w:rPr>
                <w:lang w:val="nl-NL"/>
              </w:rPr>
              <w:t xml:space="preserve">Opmaak </w:t>
            </w:r>
            <w:r w:rsidR="00596596">
              <w:rPr>
                <w:lang w:val="nl-NL"/>
              </w:rPr>
              <w:t>netjes</w:t>
            </w:r>
            <w:r>
              <w:rPr>
                <w:lang w:val="nl-NL"/>
              </w:rPr>
              <w:t xml:space="preserve"> plaatsen en helpen controleren op fouten</w:t>
            </w:r>
          </w:p>
        </w:tc>
      </w:tr>
    </w:tbl>
    <w:p w14:paraId="5DADA25F" w14:textId="77777777" w:rsidR="00804160" w:rsidRPr="00730C8F" w:rsidRDefault="00804160" w:rsidP="00995550">
      <w:pPr>
        <w:sectPr w:rsidR="00804160" w:rsidRPr="00730C8F" w:rsidSect="00641A35">
          <w:pgSz w:w="16838" w:h="11906" w:orient="landscape"/>
          <w:pgMar w:top="1417" w:right="1417" w:bottom="1417" w:left="1417" w:header="708" w:footer="708" w:gutter="0"/>
          <w:cols w:space="708"/>
          <w:titlePg/>
          <w:docGrid w:linePitch="360"/>
        </w:sectPr>
      </w:pPr>
    </w:p>
    <w:p w14:paraId="50850881" w14:textId="77777777" w:rsidR="00AC66F5" w:rsidRDefault="00AC66F5" w:rsidP="00995550">
      <w:pPr>
        <w:rPr>
          <w:lang w:val="nl-NL"/>
        </w:rPr>
        <w:sectPr w:rsidR="00AC66F5" w:rsidSect="00995550">
          <w:footerReference w:type="first" r:id="rId109"/>
          <w:pgSz w:w="11906" w:h="16838"/>
          <w:pgMar w:top="1417" w:right="1417" w:bottom="1417" w:left="1417" w:header="708" w:footer="708" w:gutter="0"/>
          <w:cols w:space="708"/>
          <w:titlePg/>
          <w:docGrid w:linePitch="360"/>
        </w:sectPr>
      </w:pPr>
    </w:p>
    <w:p w14:paraId="423A6C9B" w14:textId="6CBF52E7" w:rsidR="00AC66F5" w:rsidRPr="00F94C4D" w:rsidRDefault="00AC66F5" w:rsidP="00AC66F5">
      <w:pPr>
        <w:rPr>
          <w:sz w:val="28"/>
          <w:szCs w:val="24"/>
          <w:lang w:val="nl-NL"/>
        </w:rPr>
      </w:pPr>
      <w:r>
        <w:rPr>
          <w:b/>
          <w:noProof/>
        </w:rPr>
        <w:lastRenderedPageBreak/>
        <mc:AlternateContent>
          <mc:Choice Requires="wps">
            <w:drawing>
              <wp:anchor distT="0" distB="0" distL="114300" distR="114300" simplePos="0" relativeHeight="251658247" behindDoc="1" locked="0" layoutInCell="1" allowOverlap="1" wp14:anchorId="57BB479D" wp14:editId="7B6C88F1">
                <wp:simplePos x="0" y="0"/>
                <wp:positionH relativeFrom="column">
                  <wp:posOffset>-937684</wp:posOffset>
                </wp:positionH>
                <wp:positionV relativeFrom="paragraph">
                  <wp:posOffset>-1022138</wp:posOffset>
                </wp:positionV>
                <wp:extent cx="8129270" cy="10241003"/>
                <wp:effectExtent l="0" t="0" r="5080" b="8255"/>
                <wp:wrapNone/>
                <wp:docPr id="28" name="Vrije vorm: vorm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29270" cy="1024100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D2DDF1"/>
                        </a:solidFill>
                        <a:ln w="12700">
                          <a:miter lim="400000"/>
                        </a:ln>
                      </wps:spPr>
                      <wps:bodyPr lIns="38100" tIns="38100" rIns="38100" bIns="38100" anchor="ctr"/>
                    </wps:wsp>
                  </a:graphicData>
                </a:graphic>
              </wp:anchor>
            </w:drawing>
          </mc:Choice>
          <mc:Fallback>
            <w:pict>
              <v:shape w14:anchorId="18899D6F" id="Vrije vorm: vorm 28" o:spid="_x0000_s1026" alt="&quot;&quot;" style="position:absolute;margin-left:-73.85pt;margin-top:-80.5pt;width:640.1pt;height:806.4pt;z-index:-251658233;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" path="m,14678r,6922l21600,3032,21600,,17075,,,14678xe" fillcolor="#d2ddf1" stroked="f" strokeweight="1pt">
                <v:stroke miterlimit="4" joinstyle="miter"/>
                <v:path arrowok="t" o:extrusionok="f" o:connecttype="custom" o:connectlocs="4064635,5120502;4064635,5120502;4064635,5120502;4064635,5120502" o:connectangles="0,90,180,270"/>
              </v:shape>
            </w:pict>
          </mc:Fallback>
        </mc:AlternateContent>
      </w:r>
      <w:r>
        <w:rPr>
          <w:b/>
          <w:noProof/>
        </w:rPr>
        <mc:AlternateContent>
          <mc:Choice Requires="wpg">
            <w:drawing>
              <wp:anchor distT="0" distB="0" distL="114300" distR="114300" simplePos="0" relativeHeight="251658246" behindDoc="1" locked="0" layoutInCell="1" allowOverlap="1" wp14:anchorId="7D9C30B7" wp14:editId="50A23F8B">
                <wp:simplePos x="0" y="0"/>
                <wp:positionH relativeFrom="column">
                  <wp:posOffset>-930275</wp:posOffset>
                </wp:positionH>
                <wp:positionV relativeFrom="paragraph">
                  <wp:posOffset>-922655</wp:posOffset>
                </wp:positionV>
                <wp:extent cx="7772400" cy="10831830"/>
                <wp:effectExtent l="0" t="0" r="0" b="26670"/>
                <wp:wrapNone/>
                <wp:docPr id="29" name="Groe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831830"/>
                          <a:chOff x="0" y="0"/>
                          <a:chExt cx="7771132" cy="10053322"/>
                        </a:xfrm>
                      </wpg:grpSpPr>
                      <wps:wsp>
                        <wps:cNvPr id="30" name="Vorm"/>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rgbClr val="3BB497"/>
                          </a:solidFill>
                          <a:ln w="12700">
                            <a:solidFill>
                              <a:srgbClr val="E73E1C"/>
                            </a:solidFill>
                            <a:miter lim="400000"/>
                          </a:ln>
                        </wps:spPr>
                        <wps:bodyPr lIns="38100" tIns="38100" rIns="38100" bIns="38100" anchor="ctr"/>
                      </wps:wsp>
                      <wps:wsp>
                        <wps:cNvPr id="31" name="Driehoek"/>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9639B"/>
                          </a:solidFill>
                          <a:ln w="12700">
                            <a:solidFill>
                              <a:srgbClr val="09639B"/>
                            </a:solidFill>
                            <a:miter lim="400000"/>
                          </a:ln>
                        </wps:spPr>
                        <wps:bodyPr lIns="38100" tIns="38100" rIns="38100" bIns="38100" anchor="ctr"/>
                      </wps:wsp>
                      <wps:wsp>
                        <wps:cNvPr id="32" name="Vorm"/>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E73E1C"/>
                          </a:solidFill>
                          <a:ln w="12700">
                            <a:miter lim="400000"/>
                          </a:ln>
                        </wps:spPr>
                        <wps:bodyPr lIns="38100" tIns="38100" rIns="38100" bIns="38100" anchor="ctr"/>
                      </wps:wsp>
                    </wpg:wgp>
                  </a:graphicData>
                </a:graphic>
              </wp:anchor>
            </w:drawing>
          </mc:Choice>
          <mc:Fallback>
            <w:pict>
              <v:group w14:anchorId="4B269F52" id="Groep 29" o:spid="_x0000_s1026" alt="&quot;&quot;" style="position:absolute;margin-left:-73.25pt;margin-top:-72.65pt;width:612pt;height:852.9pt;z-index:-251658234"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">
                <v:shape id="Vorm"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" path="m,10687l,21600r1769,l21600,6148,13712,,,10687xe" fillcolor="#3bb497" strokecolor="#e73e1c" strokeweight="1pt">
                  <v:stroke miterlimit="4" joinstyle="miter"/>
                  <v:path arrowok="t" o:extrusionok="f" o:connecttype="custom" o:connectlocs="2922906,3750311;2922906,3750311;2922906,3750311;2922906,3750311" o:connectangles="0,90,180,270"/>
                </v:shape>
                <v:shape id="Driehoek"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" path="m,21600l21600,10802,,,,21600xe" fillcolor="#09639b" strokecolor="#09639b" strokeweight="1pt">
                  <v:stroke miterlimit="4" joinstyle="miter"/>
                  <v:path arrowok="t" o:extrusionok="f" o:connecttype="custom" o:connectlocs="1953896,3908426;1953896,3908426;1953896,3908426;1953896,3908426" o:connectangles="0,90,180,270"/>
                </v:shape>
                <v:shape id="Vorm"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" path="m,14678r,6922l21600,3032,21600,,17075,,,14678xe" fillcolor="#e73e1c" stroked="f" strokeweight="1pt">
                  <v:stroke miterlimit="4" joinstyle="miter"/>
                  <v:path arrowok="t" o:extrusionok="f" o:connecttype="custom" o:connectlocs="3885566,4519931;3885566,4519931;3885566,4519931;3885566,4519931" o:connectangles="0,90,180,270"/>
                </v:shape>
              </v:group>
            </w:pict>
          </mc:Fallback>
        </mc:AlternateContent>
      </w:r>
    </w:p>
    <w:p w14:paraId="5665438F" w14:textId="77777777" w:rsidR="00AC66F5" w:rsidRDefault="00AC66F5" w:rsidP="00AC66F5">
      <w:pPr>
        <w:pStyle w:val="Titel"/>
        <w:jc w:val="center"/>
        <w:rPr>
          <w:lang w:val="nl-NL"/>
        </w:rPr>
      </w:pPr>
    </w:p>
    <w:p w14:paraId="05DDA935" w14:textId="77777777" w:rsidR="00AC66F5" w:rsidRDefault="00AC66F5" w:rsidP="00AC66F5">
      <w:pPr>
        <w:pStyle w:val="Titel"/>
        <w:jc w:val="center"/>
        <w:rPr>
          <w:lang w:val="nl-NL"/>
        </w:rPr>
      </w:pPr>
    </w:p>
    <w:p w14:paraId="23B10B15" w14:textId="77777777" w:rsidR="00AC66F5" w:rsidRDefault="00AC66F5" w:rsidP="00AC66F5">
      <w:pPr>
        <w:pStyle w:val="Titel"/>
        <w:jc w:val="center"/>
        <w:rPr>
          <w:lang w:val="nl-NL"/>
        </w:rPr>
      </w:pPr>
    </w:p>
    <w:p w14:paraId="5A02DA47" w14:textId="77777777" w:rsidR="00AC66F5" w:rsidRDefault="00AC66F5" w:rsidP="00AC66F5">
      <w:pPr>
        <w:pStyle w:val="Titel"/>
        <w:jc w:val="center"/>
        <w:rPr>
          <w:lang w:val="nl-NL"/>
        </w:rPr>
      </w:pPr>
    </w:p>
    <w:p w14:paraId="3A7CB1BB" w14:textId="77777777" w:rsidR="00AC66F5" w:rsidRDefault="00AC66F5" w:rsidP="00AC66F5">
      <w:pPr>
        <w:pStyle w:val="Titel"/>
        <w:jc w:val="center"/>
        <w:rPr>
          <w:lang w:val="nl-NL"/>
        </w:rPr>
      </w:pPr>
    </w:p>
    <w:p w14:paraId="5CBB27E7" w14:textId="77777777" w:rsidR="00AC66F5" w:rsidRDefault="00AC66F5" w:rsidP="00AC66F5">
      <w:pPr>
        <w:pStyle w:val="Titel"/>
        <w:jc w:val="center"/>
        <w:rPr>
          <w:lang w:val="nl-NL"/>
        </w:rPr>
      </w:pPr>
    </w:p>
    <w:p w14:paraId="12F6A203" w14:textId="77777777" w:rsidR="00AC66F5" w:rsidRDefault="00AC66F5" w:rsidP="00AC66F5">
      <w:pPr>
        <w:pStyle w:val="Titel"/>
        <w:jc w:val="center"/>
        <w:rPr>
          <w:lang w:val="nl-NL"/>
        </w:rPr>
      </w:pPr>
    </w:p>
    <w:p w14:paraId="1AB1FF72" w14:textId="3CB752F3" w:rsidR="00AC66F5" w:rsidRDefault="00AC66F5" w:rsidP="00AC66F5">
      <w:pPr>
        <w:pStyle w:val="Titel"/>
        <w:jc w:val="center"/>
        <w:rPr>
          <w:lang w:val="nl-NL"/>
        </w:rPr>
      </w:pPr>
    </w:p>
    <w:p w14:paraId="39A16E4A" w14:textId="02112683" w:rsidR="00AC66F5" w:rsidRDefault="00AC66F5" w:rsidP="00AC66F5">
      <w:pPr>
        <w:rPr>
          <w:lang w:val="nl-NL"/>
        </w:rPr>
      </w:pPr>
    </w:p>
    <w:p w14:paraId="0110D75E" w14:textId="77777777" w:rsidR="00AC66F5" w:rsidRDefault="00AC66F5" w:rsidP="00AC66F5">
      <w:pPr>
        <w:rPr>
          <w:lang w:val="nl-NL"/>
        </w:rPr>
      </w:pPr>
    </w:p>
    <w:p w14:paraId="7E22D363" w14:textId="77777777" w:rsidR="00AC66F5" w:rsidRDefault="00AC66F5" w:rsidP="00AC66F5">
      <w:pPr>
        <w:rPr>
          <w:lang w:val="nl-NL"/>
        </w:rPr>
      </w:pPr>
    </w:p>
    <w:p w14:paraId="19147D8C" w14:textId="77777777" w:rsidR="00AC66F5" w:rsidRDefault="00AC66F5" w:rsidP="00AC66F5">
      <w:pPr>
        <w:rPr>
          <w:lang w:val="nl-NL"/>
        </w:rPr>
      </w:pPr>
    </w:p>
    <w:p w14:paraId="4221172F" w14:textId="77777777" w:rsidR="00AC66F5" w:rsidRDefault="00AC66F5" w:rsidP="00AC66F5">
      <w:pPr>
        <w:rPr>
          <w:lang w:val="nl-NL"/>
        </w:rPr>
      </w:pPr>
    </w:p>
    <w:p w14:paraId="0A83502D" w14:textId="77777777" w:rsidR="00AC66F5" w:rsidRDefault="00AC66F5" w:rsidP="00AC66F5">
      <w:pPr>
        <w:rPr>
          <w:lang w:val="nl-NL"/>
        </w:rPr>
      </w:pPr>
    </w:p>
    <w:p w14:paraId="6AA7899D" w14:textId="77777777" w:rsidR="00AC66F5" w:rsidRDefault="00AC66F5" w:rsidP="00AC66F5">
      <w:pPr>
        <w:rPr>
          <w:lang w:val="nl-NL"/>
        </w:rPr>
      </w:pPr>
    </w:p>
    <w:p w14:paraId="38573FE0" w14:textId="6D45C496" w:rsidR="00AC66F5" w:rsidRDefault="00AC66F5" w:rsidP="00AC66F5">
      <w:pPr>
        <w:rPr>
          <w:lang w:val="nl-NL"/>
        </w:rPr>
      </w:pPr>
    </w:p>
    <w:p w14:paraId="063A472D" w14:textId="77777777" w:rsidR="00AC66F5" w:rsidRDefault="00AC66F5" w:rsidP="00AC66F5">
      <w:pPr>
        <w:rPr>
          <w:lang w:val="nl-NL"/>
        </w:rPr>
      </w:pPr>
    </w:p>
    <w:p w14:paraId="09647046" w14:textId="77777777" w:rsidR="00995550" w:rsidRPr="00995550" w:rsidRDefault="00995550" w:rsidP="00995550">
      <w:pPr>
        <w:rPr>
          <w:lang w:val="nl-NL"/>
        </w:rPr>
      </w:pPr>
    </w:p>
    <w:sectPr w:rsidR="00995550" w:rsidRPr="00995550" w:rsidSect="00995550">
      <w:footerReference w:type="first" r:id="rId11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E4284" w14:textId="77777777" w:rsidR="00D54859" w:rsidRDefault="00D54859" w:rsidP="009D7AA2">
      <w:pPr>
        <w:spacing w:before="0" w:after="0" w:line="240" w:lineRule="auto"/>
      </w:pPr>
      <w:r>
        <w:separator/>
      </w:r>
    </w:p>
  </w:endnote>
  <w:endnote w:type="continuationSeparator" w:id="0">
    <w:p w14:paraId="35F4A84C" w14:textId="77777777" w:rsidR="00D54859" w:rsidRDefault="00D54859" w:rsidP="009D7AA2">
      <w:pPr>
        <w:spacing w:before="0" w:after="0" w:line="240" w:lineRule="auto"/>
      </w:pPr>
      <w:r>
        <w:continuationSeparator/>
      </w:r>
    </w:p>
  </w:endnote>
  <w:endnote w:type="continuationNotice" w:id="1">
    <w:p w14:paraId="5F84D0AF" w14:textId="77777777" w:rsidR="00D54859" w:rsidRDefault="00D5485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E05A7" w14:textId="5E7EFFA4" w:rsidR="009D7AA2" w:rsidRDefault="009D7AA2">
    <w:pPr>
      <w:pStyle w:val="Voettekst"/>
    </w:pPr>
    <w:r>
      <w:fldChar w:fldCharType="begin"/>
    </w:r>
    <w:r w:rsidRPr="00A75BB2">
      <w:rPr>
        <w:lang w:val="nl-NL"/>
      </w:rPr>
      <w:instrText xml:space="preserve"> STYLEREF  "Kop 1"  \* MERGEFORMAT </w:instrText>
    </w:r>
    <w:r>
      <w:fldChar w:fldCharType="separate"/>
    </w:r>
    <w:r w:rsidR="00732DD9">
      <w:rPr>
        <w:noProof/>
        <w:lang w:val="nl-NL"/>
      </w:rPr>
      <w:t>Onderzoek</w:t>
    </w:r>
    <w:r>
      <w:fldChar w:fldCharType="end"/>
    </w:r>
    <w:r w:rsidRPr="00A75BB2">
      <w:rPr>
        <w:lang w:val="nl-NL"/>
      </w:rPr>
      <w:tab/>
    </w:r>
    <w:r w:rsidR="0009092E">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FB65" w14:textId="52066A2A" w:rsidR="00F6479F" w:rsidRDefault="00F6479F">
    <w:pPr>
      <w:pStyle w:val="Voettekst"/>
    </w:pP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2A9C0" w14:textId="4D770C02" w:rsidR="00CD1812" w:rsidRDefault="00CD1812">
    <w:pPr>
      <w:pStyle w:val="Voettekst"/>
    </w:pPr>
    <w:r>
      <w:tab/>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196A" w14:textId="2662D40C" w:rsidR="001A3C49" w:rsidRDefault="001A3C49">
    <w:pPr>
      <w:pStyle w:val="Voettekst"/>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7D116" w14:textId="5F3E7AA3" w:rsidR="003D0C3D" w:rsidRDefault="003D0C3D">
    <w:pPr>
      <w:pStyle w:val="Voettekst"/>
    </w:pPr>
    <w:r>
      <w:tab/>
    </w:r>
    <w:r>
      <w:tab/>
    </w:r>
    <w:r>
      <w:fldChar w:fldCharType="begin"/>
    </w:r>
    <w:r>
      <w:instrText>PAGE   \* MERGEFORMAT</w:instrText>
    </w:r>
    <w:r>
      <w:fldChar w:fldCharType="separate"/>
    </w:r>
    <w:r>
      <w:rPr>
        <w:lang w:val="nl-NL"/>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AC79" w14:textId="7B560578" w:rsidR="007E33A1" w:rsidRDefault="007E33A1">
    <w:pPr>
      <w:pStyle w:val="Voettekst"/>
    </w:pPr>
    <w:r>
      <w:rPr>
        <w:lang w:val="nl-NL"/>
      </w:rPr>
      <w:tab/>
    </w:r>
    <w:r w:rsidRPr="00A75BB2">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756F7" w14:textId="50B377E4" w:rsidR="00BD4155" w:rsidRDefault="00BD4155">
    <w:pPr>
      <w:pStyle w:val="Voettekst"/>
    </w:pPr>
    <w:r>
      <w:rPr>
        <w:lang w:val="nl-NL"/>
      </w:rPr>
      <w:tab/>
    </w:r>
    <w:r>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75259" w14:textId="6D8AC529" w:rsidR="00BD4155" w:rsidRDefault="00BD4155">
    <w:pPr>
      <w:pStyle w:val="Voettekst"/>
    </w:pP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20F2F" w14:textId="6E8CAF7D" w:rsidR="009C6D83" w:rsidRDefault="009C6D83" w:rsidP="008C06C2">
    <w:pPr>
      <w:pStyle w:val="Voettekst"/>
      <w:tabs>
        <w:tab w:val="left" w:pos="8724"/>
      </w:tabs>
    </w:pPr>
    <w:r>
      <w:tab/>
    </w:r>
    <w:r>
      <w:tab/>
    </w:r>
    <w:r w:rsidR="008C06C2">
      <w:tab/>
    </w:r>
    <w:r>
      <w:fldChar w:fldCharType="begin"/>
    </w:r>
    <w:r>
      <w:instrText>PAGE   \* MERGEFORMAT</w:instrText>
    </w:r>
    <w:r>
      <w:fldChar w:fldCharType="separate"/>
    </w:r>
    <w:r>
      <w:rPr>
        <w:lang w:val="nl-NL"/>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BEE62" w14:textId="745CC1F7" w:rsidR="00101FB4" w:rsidRDefault="008C06C2">
    <w:pPr>
      <w:pStyle w:val="Voettekst"/>
    </w:pPr>
    <w:r>
      <w:rPr>
        <w:lang w:val="nl-NL"/>
      </w:rPr>
      <w:tab/>
    </w:r>
    <w:r>
      <w:rPr>
        <w:lang w:val="nl-NL"/>
      </w:rPr>
      <w:tab/>
    </w:r>
    <w:r w:rsidR="00101FB4">
      <w:fldChar w:fldCharType="begin"/>
    </w:r>
    <w:r w:rsidR="00101FB4" w:rsidRPr="00A75BB2">
      <w:rPr>
        <w:lang w:val="nl-NL"/>
      </w:rPr>
      <w:instrText>PAGE   \* MERGEFORMAT</w:instrText>
    </w:r>
    <w:r w:rsidR="00101FB4">
      <w:fldChar w:fldCharType="separate"/>
    </w:r>
    <w:r w:rsidR="00101FB4">
      <w:rPr>
        <w:lang w:val="nl-NL"/>
      </w:rPr>
      <w:t>1</w:t>
    </w:r>
    <w:r w:rsidR="00101FB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EA5C" w14:textId="77777777" w:rsidR="008C06C2" w:rsidRDefault="008C06C2">
    <w:pPr>
      <w:pStyle w:val="Voettekst"/>
    </w:pPr>
    <w:r>
      <w:rPr>
        <w:lang w:val="nl-NL"/>
      </w:rPr>
      <w:tab/>
    </w:r>
    <w:r>
      <w:rPr>
        <w:lang w:val="nl-NL"/>
      </w:rPr>
      <w:tab/>
    </w:r>
    <w:r>
      <w:rPr>
        <w:lang w:val="nl-NL"/>
      </w:rPr>
      <w:tab/>
    </w:r>
    <w:r>
      <w:rPr>
        <w:lang w:val="nl-NL"/>
      </w:rPr>
      <w:tab/>
    </w:r>
    <w:r>
      <w:rPr>
        <w:lang w:val="nl-NL"/>
      </w:rPr>
      <w:tab/>
    </w:r>
    <w:r>
      <w:rPr>
        <w:lang w:val="nl-NL"/>
      </w:rPr>
      <w:tab/>
    </w:r>
    <w:r>
      <w:rPr>
        <w:lang w:val="nl-NL"/>
      </w:rPr>
      <w:tab/>
    </w:r>
    <w:r>
      <w:rPr>
        <w:lang w:val="nl-NL"/>
      </w:rPr>
      <w:tab/>
    </w:r>
    <w:r>
      <w:rPr>
        <w:lang w:val="nl-NL"/>
      </w:rPr>
      <w:tab/>
    </w:r>
    <w:r>
      <w:fldChar w:fldCharType="begin"/>
    </w:r>
    <w:r w:rsidRPr="00A75BB2">
      <w:rPr>
        <w:lang w:val="nl-NL"/>
      </w:rPr>
      <w:instrText>PAGE   \* MERGEFORMAT</w:instrText>
    </w:r>
    <w:r>
      <w:fldChar w:fldCharType="separate"/>
    </w:r>
    <w:r>
      <w:rPr>
        <w:lang w:val="nl-NL"/>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6145" w14:textId="3AA1B39B" w:rsidR="008C06C2" w:rsidRDefault="008C06C2" w:rsidP="008C06C2">
    <w:pPr>
      <w:pStyle w:val="Voettekst"/>
      <w:tabs>
        <w:tab w:val="left" w:pos="8724"/>
      </w:tabs>
    </w:pPr>
    <w:r>
      <w:tab/>
    </w:r>
    <w:r>
      <w:tab/>
    </w:r>
    <w:r>
      <w:tab/>
    </w:r>
    <w:r>
      <w:tab/>
    </w:r>
    <w:r>
      <w:tab/>
    </w:r>
    <w:r>
      <w:tab/>
    </w:r>
    <w:r>
      <w:tab/>
    </w:r>
    <w:r>
      <w:tab/>
    </w:r>
    <w:r>
      <w:tab/>
    </w:r>
    <w:r>
      <w:tab/>
    </w:r>
    <w:r>
      <w:fldChar w:fldCharType="begin"/>
    </w:r>
    <w:r>
      <w:instrText>PAGE   \* MERGEFORMAT</w:instrText>
    </w:r>
    <w:r>
      <w:fldChar w:fldCharType="separate"/>
    </w:r>
    <w:r>
      <w:rPr>
        <w:lang w:val="nl-N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515BD" w14:textId="77777777" w:rsidR="00D54859" w:rsidRDefault="00D54859" w:rsidP="009D7AA2">
      <w:pPr>
        <w:spacing w:before="0" w:after="0" w:line="240" w:lineRule="auto"/>
      </w:pPr>
      <w:r>
        <w:separator/>
      </w:r>
    </w:p>
  </w:footnote>
  <w:footnote w:type="continuationSeparator" w:id="0">
    <w:p w14:paraId="7372FEEA" w14:textId="77777777" w:rsidR="00D54859" w:rsidRDefault="00D54859" w:rsidP="009D7AA2">
      <w:pPr>
        <w:spacing w:before="0" w:after="0" w:line="240" w:lineRule="auto"/>
      </w:pPr>
      <w:r>
        <w:continuationSeparator/>
      </w:r>
    </w:p>
  </w:footnote>
  <w:footnote w:type="continuationNotice" w:id="1">
    <w:p w14:paraId="2BEBD843" w14:textId="77777777" w:rsidR="00D54859" w:rsidRDefault="00D5485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735BE"/>
    <w:multiLevelType w:val="hybridMultilevel"/>
    <w:tmpl w:val="093A5B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7F06546"/>
    <w:multiLevelType w:val="hybridMultilevel"/>
    <w:tmpl w:val="E8824328"/>
    <w:lvl w:ilvl="0" w:tplc="9EF0DDEA">
      <w:start w:val="1"/>
      <w:numFmt w:val="bullet"/>
      <w:pStyle w:val="Opsomming2"/>
      <w:lvlText w:val="o"/>
      <w:lvlJc w:val="left"/>
      <w:pPr>
        <w:ind w:left="1004" w:hanging="360"/>
      </w:pPr>
      <w:rPr>
        <w:rFonts w:ascii="Courier New" w:hAnsi="Courier New" w:cs="Courier New" w:hint="default"/>
      </w:rPr>
    </w:lvl>
    <w:lvl w:ilvl="1" w:tplc="080C0003" w:tentative="1">
      <w:start w:val="1"/>
      <w:numFmt w:val="bullet"/>
      <w:lvlText w:val="o"/>
      <w:lvlJc w:val="left"/>
      <w:pPr>
        <w:ind w:left="1724" w:hanging="360"/>
      </w:pPr>
      <w:rPr>
        <w:rFonts w:ascii="Courier New" w:hAnsi="Courier New" w:cs="Courier New" w:hint="default"/>
      </w:rPr>
    </w:lvl>
    <w:lvl w:ilvl="2" w:tplc="080C0005" w:tentative="1">
      <w:start w:val="1"/>
      <w:numFmt w:val="bullet"/>
      <w:lvlText w:val=""/>
      <w:lvlJc w:val="left"/>
      <w:pPr>
        <w:ind w:left="2444" w:hanging="360"/>
      </w:pPr>
      <w:rPr>
        <w:rFonts w:ascii="Wingdings" w:hAnsi="Wingdings" w:hint="default"/>
      </w:rPr>
    </w:lvl>
    <w:lvl w:ilvl="3" w:tplc="080C0001" w:tentative="1">
      <w:start w:val="1"/>
      <w:numFmt w:val="bullet"/>
      <w:lvlText w:val=""/>
      <w:lvlJc w:val="left"/>
      <w:pPr>
        <w:ind w:left="3164" w:hanging="360"/>
      </w:pPr>
      <w:rPr>
        <w:rFonts w:ascii="Symbol" w:hAnsi="Symbol" w:hint="default"/>
      </w:rPr>
    </w:lvl>
    <w:lvl w:ilvl="4" w:tplc="080C0003" w:tentative="1">
      <w:start w:val="1"/>
      <w:numFmt w:val="bullet"/>
      <w:lvlText w:val="o"/>
      <w:lvlJc w:val="left"/>
      <w:pPr>
        <w:ind w:left="3884" w:hanging="360"/>
      </w:pPr>
      <w:rPr>
        <w:rFonts w:ascii="Courier New" w:hAnsi="Courier New" w:cs="Courier New" w:hint="default"/>
      </w:rPr>
    </w:lvl>
    <w:lvl w:ilvl="5" w:tplc="080C0005" w:tentative="1">
      <w:start w:val="1"/>
      <w:numFmt w:val="bullet"/>
      <w:lvlText w:val=""/>
      <w:lvlJc w:val="left"/>
      <w:pPr>
        <w:ind w:left="4604" w:hanging="360"/>
      </w:pPr>
      <w:rPr>
        <w:rFonts w:ascii="Wingdings" w:hAnsi="Wingdings" w:hint="default"/>
      </w:rPr>
    </w:lvl>
    <w:lvl w:ilvl="6" w:tplc="080C0001" w:tentative="1">
      <w:start w:val="1"/>
      <w:numFmt w:val="bullet"/>
      <w:lvlText w:val=""/>
      <w:lvlJc w:val="left"/>
      <w:pPr>
        <w:ind w:left="5324" w:hanging="360"/>
      </w:pPr>
      <w:rPr>
        <w:rFonts w:ascii="Symbol" w:hAnsi="Symbol" w:hint="default"/>
      </w:rPr>
    </w:lvl>
    <w:lvl w:ilvl="7" w:tplc="080C0003" w:tentative="1">
      <w:start w:val="1"/>
      <w:numFmt w:val="bullet"/>
      <w:lvlText w:val="o"/>
      <w:lvlJc w:val="left"/>
      <w:pPr>
        <w:ind w:left="6044" w:hanging="360"/>
      </w:pPr>
      <w:rPr>
        <w:rFonts w:ascii="Courier New" w:hAnsi="Courier New" w:cs="Courier New" w:hint="default"/>
      </w:rPr>
    </w:lvl>
    <w:lvl w:ilvl="8" w:tplc="080C0005" w:tentative="1">
      <w:start w:val="1"/>
      <w:numFmt w:val="bullet"/>
      <w:lvlText w:val=""/>
      <w:lvlJc w:val="left"/>
      <w:pPr>
        <w:ind w:left="6764" w:hanging="360"/>
      </w:pPr>
      <w:rPr>
        <w:rFonts w:ascii="Wingdings" w:hAnsi="Wingdings" w:hint="default"/>
      </w:rPr>
    </w:lvl>
  </w:abstractNum>
  <w:abstractNum w:abstractNumId="2" w15:restartNumberingAfterBreak="0">
    <w:nsid w:val="28557AA2"/>
    <w:multiLevelType w:val="hybridMultilevel"/>
    <w:tmpl w:val="ECD8C10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4B420D5"/>
    <w:multiLevelType w:val="multilevel"/>
    <w:tmpl w:val="BBECE16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4" w15:restartNumberingAfterBreak="0">
    <w:nsid w:val="35DB5099"/>
    <w:multiLevelType w:val="hybridMultilevel"/>
    <w:tmpl w:val="91A04C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6D7C4D"/>
    <w:multiLevelType w:val="hybridMultilevel"/>
    <w:tmpl w:val="C324EF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F043B7A"/>
    <w:multiLevelType w:val="hybridMultilevel"/>
    <w:tmpl w:val="D862D1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3FD50B4"/>
    <w:multiLevelType w:val="hybridMultilevel"/>
    <w:tmpl w:val="BAA28914"/>
    <w:lvl w:ilvl="0" w:tplc="1E5ADBF4">
      <w:start w:val="1"/>
      <w:numFmt w:val="bullet"/>
      <w:pStyle w:val="Opsomming1"/>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D95703C"/>
    <w:multiLevelType w:val="hybridMultilevel"/>
    <w:tmpl w:val="1696C8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62680015">
    <w:abstractNumId w:val="3"/>
  </w:num>
  <w:num w:numId="2" w16cid:durableId="1550341514">
    <w:abstractNumId w:val="7"/>
  </w:num>
  <w:num w:numId="3" w16cid:durableId="253127597">
    <w:abstractNumId w:val="1"/>
  </w:num>
  <w:num w:numId="4" w16cid:durableId="33384157">
    <w:abstractNumId w:val="8"/>
  </w:num>
  <w:num w:numId="5" w16cid:durableId="714547746">
    <w:abstractNumId w:val="4"/>
  </w:num>
  <w:num w:numId="6" w16cid:durableId="1067802524">
    <w:abstractNumId w:val="2"/>
  </w:num>
  <w:num w:numId="7" w16cid:durableId="217399675">
    <w:abstractNumId w:val="0"/>
  </w:num>
  <w:num w:numId="8" w16cid:durableId="1146972963">
    <w:abstractNumId w:val="6"/>
  </w:num>
  <w:num w:numId="9" w16cid:durableId="721638327">
    <w:abstractNumId w:val="5"/>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kas Verschraegen">
    <w15:presenceInfo w15:providerId="AD" w15:userId="S::lukas.verschraegen@student.odisee.be::5db9e9bc-eac4-46ea-90fb-3a83a4359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AA2"/>
    <w:rsid w:val="00000012"/>
    <w:rsid w:val="00000CDD"/>
    <w:rsid w:val="00000EE3"/>
    <w:rsid w:val="0000122A"/>
    <w:rsid w:val="000013B9"/>
    <w:rsid w:val="000020CC"/>
    <w:rsid w:val="000027FD"/>
    <w:rsid w:val="000035C6"/>
    <w:rsid w:val="00003B0B"/>
    <w:rsid w:val="0000433E"/>
    <w:rsid w:val="000048F1"/>
    <w:rsid w:val="0000494D"/>
    <w:rsid w:val="00004B50"/>
    <w:rsid w:val="00005C6F"/>
    <w:rsid w:val="00006536"/>
    <w:rsid w:val="00007D86"/>
    <w:rsid w:val="00007E8A"/>
    <w:rsid w:val="0001021A"/>
    <w:rsid w:val="000108AF"/>
    <w:rsid w:val="00010B46"/>
    <w:rsid w:val="00010C14"/>
    <w:rsid w:val="000112CF"/>
    <w:rsid w:val="00011D09"/>
    <w:rsid w:val="0001274F"/>
    <w:rsid w:val="000127FA"/>
    <w:rsid w:val="00015EBC"/>
    <w:rsid w:val="00016893"/>
    <w:rsid w:val="00016E06"/>
    <w:rsid w:val="000172BD"/>
    <w:rsid w:val="0002008F"/>
    <w:rsid w:val="00020893"/>
    <w:rsid w:val="0002124C"/>
    <w:rsid w:val="000218DB"/>
    <w:rsid w:val="000219A7"/>
    <w:rsid w:val="00021D24"/>
    <w:rsid w:val="00022007"/>
    <w:rsid w:val="000220B5"/>
    <w:rsid w:val="0002219A"/>
    <w:rsid w:val="00022A5B"/>
    <w:rsid w:val="00022B68"/>
    <w:rsid w:val="00022D48"/>
    <w:rsid w:val="00022EFC"/>
    <w:rsid w:val="0002390E"/>
    <w:rsid w:val="000244CB"/>
    <w:rsid w:val="0002484C"/>
    <w:rsid w:val="00024BFF"/>
    <w:rsid w:val="000254D9"/>
    <w:rsid w:val="00025948"/>
    <w:rsid w:val="000263FF"/>
    <w:rsid w:val="00026782"/>
    <w:rsid w:val="00026C03"/>
    <w:rsid w:val="00026E86"/>
    <w:rsid w:val="000278CA"/>
    <w:rsid w:val="00030DEB"/>
    <w:rsid w:val="00030E5F"/>
    <w:rsid w:val="00031020"/>
    <w:rsid w:val="0003256E"/>
    <w:rsid w:val="000326D5"/>
    <w:rsid w:val="00032AA3"/>
    <w:rsid w:val="00032EB8"/>
    <w:rsid w:val="00032EC9"/>
    <w:rsid w:val="0003308B"/>
    <w:rsid w:val="0003416D"/>
    <w:rsid w:val="00034A6F"/>
    <w:rsid w:val="00035247"/>
    <w:rsid w:val="0003534B"/>
    <w:rsid w:val="00035BDC"/>
    <w:rsid w:val="00036637"/>
    <w:rsid w:val="0003673F"/>
    <w:rsid w:val="000368F2"/>
    <w:rsid w:val="000375F0"/>
    <w:rsid w:val="00037A07"/>
    <w:rsid w:val="00037E7A"/>
    <w:rsid w:val="00037FB6"/>
    <w:rsid w:val="00040269"/>
    <w:rsid w:val="000404F8"/>
    <w:rsid w:val="00040517"/>
    <w:rsid w:val="00040E2F"/>
    <w:rsid w:val="000417B8"/>
    <w:rsid w:val="00041848"/>
    <w:rsid w:val="00041B84"/>
    <w:rsid w:val="00041BFC"/>
    <w:rsid w:val="0004235B"/>
    <w:rsid w:val="000423C9"/>
    <w:rsid w:val="00042FA1"/>
    <w:rsid w:val="0004301F"/>
    <w:rsid w:val="00043581"/>
    <w:rsid w:val="00044164"/>
    <w:rsid w:val="0004459A"/>
    <w:rsid w:val="0004468A"/>
    <w:rsid w:val="00044E02"/>
    <w:rsid w:val="00044EF2"/>
    <w:rsid w:val="00044F4D"/>
    <w:rsid w:val="00045261"/>
    <w:rsid w:val="00046034"/>
    <w:rsid w:val="00046755"/>
    <w:rsid w:val="00046979"/>
    <w:rsid w:val="00046D57"/>
    <w:rsid w:val="00047736"/>
    <w:rsid w:val="000477BE"/>
    <w:rsid w:val="00047F33"/>
    <w:rsid w:val="00050824"/>
    <w:rsid w:val="00050E7E"/>
    <w:rsid w:val="0005227B"/>
    <w:rsid w:val="000522D4"/>
    <w:rsid w:val="000524D5"/>
    <w:rsid w:val="000525C2"/>
    <w:rsid w:val="000528B9"/>
    <w:rsid w:val="00053D50"/>
    <w:rsid w:val="000542BF"/>
    <w:rsid w:val="00055C17"/>
    <w:rsid w:val="00055D34"/>
    <w:rsid w:val="00055F20"/>
    <w:rsid w:val="00056A8F"/>
    <w:rsid w:val="00056BB1"/>
    <w:rsid w:val="00057C21"/>
    <w:rsid w:val="0006049E"/>
    <w:rsid w:val="000609EA"/>
    <w:rsid w:val="00060C11"/>
    <w:rsid w:val="000612FB"/>
    <w:rsid w:val="00061E99"/>
    <w:rsid w:val="0006359B"/>
    <w:rsid w:val="00063951"/>
    <w:rsid w:val="00063C0F"/>
    <w:rsid w:val="00064046"/>
    <w:rsid w:val="00064473"/>
    <w:rsid w:val="00064475"/>
    <w:rsid w:val="00064754"/>
    <w:rsid w:val="00066B44"/>
    <w:rsid w:val="00066CD4"/>
    <w:rsid w:val="000677E9"/>
    <w:rsid w:val="00067F81"/>
    <w:rsid w:val="00070447"/>
    <w:rsid w:val="00070503"/>
    <w:rsid w:val="0007077E"/>
    <w:rsid w:val="00070A14"/>
    <w:rsid w:val="000713DF"/>
    <w:rsid w:val="000713F9"/>
    <w:rsid w:val="00071599"/>
    <w:rsid w:val="0007184E"/>
    <w:rsid w:val="00072987"/>
    <w:rsid w:val="0007382A"/>
    <w:rsid w:val="00073E13"/>
    <w:rsid w:val="00074707"/>
    <w:rsid w:val="00075207"/>
    <w:rsid w:val="000753F3"/>
    <w:rsid w:val="00075B57"/>
    <w:rsid w:val="0007679C"/>
    <w:rsid w:val="00076D0A"/>
    <w:rsid w:val="0007747F"/>
    <w:rsid w:val="000776C2"/>
    <w:rsid w:val="00077A6E"/>
    <w:rsid w:val="00077E0E"/>
    <w:rsid w:val="00077E79"/>
    <w:rsid w:val="0008017E"/>
    <w:rsid w:val="000807EE"/>
    <w:rsid w:val="00080CBA"/>
    <w:rsid w:val="00080E09"/>
    <w:rsid w:val="00080F52"/>
    <w:rsid w:val="000817F7"/>
    <w:rsid w:val="00082E21"/>
    <w:rsid w:val="000830BE"/>
    <w:rsid w:val="00083ED2"/>
    <w:rsid w:val="0008456B"/>
    <w:rsid w:val="000849E1"/>
    <w:rsid w:val="00084CB4"/>
    <w:rsid w:val="00084FBB"/>
    <w:rsid w:val="000865B3"/>
    <w:rsid w:val="00087133"/>
    <w:rsid w:val="00087175"/>
    <w:rsid w:val="0008766B"/>
    <w:rsid w:val="000877F9"/>
    <w:rsid w:val="00090380"/>
    <w:rsid w:val="0009092E"/>
    <w:rsid w:val="000909EF"/>
    <w:rsid w:val="00090AD3"/>
    <w:rsid w:val="00090BAB"/>
    <w:rsid w:val="000912D6"/>
    <w:rsid w:val="00091A57"/>
    <w:rsid w:val="00092414"/>
    <w:rsid w:val="000927E9"/>
    <w:rsid w:val="0009299E"/>
    <w:rsid w:val="00092A65"/>
    <w:rsid w:val="00092C59"/>
    <w:rsid w:val="00093CB8"/>
    <w:rsid w:val="00093D01"/>
    <w:rsid w:val="00094DBE"/>
    <w:rsid w:val="000950D6"/>
    <w:rsid w:val="00095615"/>
    <w:rsid w:val="00095619"/>
    <w:rsid w:val="00096566"/>
    <w:rsid w:val="00096C7E"/>
    <w:rsid w:val="000977A7"/>
    <w:rsid w:val="000A0235"/>
    <w:rsid w:val="000A026E"/>
    <w:rsid w:val="000A0851"/>
    <w:rsid w:val="000A0B82"/>
    <w:rsid w:val="000A0F57"/>
    <w:rsid w:val="000A2C97"/>
    <w:rsid w:val="000A2E46"/>
    <w:rsid w:val="000A3341"/>
    <w:rsid w:val="000A3562"/>
    <w:rsid w:val="000A3B99"/>
    <w:rsid w:val="000A46A8"/>
    <w:rsid w:val="000A4D79"/>
    <w:rsid w:val="000A542A"/>
    <w:rsid w:val="000A5492"/>
    <w:rsid w:val="000A689D"/>
    <w:rsid w:val="000A6EF7"/>
    <w:rsid w:val="000A7B81"/>
    <w:rsid w:val="000A7E96"/>
    <w:rsid w:val="000B060E"/>
    <w:rsid w:val="000B0AAD"/>
    <w:rsid w:val="000B161F"/>
    <w:rsid w:val="000B1BA7"/>
    <w:rsid w:val="000B2735"/>
    <w:rsid w:val="000B2BC7"/>
    <w:rsid w:val="000B2EA4"/>
    <w:rsid w:val="000B383E"/>
    <w:rsid w:val="000B3E91"/>
    <w:rsid w:val="000B4084"/>
    <w:rsid w:val="000B45C4"/>
    <w:rsid w:val="000B4B78"/>
    <w:rsid w:val="000B5762"/>
    <w:rsid w:val="000B5CA8"/>
    <w:rsid w:val="000B6D64"/>
    <w:rsid w:val="000B6FCE"/>
    <w:rsid w:val="000C051B"/>
    <w:rsid w:val="000C0530"/>
    <w:rsid w:val="000C09EE"/>
    <w:rsid w:val="000C0B33"/>
    <w:rsid w:val="000C128E"/>
    <w:rsid w:val="000C15D9"/>
    <w:rsid w:val="000C1BCC"/>
    <w:rsid w:val="000C3A31"/>
    <w:rsid w:val="000C452D"/>
    <w:rsid w:val="000C46ED"/>
    <w:rsid w:val="000C55FA"/>
    <w:rsid w:val="000C5728"/>
    <w:rsid w:val="000C5CD9"/>
    <w:rsid w:val="000C5E42"/>
    <w:rsid w:val="000C5F72"/>
    <w:rsid w:val="000C62AB"/>
    <w:rsid w:val="000C6B68"/>
    <w:rsid w:val="000C7524"/>
    <w:rsid w:val="000C76CA"/>
    <w:rsid w:val="000C792A"/>
    <w:rsid w:val="000D056B"/>
    <w:rsid w:val="000D059A"/>
    <w:rsid w:val="000D05B0"/>
    <w:rsid w:val="000D0F6F"/>
    <w:rsid w:val="000D1272"/>
    <w:rsid w:val="000D1CFB"/>
    <w:rsid w:val="000D201D"/>
    <w:rsid w:val="000D2E6C"/>
    <w:rsid w:val="000D353E"/>
    <w:rsid w:val="000D3E81"/>
    <w:rsid w:val="000D4B24"/>
    <w:rsid w:val="000D4DCC"/>
    <w:rsid w:val="000D4E8C"/>
    <w:rsid w:val="000D5186"/>
    <w:rsid w:val="000D5660"/>
    <w:rsid w:val="000D57F0"/>
    <w:rsid w:val="000D5A9C"/>
    <w:rsid w:val="000D5E64"/>
    <w:rsid w:val="000D633E"/>
    <w:rsid w:val="000D7256"/>
    <w:rsid w:val="000E09CD"/>
    <w:rsid w:val="000E0BAD"/>
    <w:rsid w:val="000E0BF2"/>
    <w:rsid w:val="000E11D1"/>
    <w:rsid w:val="000E158B"/>
    <w:rsid w:val="000E1613"/>
    <w:rsid w:val="000E1F9C"/>
    <w:rsid w:val="000E2255"/>
    <w:rsid w:val="000E2C14"/>
    <w:rsid w:val="000E2DA8"/>
    <w:rsid w:val="000E2E74"/>
    <w:rsid w:val="000E2F29"/>
    <w:rsid w:val="000E38D5"/>
    <w:rsid w:val="000E3D22"/>
    <w:rsid w:val="000E4411"/>
    <w:rsid w:val="000E448F"/>
    <w:rsid w:val="000E4918"/>
    <w:rsid w:val="000E4DFE"/>
    <w:rsid w:val="000E52F9"/>
    <w:rsid w:val="000E5435"/>
    <w:rsid w:val="000E5541"/>
    <w:rsid w:val="000E57CE"/>
    <w:rsid w:val="000E5BD7"/>
    <w:rsid w:val="000E5E0C"/>
    <w:rsid w:val="000E6D37"/>
    <w:rsid w:val="000F2095"/>
    <w:rsid w:val="000F266C"/>
    <w:rsid w:val="000F28E8"/>
    <w:rsid w:val="000F389A"/>
    <w:rsid w:val="000F4B31"/>
    <w:rsid w:val="000F5942"/>
    <w:rsid w:val="000F5A5D"/>
    <w:rsid w:val="000F5F5F"/>
    <w:rsid w:val="000F65FD"/>
    <w:rsid w:val="000F696C"/>
    <w:rsid w:val="000F7E14"/>
    <w:rsid w:val="0010064C"/>
    <w:rsid w:val="00100797"/>
    <w:rsid w:val="001007C8"/>
    <w:rsid w:val="00100D36"/>
    <w:rsid w:val="001016BF"/>
    <w:rsid w:val="00101A59"/>
    <w:rsid w:val="00101AB8"/>
    <w:rsid w:val="00101AD3"/>
    <w:rsid w:val="00101EA7"/>
    <w:rsid w:val="00101FB4"/>
    <w:rsid w:val="00102149"/>
    <w:rsid w:val="001022F4"/>
    <w:rsid w:val="00102C1A"/>
    <w:rsid w:val="00103052"/>
    <w:rsid w:val="001039E9"/>
    <w:rsid w:val="00103AE6"/>
    <w:rsid w:val="00104CA6"/>
    <w:rsid w:val="00105563"/>
    <w:rsid w:val="00105CCB"/>
    <w:rsid w:val="001061AF"/>
    <w:rsid w:val="00106612"/>
    <w:rsid w:val="0010668C"/>
    <w:rsid w:val="001069F4"/>
    <w:rsid w:val="00106F4A"/>
    <w:rsid w:val="00107724"/>
    <w:rsid w:val="0011058C"/>
    <w:rsid w:val="00110735"/>
    <w:rsid w:val="00110C69"/>
    <w:rsid w:val="00112679"/>
    <w:rsid w:val="0011276B"/>
    <w:rsid w:val="00112B41"/>
    <w:rsid w:val="00114069"/>
    <w:rsid w:val="00114BA9"/>
    <w:rsid w:val="00115A97"/>
    <w:rsid w:val="00115BCF"/>
    <w:rsid w:val="001166C0"/>
    <w:rsid w:val="00116FEB"/>
    <w:rsid w:val="00117295"/>
    <w:rsid w:val="00117403"/>
    <w:rsid w:val="00117E52"/>
    <w:rsid w:val="00117F9F"/>
    <w:rsid w:val="0012005C"/>
    <w:rsid w:val="00120105"/>
    <w:rsid w:val="00120314"/>
    <w:rsid w:val="00120D0B"/>
    <w:rsid w:val="00120F83"/>
    <w:rsid w:val="001213AD"/>
    <w:rsid w:val="00121D92"/>
    <w:rsid w:val="001224F7"/>
    <w:rsid w:val="00123159"/>
    <w:rsid w:val="001238D1"/>
    <w:rsid w:val="001243A7"/>
    <w:rsid w:val="00124913"/>
    <w:rsid w:val="00124C62"/>
    <w:rsid w:val="001252C9"/>
    <w:rsid w:val="00125F73"/>
    <w:rsid w:val="00126509"/>
    <w:rsid w:val="001272ED"/>
    <w:rsid w:val="00127905"/>
    <w:rsid w:val="00130257"/>
    <w:rsid w:val="0013060C"/>
    <w:rsid w:val="00130683"/>
    <w:rsid w:val="00130AD7"/>
    <w:rsid w:val="00130D7D"/>
    <w:rsid w:val="00131A63"/>
    <w:rsid w:val="00131CC0"/>
    <w:rsid w:val="00131E7B"/>
    <w:rsid w:val="00132217"/>
    <w:rsid w:val="001330C1"/>
    <w:rsid w:val="00133146"/>
    <w:rsid w:val="0013459F"/>
    <w:rsid w:val="00134D30"/>
    <w:rsid w:val="00134D7B"/>
    <w:rsid w:val="00134F4F"/>
    <w:rsid w:val="00134F85"/>
    <w:rsid w:val="00135573"/>
    <w:rsid w:val="001358CC"/>
    <w:rsid w:val="00135EF8"/>
    <w:rsid w:val="001362A4"/>
    <w:rsid w:val="001367D2"/>
    <w:rsid w:val="00136EF0"/>
    <w:rsid w:val="00137B5C"/>
    <w:rsid w:val="00137DF2"/>
    <w:rsid w:val="00140980"/>
    <w:rsid w:val="00140D14"/>
    <w:rsid w:val="001412A5"/>
    <w:rsid w:val="00141670"/>
    <w:rsid w:val="00141990"/>
    <w:rsid w:val="00142546"/>
    <w:rsid w:val="001437EF"/>
    <w:rsid w:val="001446A8"/>
    <w:rsid w:val="001447AE"/>
    <w:rsid w:val="001447DF"/>
    <w:rsid w:val="00144C53"/>
    <w:rsid w:val="00144D25"/>
    <w:rsid w:val="00144DB0"/>
    <w:rsid w:val="00144FD9"/>
    <w:rsid w:val="001451A4"/>
    <w:rsid w:val="001457CB"/>
    <w:rsid w:val="00145CB3"/>
    <w:rsid w:val="00146A82"/>
    <w:rsid w:val="00147A5C"/>
    <w:rsid w:val="00150E54"/>
    <w:rsid w:val="00151EE5"/>
    <w:rsid w:val="00152069"/>
    <w:rsid w:val="00152127"/>
    <w:rsid w:val="00152851"/>
    <w:rsid w:val="001529A0"/>
    <w:rsid w:val="00153056"/>
    <w:rsid w:val="00153070"/>
    <w:rsid w:val="001531DB"/>
    <w:rsid w:val="00155DA6"/>
    <w:rsid w:val="00155FBB"/>
    <w:rsid w:val="001568C1"/>
    <w:rsid w:val="00156B90"/>
    <w:rsid w:val="00157886"/>
    <w:rsid w:val="00157B60"/>
    <w:rsid w:val="00160873"/>
    <w:rsid w:val="00160E50"/>
    <w:rsid w:val="0016135E"/>
    <w:rsid w:val="00161A9C"/>
    <w:rsid w:val="00161D7A"/>
    <w:rsid w:val="00163095"/>
    <w:rsid w:val="001630FF"/>
    <w:rsid w:val="001636CB"/>
    <w:rsid w:val="00163958"/>
    <w:rsid w:val="00163FB6"/>
    <w:rsid w:val="00164135"/>
    <w:rsid w:val="001641B8"/>
    <w:rsid w:val="0016496F"/>
    <w:rsid w:val="00164B2D"/>
    <w:rsid w:val="001666E8"/>
    <w:rsid w:val="00166865"/>
    <w:rsid w:val="00166D24"/>
    <w:rsid w:val="001679B8"/>
    <w:rsid w:val="00170E35"/>
    <w:rsid w:val="001729B9"/>
    <w:rsid w:val="00173100"/>
    <w:rsid w:val="00173252"/>
    <w:rsid w:val="001733F0"/>
    <w:rsid w:val="001737D2"/>
    <w:rsid w:val="00173809"/>
    <w:rsid w:val="00173F3B"/>
    <w:rsid w:val="001741A2"/>
    <w:rsid w:val="00174760"/>
    <w:rsid w:val="00174A8F"/>
    <w:rsid w:val="00175025"/>
    <w:rsid w:val="001758CA"/>
    <w:rsid w:val="00176DF2"/>
    <w:rsid w:val="001801B4"/>
    <w:rsid w:val="0018025B"/>
    <w:rsid w:val="00180528"/>
    <w:rsid w:val="00180830"/>
    <w:rsid w:val="00180C43"/>
    <w:rsid w:val="00180F19"/>
    <w:rsid w:val="001828A1"/>
    <w:rsid w:val="00182C8C"/>
    <w:rsid w:val="00182D04"/>
    <w:rsid w:val="001833FB"/>
    <w:rsid w:val="00183A50"/>
    <w:rsid w:val="00183B45"/>
    <w:rsid w:val="00183BA6"/>
    <w:rsid w:val="00183E7D"/>
    <w:rsid w:val="00184CB3"/>
    <w:rsid w:val="00184D70"/>
    <w:rsid w:val="0018520F"/>
    <w:rsid w:val="0018652B"/>
    <w:rsid w:val="00186F4B"/>
    <w:rsid w:val="00187877"/>
    <w:rsid w:val="00187974"/>
    <w:rsid w:val="00187EF0"/>
    <w:rsid w:val="00187F4B"/>
    <w:rsid w:val="0019051E"/>
    <w:rsid w:val="00190674"/>
    <w:rsid w:val="00190683"/>
    <w:rsid w:val="0019070F"/>
    <w:rsid w:val="00190870"/>
    <w:rsid w:val="00190B66"/>
    <w:rsid w:val="0019158D"/>
    <w:rsid w:val="001926D6"/>
    <w:rsid w:val="00192AAB"/>
    <w:rsid w:val="00192AD9"/>
    <w:rsid w:val="0019339F"/>
    <w:rsid w:val="00193834"/>
    <w:rsid w:val="00193AEE"/>
    <w:rsid w:val="00194710"/>
    <w:rsid w:val="00194C93"/>
    <w:rsid w:val="001953A3"/>
    <w:rsid w:val="00195568"/>
    <w:rsid w:val="00195788"/>
    <w:rsid w:val="00196220"/>
    <w:rsid w:val="0019663C"/>
    <w:rsid w:val="001966C0"/>
    <w:rsid w:val="001969B3"/>
    <w:rsid w:val="00196E06"/>
    <w:rsid w:val="001977A9"/>
    <w:rsid w:val="001978CB"/>
    <w:rsid w:val="001A0440"/>
    <w:rsid w:val="001A04ED"/>
    <w:rsid w:val="001A0B04"/>
    <w:rsid w:val="001A0C59"/>
    <w:rsid w:val="001A1601"/>
    <w:rsid w:val="001A18FF"/>
    <w:rsid w:val="001A1A69"/>
    <w:rsid w:val="001A1B3B"/>
    <w:rsid w:val="001A1E96"/>
    <w:rsid w:val="001A2E3B"/>
    <w:rsid w:val="001A39B9"/>
    <w:rsid w:val="001A3C49"/>
    <w:rsid w:val="001A405E"/>
    <w:rsid w:val="001A4257"/>
    <w:rsid w:val="001A46D7"/>
    <w:rsid w:val="001A4880"/>
    <w:rsid w:val="001A5208"/>
    <w:rsid w:val="001A5D11"/>
    <w:rsid w:val="001A6553"/>
    <w:rsid w:val="001A729A"/>
    <w:rsid w:val="001B01A7"/>
    <w:rsid w:val="001B118B"/>
    <w:rsid w:val="001B13A9"/>
    <w:rsid w:val="001B19AD"/>
    <w:rsid w:val="001B1DB2"/>
    <w:rsid w:val="001B1F09"/>
    <w:rsid w:val="001B24A8"/>
    <w:rsid w:val="001B2861"/>
    <w:rsid w:val="001B2A36"/>
    <w:rsid w:val="001B2B03"/>
    <w:rsid w:val="001B2B28"/>
    <w:rsid w:val="001B2F6F"/>
    <w:rsid w:val="001B37DC"/>
    <w:rsid w:val="001B37EF"/>
    <w:rsid w:val="001B3BCF"/>
    <w:rsid w:val="001B3C4D"/>
    <w:rsid w:val="001B3D3D"/>
    <w:rsid w:val="001B3DA1"/>
    <w:rsid w:val="001B4688"/>
    <w:rsid w:val="001B47A9"/>
    <w:rsid w:val="001B4B75"/>
    <w:rsid w:val="001B5C01"/>
    <w:rsid w:val="001B6BDB"/>
    <w:rsid w:val="001B718E"/>
    <w:rsid w:val="001B7197"/>
    <w:rsid w:val="001B7737"/>
    <w:rsid w:val="001C0D1F"/>
    <w:rsid w:val="001C0E3B"/>
    <w:rsid w:val="001C1132"/>
    <w:rsid w:val="001C185B"/>
    <w:rsid w:val="001C18EA"/>
    <w:rsid w:val="001C193F"/>
    <w:rsid w:val="001C1B1D"/>
    <w:rsid w:val="001C1DAB"/>
    <w:rsid w:val="001C20EC"/>
    <w:rsid w:val="001C24F0"/>
    <w:rsid w:val="001C255A"/>
    <w:rsid w:val="001C2700"/>
    <w:rsid w:val="001C2841"/>
    <w:rsid w:val="001C37C7"/>
    <w:rsid w:val="001C38E3"/>
    <w:rsid w:val="001C3B4F"/>
    <w:rsid w:val="001C4631"/>
    <w:rsid w:val="001C48AD"/>
    <w:rsid w:val="001C48DE"/>
    <w:rsid w:val="001C4A43"/>
    <w:rsid w:val="001C4FDB"/>
    <w:rsid w:val="001C568A"/>
    <w:rsid w:val="001C6B2F"/>
    <w:rsid w:val="001C7EE4"/>
    <w:rsid w:val="001C7F85"/>
    <w:rsid w:val="001D0179"/>
    <w:rsid w:val="001D04B9"/>
    <w:rsid w:val="001D065D"/>
    <w:rsid w:val="001D18C2"/>
    <w:rsid w:val="001D1AC5"/>
    <w:rsid w:val="001D1B42"/>
    <w:rsid w:val="001D1DB3"/>
    <w:rsid w:val="001D1EDF"/>
    <w:rsid w:val="001D2FA6"/>
    <w:rsid w:val="001D3270"/>
    <w:rsid w:val="001D3312"/>
    <w:rsid w:val="001D37EE"/>
    <w:rsid w:val="001D3B86"/>
    <w:rsid w:val="001D4067"/>
    <w:rsid w:val="001D4F30"/>
    <w:rsid w:val="001D5947"/>
    <w:rsid w:val="001D5CDC"/>
    <w:rsid w:val="001D5E0B"/>
    <w:rsid w:val="001D5F99"/>
    <w:rsid w:val="001E05BE"/>
    <w:rsid w:val="001E0DE3"/>
    <w:rsid w:val="001E0FF6"/>
    <w:rsid w:val="001E14CF"/>
    <w:rsid w:val="001E15E6"/>
    <w:rsid w:val="001E17B9"/>
    <w:rsid w:val="001E1BC7"/>
    <w:rsid w:val="001E1EA3"/>
    <w:rsid w:val="001E24C7"/>
    <w:rsid w:val="001E2ADA"/>
    <w:rsid w:val="001E2BB6"/>
    <w:rsid w:val="001E3720"/>
    <w:rsid w:val="001E3C11"/>
    <w:rsid w:val="001E3DE9"/>
    <w:rsid w:val="001E413E"/>
    <w:rsid w:val="001E465F"/>
    <w:rsid w:val="001E4EF6"/>
    <w:rsid w:val="001E52F6"/>
    <w:rsid w:val="001E5442"/>
    <w:rsid w:val="001E626C"/>
    <w:rsid w:val="001E66EF"/>
    <w:rsid w:val="001E76B1"/>
    <w:rsid w:val="001F12F3"/>
    <w:rsid w:val="001F1421"/>
    <w:rsid w:val="001F1A74"/>
    <w:rsid w:val="001F23EF"/>
    <w:rsid w:val="001F2D3C"/>
    <w:rsid w:val="001F313D"/>
    <w:rsid w:val="001F3428"/>
    <w:rsid w:val="001F3519"/>
    <w:rsid w:val="001F3C05"/>
    <w:rsid w:val="001F5AEC"/>
    <w:rsid w:val="001F5DDD"/>
    <w:rsid w:val="001F5FBC"/>
    <w:rsid w:val="001F6001"/>
    <w:rsid w:val="001F60A2"/>
    <w:rsid w:val="001F6458"/>
    <w:rsid w:val="001F6495"/>
    <w:rsid w:val="001F6646"/>
    <w:rsid w:val="001F7305"/>
    <w:rsid w:val="001F7B9F"/>
    <w:rsid w:val="001F7D45"/>
    <w:rsid w:val="00200762"/>
    <w:rsid w:val="00201D97"/>
    <w:rsid w:val="00201DBE"/>
    <w:rsid w:val="00201FC4"/>
    <w:rsid w:val="002022F7"/>
    <w:rsid w:val="0020293A"/>
    <w:rsid w:val="002032D8"/>
    <w:rsid w:val="00203AD8"/>
    <w:rsid w:val="00203E1D"/>
    <w:rsid w:val="002048AF"/>
    <w:rsid w:val="00204AA0"/>
    <w:rsid w:val="00204EC8"/>
    <w:rsid w:val="0020537A"/>
    <w:rsid w:val="00205B34"/>
    <w:rsid w:val="00205BB9"/>
    <w:rsid w:val="00205DB8"/>
    <w:rsid w:val="00205F58"/>
    <w:rsid w:val="00206906"/>
    <w:rsid w:val="00206B7F"/>
    <w:rsid w:val="00206D28"/>
    <w:rsid w:val="002070DA"/>
    <w:rsid w:val="00210221"/>
    <w:rsid w:val="002105C4"/>
    <w:rsid w:val="00210BC7"/>
    <w:rsid w:val="0021238D"/>
    <w:rsid w:val="00212523"/>
    <w:rsid w:val="002125B4"/>
    <w:rsid w:val="00213022"/>
    <w:rsid w:val="00213090"/>
    <w:rsid w:val="00213776"/>
    <w:rsid w:val="00213837"/>
    <w:rsid w:val="00213863"/>
    <w:rsid w:val="00213A16"/>
    <w:rsid w:val="00213E17"/>
    <w:rsid w:val="002140B1"/>
    <w:rsid w:val="0021440B"/>
    <w:rsid w:val="002146D4"/>
    <w:rsid w:val="0021497C"/>
    <w:rsid w:val="00215D30"/>
    <w:rsid w:val="00215D3C"/>
    <w:rsid w:val="002162CA"/>
    <w:rsid w:val="00216E52"/>
    <w:rsid w:val="00216F01"/>
    <w:rsid w:val="00217006"/>
    <w:rsid w:val="0021706B"/>
    <w:rsid w:val="00217A8F"/>
    <w:rsid w:val="00217C26"/>
    <w:rsid w:val="00220C98"/>
    <w:rsid w:val="00220D8B"/>
    <w:rsid w:val="00220E00"/>
    <w:rsid w:val="00222280"/>
    <w:rsid w:val="0022239E"/>
    <w:rsid w:val="00222816"/>
    <w:rsid w:val="00222B53"/>
    <w:rsid w:val="00222D4E"/>
    <w:rsid w:val="00223058"/>
    <w:rsid w:val="002237A7"/>
    <w:rsid w:val="00223FFC"/>
    <w:rsid w:val="002248FD"/>
    <w:rsid w:val="00224B3B"/>
    <w:rsid w:val="00225332"/>
    <w:rsid w:val="00226F86"/>
    <w:rsid w:val="002309BE"/>
    <w:rsid w:val="00230B31"/>
    <w:rsid w:val="002317FF"/>
    <w:rsid w:val="00231844"/>
    <w:rsid w:val="00231EA9"/>
    <w:rsid w:val="002323CB"/>
    <w:rsid w:val="00232C0F"/>
    <w:rsid w:val="00232D88"/>
    <w:rsid w:val="00232E25"/>
    <w:rsid w:val="00233D32"/>
    <w:rsid w:val="0023404E"/>
    <w:rsid w:val="00234565"/>
    <w:rsid w:val="00234B48"/>
    <w:rsid w:val="00234F1C"/>
    <w:rsid w:val="00234FF0"/>
    <w:rsid w:val="0023557A"/>
    <w:rsid w:val="00235683"/>
    <w:rsid w:val="00235BE5"/>
    <w:rsid w:val="00235BF5"/>
    <w:rsid w:val="00236A23"/>
    <w:rsid w:val="00236C82"/>
    <w:rsid w:val="0023721B"/>
    <w:rsid w:val="00237303"/>
    <w:rsid w:val="00237328"/>
    <w:rsid w:val="002375EC"/>
    <w:rsid w:val="00237A46"/>
    <w:rsid w:val="00237BDD"/>
    <w:rsid w:val="00237BE9"/>
    <w:rsid w:val="00240012"/>
    <w:rsid w:val="00240CF1"/>
    <w:rsid w:val="002410D9"/>
    <w:rsid w:val="002411BD"/>
    <w:rsid w:val="002431CF"/>
    <w:rsid w:val="002434FD"/>
    <w:rsid w:val="00243E1F"/>
    <w:rsid w:val="00244CA4"/>
    <w:rsid w:val="00244D4F"/>
    <w:rsid w:val="00245622"/>
    <w:rsid w:val="002461A5"/>
    <w:rsid w:val="0024774E"/>
    <w:rsid w:val="002479FD"/>
    <w:rsid w:val="00247BD3"/>
    <w:rsid w:val="00247C96"/>
    <w:rsid w:val="00247CFE"/>
    <w:rsid w:val="00250555"/>
    <w:rsid w:val="002505D9"/>
    <w:rsid w:val="00252174"/>
    <w:rsid w:val="00252BC9"/>
    <w:rsid w:val="00253126"/>
    <w:rsid w:val="00253668"/>
    <w:rsid w:val="00253DFB"/>
    <w:rsid w:val="00254C2A"/>
    <w:rsid w:val="00254F5C"/>
    <w:rsid w:val="002558F1"/>
    <w:rsid w:val="00256AE7"/>
    <w:rsid w:val="00256B15"/>
    <w:rsid w:val="00257534"/>
    <w:rsid w:val="00257583"/>
    <w:rsid w:val="002602A9"/>
    <w:rsid w:val="0026057F"/>
    <w:rsid w:val="0026067E"/>
    <w:rsid w:val="00260F39"/>
    <w:rsid w:val="002618D7"/>
    <w:rsid w:val="0026207B"/>
    <w:rsid w:val="0026208C"/>
    <w:rsid w:val="00262314"/>
    <w:rsid w:val="00264149"/>
    <w:rsid w:val="002641F3"/>
    <w:rsid w:val="0026446F"/>
    <w:rsid w:val="00264D0A"/>
    <w:rsid w:val="00265272"/>
    <w:rsid w:val="0026561F"/>
    <w:rsid w:val="002657C1"/>
    <w:rsid w:val="002659EC"/>
    <w:rsid w:val="00265BD3"/>
    <w:rsid w:val="00266198"/>
    <w:rsid w:val="0026694F"/>
    <w:rsid w:val="002672D6"/>
    <w:rsid w:val="002672EA"/>
    <w:rsid w:val="002674C6"/>
    <w:rsid w:val="002679B3"/>
    <w:rsid w:val="00271698"/>
    <w:rsid w:val="0027279B"/>
    <w:rsid w:val="00272DA8"/>
    <w:rsid w:val="002732E1"/>
    <w:rsid w:val="00273324"/>
    <w:rsid w:val="002734A1"/>
    <w:rsid w:val="002734CC"/>
    <w:rsid w:val="00273B5B"/>
    <w:rsid w:val="00274373"/>
    <w:rsid w:val="00274B87"/>
    <w:rsid w:val="00275619"/>
    <w:rsid w:val="00275983"/>
    <w:rsid w:val="00275E6C"/>
    <w:rsid w:val="00277426"/>
    <w:rsid w:val="002778D0"/>
    <w:rsid w:val="002778E8"/>
    <w:rsid w:val="002779E7"/>
    <w:rsid w:val="002779F3"/>
    <w:rsid w:val="00277F09"/>
    <w:rsid w:val="00280606"/>
    <w:rsid w:val="00281136"/>
    <w:rsid w:val="002811A4"/>
    <w:rsid w:val="00281916"/>
    <w:rsid w:val="00281926"/>
    <w:rsid w:val="00281C13"/>
    <w:rsid w:val="00282301"/>
    <w:rsid w:val="00282361"/>
    <w:rsid w:val="00282BB2"/>
    <w:rsid w:val="00283443"/>
    <w:rsid w:val="002834AF"/>
    <w:rsid w:val="00283ED1"/>
    <w:rsid w:val="00284703"/>
    <w:rsid w:val="00284E16"/>
    <w:rsid w:val="00284F05"/>
    <w:rsid w:val="00285090"/>
    <w:rsid w:val="00285A2F"/>
    <w:rsid w:val="00285EBB"/>
    <w:rsid w:val="00286198"/>
    <w:rsid w:val="00286542"/>
    <w:rsid w:val="0028668C"/>
    <w:rsid w:val="002866E9"/>
    <w:rsid w:val="0028696C"/>
    <w:rsid w:val="00286B7D"/>
    <w:rsid w:val="00286C92"/>
    <w:rsid w:val="00286E71"/>
    <w:rsid w:val="00287046"/>
    <w:rsid w:val="00287AA9"/>
    <w:rsid w:val="00287CAE"/>
    <w:rsid w:val="00287FEE"/>
    <w:rsid w:val="0029017E"/>
    <w:rsid w:val="00290C63"/>
    <w:rsid w:val="00290F64"/>
    <w:rsid w:val="00291F43"/>
    <w:rsid w:val="00292233"/>
    <w:rsid w:val="00292CE3"/>
    <w:rsid w:val="00293455"/>
    <w:rsid w:val="00293689"/>
    <w:rsid w:val="00294308"/>
    <w:rsid w:val="002948E7"/>
    <w:rsid w:val="00295167"/>
    <w:rsid w:val="0029521E"/>
    <w:rsid w:val="002953D0"/>
    <w:rsid w:val="002957BD"/>
    <w:rsid w:val="00296D4A"/>
    <w:rsid w:val="00297735"/>
    <w:rsid w:val="00297FAA"/>
    <w:rsid w:val="002A0278"/>
    <w:rsid w:val="002A16B9"/>
    <w:rsid w:val="002A1CCB"/>
    <w:rsid w:val="002A2068"/>
    <w:rsid w:val="002A28EE"/>
    <w:rsid w:val="002A2CD3"/>
    <w:rsid w:val="002A3437"/>
    <w:rsid w:val="002A34B0"/>
    <w:rsid w:val="002A3B97"/>
    <w:rsid w:val="002A435D"/>
    <w:rsid w:val="002A51DC"/>
    <w:rsid w:val="002A5F3B"/>
    <w:rsid w:val="002A672A"/>
    <w:rsid w:val="002A6845"/>
    <w:rsid w:val="002A6B4C"/>
    <w:rsid w:val="002B015C"/>
    <w:rsid w:val="002B01EE"/>
    <w:rsid w:val="002B03B3"/>
    <w:rsid w:val="002B03E7"/>
    <w:rsid w:val="002B06B6"/>
    <w:rsid w:val="002B1F95"/>
    <w:rsid w:val="002B2377"/>
    <w:rsid w:val="002B28EE"/>
    <w:rsid w:val="002B2AA3"/>
    <w:rsid w:val="002B3119"/>
    <w:rsid w:val="002B3AE0"/>
    <w:rsid w:val="002B4A2D"/>
    <w:rsid w:val="002B54DC"/>
    <w:rsid w:val="002B5AA8"/>
    <w:rsid w:val="002B727D"/>
    <w:rsid w:val="002C0815"/>
    <w:rsid w:val="002C10C5"/>
    <w:rsid w:val="002C13AC"/>
    <w:rsid w:val="002C1465"/>
    <w:rsid w:val="002C1648"/>
    <w:rsid w:val="002C1B63"/>
    <w:rsid w:val="002C1BEA"/>
    <w:rsid w:val="002C20BE"/>
    <w:rsid w:val="002C2AF9"/>
    <w:rsid w:val="002C3148"/>
    <w:rsid w:val="002C3CE9"/>
    <w:rsid w:val="002C4CA8"/>
    <w:rsid w:val="002C546D"/>
    <w:rsid w:val="002C5CE6"/>
    <w:rsid w:val="002C6F3F"/>
    <w:rsid w:val="002C7080"/>
    <w:rsid w:val="002C730F"/>
    <w:rsid w:val="002C78EE"/>
    <w:rsid w:val="002D00AD"/>
    <w:rsid w:val="002D1725"/>
    <w:rsid w:val="002D1E79"/>
    <w:rsid w:val="002D2EE0"/>
    <w:rsid w:val="002D2F6C"/>
    <w:rsid w:val="002D3CC7"/>
    <w:rsid w:val="002D5725"/>
    <w:rsid w:val="002D6ACD"/>
    <w:rsid w:val="002D72E7"/>
    <w:rsid w:val="002D73B9"/>
    <w:rsid w:val="002E00BA"/>
    <w:rsid w:val="002E0735"/>
    <w:rsid w:val="002E1A54"/>
    <w:rsid w:val="002E1B09"/>
    <w:rsid w:val="002E211D"/>
    <w:rsid w:val="002E2134"/>
    <w:rsid w:val="002E26EF"/>
    <w:rsid w:val="002E27F9"/>
    <w:rsid w:val="002E2DF3"/>
    <w:rsid w:val="002E2F30"/>
    <w:rsid w:val="002E3AE5"/>
    <w:rsid w:val="002E46E3"/>
    <w:rsid w:val="002E4F7D"/>
    <w:rsid w:val="002E500C"/>
    <w:rsid w:val="002E5215"/>
    <w:rsid w:val="002E5DE3"/>
    <w:rsid w:val="002E63AE"/>
    <w:rsid w:val="002E6D69"/>
    <w:rsid w:val="002E6E90"/>
    <w:rsid w:val="002E6EA0"/>
    <w:rsid w:val="002E73B9"/>
    <w:rsid w:val="002E7606"/>
    <w:rsid w:val="002E775F"/>
    <w:rsid w:val="002E7884"/>
    <w:rsid w:val="002E78EF"/>
    <w:rsid w:val="002F032D"/>
    <w:rsid w:val="002F1011"/>
    <w:rsid w:val="002F1AEE"/>
    <w:rsid w:val="002F2A30"/>
    <w:rsid w:val="002F40CB"/>
    <w:rsid w:val="002F4960"/>
    <w:rsid w:val="002F56D1"/>
    <w:rsid w:val="002F5781"/>
    <w:rsid w:val="002F5CF9"/>
    <w:rsid w:val="002F6595"/>
    <w:rsid w:val="002F65C7"/>
    <w:rsid w:val="002F6CAA"/>
    <w:rsid w:val="002F6E72"/>
    <w:rsid w:val="002F7645"/>
    <w:rsid w:val="002F7FF4"/>
    <w:rsid w:val="003000F0"/>
    <w:rsid w:val="00300CC1"/>
    <w:rsid w:val="003013C5"/>
    <w:rsid w:val="00301977"/>
    <w:rsid w:val="00301BA9"/>
    <w:rsid w:val="003021EC"/>
    <w:rsid w:val="00302520"/>
    <w:rsid w:val="00302A25"/>
    <w:rsid w:val="00302C40"/>
    <w:rsid w:val="00304F52"/>
    <w:rsid w:val="0030534F"/>
    <w:rsid w:val="00305A3C"/>
    <w:rsid w:val="00305C61"/>
    <w:rsid w:val="00306913"/>
    <w:rsid w:val="00306B9D"/>
    <w:rsid w:val="00306C1F"/>
    <w:rsid w:val="003105CE"/>
    <w:rsid w:val="00310BA9"/>
    <w:rsid w:val="0031131E"/>
    <w:rsid w:val="00311492"/>
    <w:rsid w:val="00311820"/>
    <w:rsid w:val="00311838"/>
    <w:rsid w:val="00311E62"/>
    <w:rsid w:val="003127A4"/>
    <w:rsid w:val="00312920"/>
    <w:rsid w:val="00312EC9"/>
    <w:rsid w:val="00313BF5"/>
    <w:rsid w:val="00313C64"/>
    <w:rsid w:val="0031456B"/>
    <w:rsid w:val="00314B4D"/>
    <w:rsid w:val="00314BE7"/>
    <w:rsid w:val="00316900"/>
    <w:rsid w:val="003169B1"/>
    <w:rsid w:val="00317041"/>
    <w:rsid w:val="0031704E"/>
    <w:rsid w:val="00317B17"/>
    <w:rsid w:val="00320B32"/>
    <w:rsid w:val="0032126A"/>
    <w:rsid w:val="003213BD"/>
    <w:rsid w:val="00321FB3"/>
    <w:rsid w:val="00321FD7"/>
    <w:rsid w:val="00322D83"/>
    <w:rsid w:val="003247A5"/>
    <w:rsid w:val="00324C0C"/>
    <w:rsid w:val="00324E62"/>
    <w:rsid w:val="0032520E"/>
    <w:rsid w:val="00325653"/>
    <w:rsid w:val="00326BBC"/>
    <w:rsid w:val="00326D7A"/>
    <w:rsid w:val="003276E3"/>
    <w:rsid w:val="003277EC"/>
    <w:rsid w:val="00327957"/>
    <w:rsid w:val="0033023A"/>
    <w:rsid w:val="003304FE"/>
    <w:rsid w:val="0033061E"/>
    <w:rsid w:val="003308A9"/>
    <w:rsid w:val="003312E7"/>
    <w:rsid w:val="00331C0E"/>
    <w:rsid w:val="00331CCC"/>
    <w:rsid w:val="00331E41"/>
    <w:rsid w:val="00332292"/>
    <w:rsid w:val="003333A2"/>
    <w:rsid w:val="00333EAD"/>
    <w:rsid w:val="00333EE7"/>
    <w:rsid w:val="00333F76"/>
    <w:rsid w:val="003340DA"/>
    <w:rsid w:val="003341E8"/>
    <w:rsid w:val="003344D7"/>
    <w:rsid w:val="003349FF"/>
    <w:rsid w:val="00334B8E"/>
    <w:rsid w:val="0033538F"/>
    <w:rsid w:val="00335D41"/>
    <w:rsid w:val="00335FE0"/>
    <w:rsid w:val="003364A2"/>
    <w:rsid w:val="0033688C"/>
    <w:rsid w:val="00336C50"/>
    <w:rsid w:val="00337222"/>
    <w:rsid w:val="0033775C"/>
    <w:rsid w:val="00337D50"/>
    <w:rsid w:val="00337F0D"/>
    <w:rsid w:val="00340D54"/>
    <w:rsid w:val="00340F83"/>
    <w:rsid w:val="0034115B"/>
    <w:rsid w:val="003432C2"/>
    <w:rsid w:val="00343523"/>
    <w:rsid w:val="00344697"/>
    <w:rsid w:val="00344CC9"/>
    <w:rsid w:val="00344D36"/>
    <w:rsid w:val="003451F2"/>
    <w:rsid w:val="003452AC"/>
    <w:rsid w:val="0034586A"/>
    <w:rsid w:val="003458FC"/>
    <w:rsid w:val="00346401"/>
    <w:rsid w:val="0034739D"/>
    <w:rsid w:val="003476CE"/>
    <w:rsid w:val="00347829"/>
    <w:rsid w:val="00350E81"/>
    <w:rsid w:val="003511E7"/>
    <w:rsid w:val="00351C4C"/>
    <w:rsid w:val="00352075"/>
    <w:rsid w:val="0035288D"/>
    <w:rsid w:val="00352B2C"/>
    <w:rsid w:val="00352DD3"/>
    <w:rsid w:val="00352F31"/>
    <w:rsid w:val="003536DC"/>
    <w:rsid w:val="0035386C"/>
    <w:rsid w:val="00353FC2"/>
    <w:rsid w:val="0035477F"/>
    <w:rsid w:val="003554E6"/>
    <w:rsid w:val="003557C5"/>
    <w:rsid w:val="00355CB2"/>
    <w:rsid w:val="00356F19"/>
    <w:rsid w:val="0035703D"/>
    <w:rsid w:val="003572BB"/>
    <w:rsid w:val="00357637"/>
    <w:rsid w:val="00357ACD"/>
    <w:rsid w:val="00357C7A"/>
    <w:rsid w:val="0036028E"/>
    <w:rsid w:val="00360EBB"/>
    <w:rsid w:val="003610B8"/>
    <w:rsid w:val="00362F17"/>
    <w:rsid w:val="00363059"/>
    <w:rsid w:val="003639F3"/>
    <w:rsid w:val="00363B19"/>
    <w:rsid w:val="00363F39"/>
    <w:rsid w:val="0036456A"/>
    <w:rsid w:val="00364A68"/>
    <w:rsid w:val="00365602"/>
    <w:rsid w:val="00365AE2"/>
    <w:rsid w:val="00366047"/>
    <w:rsid w:val="003661BE"/>
    <w:rsid w:val="00366C51"/>
    <w:rsid w:val="003670D9"/>
    <w:rsid w:val="003700C7"/>
    <w:rsid w:val="0037030F"/>
    <w:rsid w:val="00370A4E"/>
    <w:rsid w:val="00370B47"/>
    <w:rsid w:val="00370E3E"/>
    <w:rsid w:val="00371AC3"/>
    <w:rsid w:val="003720D8"/>
    <w:rsid w:val="00372262"/>
    <w:rsid w:val="003724B6"/>
    <w:rsid w:val="003730B4"/>
    <w:rsid w:val="00373576"/>
    <w:rsid w:val="00373943"/>
    <w:rsid w:val="00375DF1"/>
    <w:rsid w:val="0037644B"/>
    <w:rsid w:val="003770D7"/>
    <w:rsid w:val="00377BBA"/>
    <w:rsid w:val="0038066F"/>
    <w:rsid w:val="00380D65"/>
    <w:rsid w:val="00380D6F"/>
    <w:rsid w:val="00380F32"/>
    <w:rsid w:val="00381068"/>
    <w:rsid w:val="0038172F"/>
    <w:rsid w:val="003817A0"/>
    <w:rsid w:val="00381FD5"/>
    <w:rsid w:val="003820EB"/>
    <w:rsid w:val="003821DB"/>
    <w:rsid w:val="00383CF3"/>
    <w:rsid w:val="003849D8"/>
    <w:rsid w:val="00384F6C"/>
    <w:rsid w:val="00385C03"/>
    <w:rsid w:val="00386473"/>
    <w:rsid w:val="00387165"/>
    <w:rsid w:val="0039074A"/>
    <w:rsid w:val="0039137E"/>
    <w:rsid w:val="00391837"/>
    <w:rsid w:val="00391BFB"/>
    <w:rsid w:val="00391CC5"/>
    <w:rsid w:val="00392536"/>
    <w:rsid w:val="00392C28"/>
    <w:rsid w:val="0039338E"/>
    <w:rsid w:val="0039341D"/>
    <w:rsid w:val="00393F8C"/>
    <w:rsid w:val="00394584"/>
    <w:rsid w:val="0039486E"/>
    <w:rsid w:val="003949F8"/>
    <w:rsid w:val="00395875"/>
    <w:rsid w:val="003958ED"/>
    <w:rsid w:val="00396278"/>
    <w:rsid w:val="003970A2"/>
    <w:rsid w:val="003974C2"/>
    <w:rsid w:val="00397854"/>
    <w:rsid w:val="003978B6"/>
    <w:rsid w:val="00397BA5"/>
    <w:rsid w:val="00397C80"/>
    <w:rsid w:val="00397FCE"/>
    <w:rsid w:val="003A0092"/>
    <w:rsid w:val="003A019C"/>
    <w:rsid w:val="003A067F"/>
    <w:rsid w:val="003A0C88"/>
    <w:rsid w:val="003A0D1A"/>
    <w:rsid w:val="003A0D1E"/>
    <w:rsid w:val="003A14EC"/>
    <w:rsid w:val="003A1934"/>
    <w:rsid w:val="003A1940"/>
    <w:rsid w:val="003A1D03"/>
    <w:rsid w:val="003A21B0"/>
    <w:rsid w:val="003A23F3"/>
    <w:rsid w:val="003A3442"/>
    <w:rsid w:val="003A36B3"/>
    <w:rsid w:val="003A37C8"/>
    <w:rsid w:val="003A3B97"/>
    <w:rsid w:val="003A3E90"/>
    <w:rsid w:val="003A4786"/>
    <w:rsid w:val="003A5055"/>
    <w:rsid w:val="003A5806"/>
    <w:rsid w:val="003A5F43"/>
    <w:rsid w:val="003A69F3"/>
    <w:rsid w:val="003A6C80"/>
    <w:rsid w:val="003A6FE0"/>
    <w:rsid w:val="003B012F"/>
    <w:rsid w:val="003B0358"/>
    <w:rsid w:val="003B0BB6"/>
    <w:rsid w:val="003B1172"/>
    <w:rsid w:val="003B16A5"/>
    <w:rsid w:val="003B18A0"/>
    <w:rsid w:val="003B22EC"/>
    <w:rsid w:val="003B2577"/>
    <w:rsid w:val="003B274A"/>
    <w:rsid w:val="003B3051"/>
    <w:rsid w:val="003B4027"/>
    <w:rsid w:val="003B45DF"/>
    <w:rsid w:val="003B49C6"/>
    <w:rsid w:val="003B4A2A"/>
    <w:rsid w:val="003B4EDA"/>
    <w:rsid w:val="003B4EDF"/>
    <w:rsid w:val="003B510A"/>
    <w:rsid w:val="003B5AA6"/>
    <w:rsid w:val="003B5B4A"/>
    <w:rsid w:val="003B5C0D"/>
    <w:rsid w:val="003B5EA0"/>
    <w:rsid w:val="003B5FDA"/>
    <w:rsid w:val="003B660E"/>
    <w:rsid w:val="003B68E0"/>
    <w:rsid w:val="003B70B5"/>
    <w:rsid w:val="003B75F5"/>
    <w:rsid w:val="003B7FA2"/>
    <w:rsid w:val="003C00F5"/>
    <w:rsid w:val="003C0556"/>
    <w:rsid w:val="003C05A6"/>
    <w:rsid w:val="003C106C"/>
    <w:rsid w:val="003C1F0E"/>
    <w:rsid w:val="003C2AF3"/>
    <w:rsid w:val="003C2D4C"/>
    <w:rsid w:val="003C2FB1"/>
    <w:rsid w:val="003C3A17"/>
    <w:rsid w:val="003C43F1"/>
    <w:rsid w:val="003C462E"/>
    <w:rsid w:val="003C4A8B"/>
    <w:rsid w:val="003C4C4D"/>
    <w:rsid w:val="003C5D0C"/>
    <w:rsid w:val="003C60C7"/>
    <w:rsid w:val="003C72FF"/>
    <w:rsid w:val="003D0632"/>
    <w:rsid w:val="003D0740"/>
    <w:rsid w:val="003D0C3D"/>
    <w:rsid w:val="003D173B"/>
    <w:rsid w:val="003D1897"/>
    <w:rsid w:val="003D262C"/>
    <w:rsid w:val="003D27B5"/>
    <w:rsid w:val="003D2CFB"/>
    <w:rsid w:val="003D2ED3"/>
    <w:rsid w:val="003D318C"/>
    <w:rsid w:val="003D3571"/>
    <w:rsid w:val="003D3600"/>
    <w:rsid w:val="003D3BFF"/>
    <w:rsid w:val="003D3C18"/>
    <w:rsid w:val="003D3D4A"/>
    <w:rsid w:val="003D3E04"/>
    <w:rsid w:val="003D4528"/>
    <w:rsid w:val="003D4A74"/>
    <w:rsid w:val="003D625C"/>
    <w:rsid w:val="003D67E7"/>
    <w:rsid w:val="003D6F79"/>
    <w:rsid w:val="003D788E"/>
    <w:rsid w:val="003D7F05"/>
    <w:rsid w:val="003E0018"/>
    <w:rsid w:val="003E094F"/>
    <w:rsid w:val="003E1E35"/>
    <w:rsid w:val="003E1FB0"/>
    <w:rsid w:val="003E1FB8"/>
    <w:rsid w:val="003E2131"/>
    <w:rsid w:val="003E247B"/>
    <w:rsid w:val="003E281C"/>
    <w:rsid w:val="003E2854"/>
    <w:rsid w:val="003E292F"/>
    <w:rsid w:val="003E2A6B"/>
    <w:rsid w:val="003E3B26"/>
    <w:rsid w:val="003E3CDD"/>
    <w:rsid w:val="003E3D1D"/>
    <w:rsid w:val="003E4637"/>
    <w:rsid w:val="003E4B73"/>
    <w:rsid w:val="003E4EA1"/>
    <w:rsid w:val="003E551A"/>
    <w:rsid w:val="003E6987"/>
    <w:rsid w:val="003E6B1F"/>
    <w:rsid w:val="003E6E10"/>
    <w:rsid w:val="003E6EDD"/>
    <w:rsid w:val="003E7078"/>
    <w:rsid w:val="003E71EA"/>
    <w:rsid w:val="003E7BF3"/>
    <w:rsid w:val="003F0400"/>
    <w:rsid w:val="003F0628"/>
    <w:rsid w:val="003F0A24"/>
    <w:rsid w:val="003F0F6F"/>
    <w:rsid w:val="003F1C3C"/>
    <w:rsid w:val="003F1D9D"/>
    <w:rsid w:val="003F25AE"/>
    <w:rsid w:val="003F3BD3"/>
    <w:rsid w:val="003F3D17"/>
    <w:rsid w:val="003F3E4F"/>
    <w:rsid w:val="003F40D4"/>
    <w:rsid w:val="003F42C1"/>
    <w:rsid w:val="003F4786"/>
    <w:rsid w:val="003F4841"/>
    <w:rsid w:val="003F5047"/>
    <w:rsid w:val="003F559D"/>
    <w:rsid w:val="003F5649"/>
    <w:rsid w:val="003F6148"/>
    <w:rsid w:val="003F669F"/>
    <w:rsid w:val="003F6916"/>
    <w:rsid w:val="003F6E02"/>
    <w:rsid w:val="003F6F74"/>
    <w:rsid w:val="003F7534"/>
    <w:rsid w:val="003F7864"/>
    <w:rsid w:val="003F7E3A"/>
    <w:rsid w:val="004001DA"/>
    <w:rsid w:val="00400EAC"/>
    <w:rsid w:val="00400FE9"/>
    <w:rsid w:val="00401301"/>
    <w:rsid w:val="00401AEE"/>
    <w:rsid w:val="00402215"/>
    <w:rsid w:val="004024F6"/>
    <w:rsid w:val="0040264B"/>
    <w:rsid w:val="00402B20"/>
    <w:rsid w:val="004031B2"/>
    <w:rsid w:val="00403344"/>
    <w:rsid w:val="004037D8"/>
    <w:rsid w:val="00403B25"/>
    <w:rsid w:val="00404119"/>
    <w:rsid w:val="00404969"/>
    <w:rsid w:val="00404EE3"/>
    <w:rsid w:val="00405548"/>
    <w:rsid w:val="00405930"/>
    <w:rsid w:val="00406429"/>
    <w:rsid w:val="004064F1"/>
    <w:rsid w:val="004066D8"/>
    <w:rsid w:val="00406DB7"/>
    <w:rsid w:val="0040720B"/>
    <w:rsid w:val="004075BB"/>
    <w:rsid w:val="004077BF"/>
    <w:rsid w:val="004078CD"/>
    <w:rsid w:val="0040793A"/>
    <w:rsid w:val="00407A91"/>
    <w:rsid w:val="00410329"/>
    <w:rsid w:val="00410906"/>
    <w:rsid w:val="00410C1A"/>
    <w:rsid w:val="004110B7"/>
    <w:rsid w:val="004116F4"/>
    <w:rsid w:val="004119E1"/>
    <w:rsid w:val="00412671"/>
    <w:rsid w:val="00412DBE"/>
    <w:rsid w:val="00413310"/>
    <w:rsid w:val="00413637"/>
    <w:rsid w:val="004136EC"/>
    <w:rsid w:val="00413D94"/>
    <w:rsid w:val="0041403C"/>
    <w:rsid w:val="004143B3"/>
    <w:rsid w:val="004147C7"/>
    <w:rsid w:val="0041489D"/>
    <w:rsid w:val="00414CE5"/>
    <w:rsid w:val="0041595C"/>
    <w:rsid w:val="004161EF"/>
    <w:rsid w:val="00416767"/>
    <w:rsid w:val="00416CB0"/>
    <w:rsid w:val="0041716B"/>
    <w:rsid w:val="004171D7"/>
    <w:rsid w:val="004172B0"/>
    <w:rsid w:val="00417492"/>
    <w:rsid w:val="00417A15"/>
    <w:rsid w:val="00417FF5"/>
    <w:rsid w:val="00420342"/>
    <w:rsid w:val="00420647"/>
    <w:rsid w:val="0042118C"/>
    <w:rsid w:val="00421212"/>
    <w:rsid w:val="0042128E"/>
    <w:rsid w:val="00421828"/>
    <w:rsid w:val="00421C84"/>
    <w:rsid w:val="00422191"/>
    <w:rsid w:val="004221F1"/>
    <w:rsid w:val="004231A4"/>
    <w:rsid w:val="0042389C"/>
    <w:rsid w:val="004241A0"/>
    <w:rsid w:val="004243C6"/>
    <w:rsid w:val="00425422"/>
    <w:rsid w:val="00425629"/>
    <w:rsid w:val="00425FDB"/>
    <w:rsid w:val="0042616B"/>
    <w:rsid w:val="0042746C"/>
    <w:rsid w:val="00427559"/>
    <w:rsid w:val="004277AC"/>
    <w:rsid w:val="00427CC6"/>
    <w:rsid w:val="0043084B"/>
    <w:rsid w:val="00430C87"/>
    <w:rsid w:val="0043100D"/>
    <w:rsid w:val="004313FD"/>
    <w:rsid w:val="0043143F"/>
    <w:rsid w:val="00432E42"/>
    <w:rsid w:val="00433A44"/>
    <w:rsid w:val="00433A53"/>
    <w:rsid w:val="00433FCB"/>
    <w:rsid w:val="00434440"/>
    <w:rsid w:val="004347D4"/>
    <w:rsid w:val="00434C12"/>
    <w:rsid w:val="0043502B"/>
    <w:rsid w:val="00435136"/>
    <w:rsid w:val="0043533B"/>
    <w:rsid w:val="00435618"/>
    <w:rsid w:val="0043564F"/>
    <w:rsid w:val="00435748"/>
    <w:rsid w:val="00435E98"/>
    <w:rsid w:val="00436DBE"/>
    <w:rsid w:val="00437D4C"/>
    <w:rsid w:val="00440504"/>
    <w:rsid w:val="0044063F"/>
    <w:rsid w:val="004412D5"/>
    <w:rsid w:val="00441DBD"/>
    <w:rsid w:val="00442272"/>
    <w:rsid w:val="00442314"/>
    <w:rsid w:val="004423A3"/>
    <w:rsid w:val="00442875"/>
    <w:rsid w:val="00443CF5"/>
    <w:rsid w:val="00443F8B"/>
    <w:rsid w:val="00444E0A"/>
    <w:rsid w:val="00445943"/>
    <w:rsid w:val="00447017"/>
    <w:rsid w:val="00447C0B"/>
    <w:rsid w:val="00447D86"/>
    <w:rsid w:val="00447FD9"/>
    <w:rsid w:val="004505DE"/>
    <w:rsid w:val="00451756"/>
    <w:rsid w:val="00451BCA"/>
    <w:rsid w:val="00452290"/>
    <w:rsid w:val="0045298D"/>
    <w:rsid w:val="00452A19"/>
    <w:rsid w:val="00452A4A"/>
    <w:rsid w:val="00452C1D"/>
    <w:rsid w:val="0045444D"/>
    <w:rsid w:val="004545D3"/>
    <w:rsid w:val="00454BA6"/>
    <w:rsid w:val="00454C44"/>
    <w:rsid w:val="00455862"/>
    <w:rsid w:val="00455A76"/>
    <w:rsid w:val="00455F49"/>
    <w:rsid w:val="00456D67"/>
    <w:rsid w:val="0045764C"/>
    <w:rsid w:val="0045794D"/>
    <w:rsid w:val="00460389"/>
    <w:rsid w:val="00460A66"/>
    <w:rsid w:val="004619EE"/>
    <w:rsid w:val="004621E8"/>
    <w:rsid w:val="00462324"/>
    <w:rsid w:val="004633AA"/>
    <w:rsid w:val="004638E6"/>
    <w:rsid w:val="00463D85"/>
    <w:rsid w:val="0046423F"/>
    <w:rsid w:val="00464997"/>
    <w:rsid w:val="00464A10"/>
    <w:rsid w:val="004652B1"/>
    <w:rsid w:val="00465ADC"/>
    <w:rsid w:val="00465E85"/>
    <w:rsid w:val="00466222"/>
    <w:rsid w:val="00467939"/>
    <w:rsid w:val="00467BFC"/>
    <w:rsid w:val="00467DD4"/>
    <w:rsid w:val="00470DED"/>
    <w:rsid w:val="00471B4A"/>
    <w:rsid w:val="00471DEE"/>
    <w:rsid w:val="004721F1"/>
    <w:rsid w:val="004722C6"/>
    <w:rsid w:val="004723EE"/>
    <w:rsid w:val="0047289D"/>
    <w:rsid w:val="00472DB5"/>
    <w:rsid w:val="00472E1E"/>
    <w:rsid w:val="004730F8"/>
    <w:rsid w:val="00473CB9"/>
    <w:rsid w:val="00473D07"/>
    <w:rsid w:val="0047456C"/>
    <w:rsid w:val="0047527E"/>
    <w:rsid w:val="004752E1"/>
    <w:rsid w:val="00475631"/>
    <w:rsid w:val="004760CF"/>
    <w:rsid w:val="00476561"/>
    <w:rsid w:val="00476899"/>
    <w:rsid w:val="00476F8A"/>
    <w:rsid w:val="004772B9"/>
    <w:rsid w:val="00477429"/>
    <w:rsid w:val="004777C1"/>
    <w:rsid w:val="00480796"/>
    <w:rsid w:val="00480A22"/>
    <w:rsid w:val="00480C78"/>
    <w:rsid w:val="004816ED"/>
    <w:rsid w:val="00481722"/>
    <w:rsid w:val="00481F1D"/>
    <w:rsid w:val="004820D9"/>
    <w:rsid w:val="00483278"/>
    <w:rsid w:val="004835EE"/>
    <w:rsid w:val="00483658"/>
    <w:rsid w:val="00483883"/>
    <w:rsid w:val="00483A12"/>
    <w:rsid w:val="00483B19"/>
    <w:rsid w:val="00484124"/>
    <w:rsid w:val="00484306"/>
    <w:rsid w:val="004847AA"/>
    <w:rsid w:val="00485124"/>
    <w:rsid w:val="004852F9"/>
    <w:rsid w:val="00485E8A"/>
    <w:rsid w:val="004866E1"/>
    <w:rsid w:val="00486E88"/>
    <w:rsid w:val="004876C3"/>
    <w:rsid w:val="004876FE"/>
    <w:rsid w:val="004904C7"/>
    <w:rsid w:val="00490AF5"/>
    <w:rsid w:val="0049170C"/>
    <w:rsid w:val="00491D21"/>
    <w:rsid w:val="00492D4F"/>
    <w:rsid w:val="004931FA"/>
    <w:rsid w:val="004939F2"/>
    <w:rsid w:val="0049431E"/>
    <w:rsid w:val="0049495D"/>
    <w:rsid w:val="00495B06"/>
    <w:rsid w:val="0049632B"/>
    <w:rsid w:val="00496665"/>
    <w:rsid w:val="00496A1D"/>
    <w:rsid w:val="00496DBA"/>
    <w:rsid w:val="0049701A"/>
    <w:rsid w:val="00497999"/>
    <w:rsid w:val="004A07ED"/>
    <w:rsid w:val="004A0944"/>
    <w:rsid w:val="004A0C92"/>
    <w:rsid w:val="004A112D"/>
    <w:rsid w:val="004A1BE5"/>
    <w:rsid w:val="004A1C3C"/>
    <w:rsid w:val="004A1CA1"/>
    <w:rsid w:val="004A22F1"/>
    <w:rsid w:val="004A2543"/>
    <w:rsid w:val="004A2A06"/>
    <w:rsid w:val="004A2F76"/>
    <w:rsid w:val="004A3476"/>
    <w:rsid w:val="004A3F0D"/>
    <w:rsid w:val="004A4025"/>
    <w:rsid w:val="004A404C"/>
    <w:rsid w:val="004A4E35"/>
    <w:rsid w:val="004A4ECC"/>
    <w:rsid w:val="004A53D5"/>
    <w:rsid w:val="004A5650"/>
    <w:rsid w:val="004A5DA2"/>
    <w:rsid w:val="004A5FA1"/>
    <w:rsid w:val="004A5FA6"/>
    <w:rsid w:val="004A60D4"/>
    <w:rsid w:val="004A6398"/>
    <w:rsid w:val="004A713B"/>
    <w:rsid w:val="004A73BE"/>
    <w:rsid w:val="004A76B5"/>
    <w:rsid w:val="004A7D81"/>
    <w:rsid w:val="004A7DB5"/>
    <w:rsid w:val="004B0056"/>
    <w:rsid w:val="004B0AD8"/>
    <w:rsid w:val="004B166E"/>
    <w:rsid w:val="004B1991"/>
    <w:rsid w:val="004B1A1F"/>
    <w:rsid w:val="004B217C"/>
    <w:rsid w:val="004B2621"/>
    <w:rsid w:val="004B2766"/>
    <w:rsid w:val="004B2770"/>
    <w:rsid w:val="004B4221"/>
    <w:rsid w:val="004B46BF"/>
    <w:rsid w:val="004B4965"/>
    <w:rsid w:val="004B4A15"/>
    <w:rsid w:val="004B4A24"/>
    <w:rsid w:val="004B4D4B"/>
    <w:rsid w:val="004B4D8C"/>
    <w:rsid w:val="004B4DDD"/>
    <w:rsid w:val="004B50BC"/>
    <w:rsid w:val="004B5687"/>
    <w:rsid w:val="004B569A"/>
    <w:rsid w:val="004B70C8"/>
    <w:rsid w:val="004C0DCD"/>
    <w:rsid w:val="004C173C"/>
    <w:rsid w:val="004C2076"/>
    <w:rsid w:val="004C2130"/>
    <w:rsid w:val="004C234D"/>
    <w:rsid w:val="004C27DF"/>
    <w:rsid w:val="004C2AFE"/>
    <w:rsid w:val="004C2FAC"/>
    <w:rsid w:val="004C31D8"/>
    <w:rsid w:val="004C33F0"/>
    <w:rsid w:val="004C357F"/>
    <w:rsid w:val="004C3949"/>
    <w:rsid w:val="004C4281"/>
    <w:rsid w:val="004C4883"/>
    <w:rsid w:val="004C490B"/>
    <w:rsid w:val="004C4DB4"/>
    <w:rsid w:val="004C534A"/>
    <w:rsid w:val="004C6478"/>
    <w:rsid w:val="004C6876"/>
    <w:rsid w:val="004C707C"/>
    <w:rsid w:val="004C710D"/>
    <w:rsid w:val="004D047A"/>
    <w:rsid w:val="004D0FFD"/>
    <w:rsid w:val="004D10A9"/>
    <w:rsid w:val="004D198D"/>
    <w:rsid w:val="004D1D5C"/>
    <w:rsid w:val="004D1DFE"/>
    <w:rsid w:val="004D1EA2"/>
    <w:rsid w:val="004D229E"/>
    <w:rsid w:val="004D2F7A"/>
    <w:rsid w:val="004D3460"/>
    <w:rsid w:val="004D4BB6"/>
    <w:rsid w:val="004D4DEC"/>
    <w:rsid w:val="004D557A"/>
    <w:rsid w:val="004D5CBF"/>
    <w:rsid w:val="004D6AA6"/>
    <w:rsid w:val="004E011E"/>
    <w:rsid w:val="004E04DF"/>
    <w:rsid w:val="004E06DF"/>
    <w:rsid w:val="004E10A0"/>
    <w:rsid w:val="004E1110"/>
    <w:rsid w:val="004E1523"/>
    <w:rsid w:val="004E1DE0"/>
    <w:rsid w:val="004E1FAA"/>
    <w:rsid w:val="004E2497"/>
    <w:rsid w:val="004E292B"/>
    <w:rsid w:val="004E433F"/>
    <w:rsid w:val="004E47BB"/>
    <w:rsid w:val="004E52D7"/>
    <w:rsid w:val="004E53BF"/>
    <w:rsid w:val="004E575D"/>
    <w:rsid w:val="004E5DDD"/>
    <w:rsid w:val="004E6170"/>
    <w:rsid w:val="004E649C"/>
    <w:rsid w:val="004E649F"/>
    <w:rsid w:val="004E6D7B"/>
    <w:rsid w:val="004E777B"/>
    <w:rsid w:val="004F14C0"/>
    <w:rsid w:val="004F1832"/>
    <w:rsid w:val="004F2337"/>
    <w:rsid w:val="004F3466"/>
    <w:rsid w:val="004F35B9"/>
    <w:rsid w:val="004F4442"/>
    <w:rsid w:val="004F4AEC"/>
    <w:rsid w:val="004F4D6A"/>
    <w:rsid w:val="004F5083"/>
    <w:rsid w:val="004F58FE"/>
    <w:rsid w:val="004F5BA6"/>
    <w:rsid w:val="004F5E81"/>
    <w:rsid w:val="004F6377"/>
    <w:rsid w:val="004F698F"/>
    <w:rsid w:val="004F6AA4"/>
    <w:rsid w:val="004F7377"/>
    <w:rsid w:val="004F7687"/>
    <w:rsid w:val="004F7764"/>
    <w:rsid w:val="00500426"/>
    <w:rsid w:val="00500E10"/>
    <w:rsid w:val="00501752"/>
    <w:rsid w:val="00501928"/>
    <w:rsid w:val="00501A40"/>
    <w:rsid w:val="00502136"/>
    <w:rsid w:val="005022DF"/>
    <w:rsid w:val="0050297D"/>
    <w:rsid w:val="00503280"/>
    <w:rsid w:val="0050397E"/>
    <w:rsid w:val="00503BF2"/>
    <w:rsid w:val="00504474"/>
    <w:rsid w:val="00504A6B"/>
    <w:rsid w:val="00504C09"/>
    <w:rsid w:val="0050510D"/>
    <w:rsid w:val="00505B87"/>
    <w:rsid w:val="00506233"/>
    <w:rsid w:val="00506CF5"/>
    <w:rsid w:val="005071F9"/>
    <w:rsid w:val="00507541"/>
    <w:rsid w:val="005077B1"/>
    <w:rsid w:val="00507E3A"/>
    <w:rsid w:val="005102C7"/>
    <w:rsid w:val="00510E4D"/>
    <w:rsid w:val="00511AF5"/>
    <w:rsid w:val="005121AF"/>
    <w:rsid w:val="0051373C"/>
    <w:rsid w:val="00513A1F"/>
    <w:rsid w:val="00514304"/>
    <w:rsid w:val="00514313"/>
    <w:rsid w:val="00514A7A"/>
    <w:rsid w:val="00514AE6"/>
    <w:rsid w:val="00514E7E"/>
    <w:rsid w:val="00516072"/>
    <w:rsid w:val="005172FC"/>
    <w:rsid w:val="00517480"/>
    <w:rsid w:val="005200F3"/>
    <w:rsid w:val="005208D1"/>
    <w:rsid w:val="00520B36"/>
    <w:rsid w:val="00520C7C"/>
    <w:rsid w:val="005211E5"/>
    <w:rsid w:val="005212A7"/>
    <w:rsid w:val="005212FC"/>
    <w:rsid w:val="00521C14"/>
    <w:rsid w:val="0052200D"/>
    <w:rsid w:val="0052226D"/>
    <w:rsid w:val="00522E3F"/>
    <w:rsid w:val="0052303E"/>
    <w:rsid w:val="00523989"/>
    <w:rsid w:val="00523F8E"/>
    <w:rsid w:val="0052658B"/>
    <w:rsid w:val="0052694E"/>
    <w:rsid w:val="00526E77"/>
    <w:rsid w:val="00527585"/>
    <w:rsid w:val="005275FA"/>
    <w:rsid w:val="0052774A"/>
    <w:rsid w:val="00527C4D"/>
    <w:rsid w:val="005301C8"/>
    <w:rsid w:val="005303BE"/>
    <w:rsid w:val="005303D4"/>
    <w:rsid w:val="00530CAD"/>
    <w:rsid w:val="00531B63"/>
    <w:rsid w:val="00532092"/>
    <w:rsid w:val="0053235D"/>
    <w:rsid w:val="005334C1"/>
    <w:rsid w:val="00533932"/>
    <w:rsid w:val="005344C3"/>
    <w:rsid w:val="00534546"/>
    <w:rsid w:val="005345CD"/>
    <w:rsid w:val="0053503C"/>
    <w:rsid w:val="00535091"/>
    <w:rsid w:val="0053613A"/>
    <w:rsid w:val="00537B45"/>
    <w:rsid w:val="00537C05"/>
    <w:rsid w:val="00537EC7"/>
    <w:rsid w:val="00537F24"/>
    <w:rsid w:val="00540ED1"/>
    <w:rsid w:val="00541AC7"/>
    <w:rsid w:val="00541BB7"/>
    <w:rsid w:val="00541FF0"/>
    <w:rsid w:val="005423E9"/>
    <w:rsid w:val="00543264"/>
    <w:rsid w:val="0054342B"/>
    <w:rsid w:val="00543C46"/>
    <w:rsid w:val="00543D1B"/>
    <w:rsid w:val="005441F9"/>
    <w:rsid w:val="00544B80"/>
    <w:rsid w:val="00544D7A"/>
    <w:rsid w:val="00544F03"/>
    <w:rsid w:val="00545407"/>
    <w:rsid w:val="00545637"/>
    <w:rsid w:val="0054565C"/>
    <w:rsid w:val="00545910"/>
    <w:rsid w:val="0054688B"/>
    <w:rsid w:val="00547275"/>
    <w:rsid w:val="00547BAD"/>
    <w:rsid w:val="00547BFE"/>
    <w:rsid w:val="00550316"/>
    <w:rsid w:val="0055047E"/>
    <w:rsid w:val="0055077D"/>
    <w:rsid w:val="00550D6B"/>
    <w:rsid w:val="00551934"/>
    <w:rsid w:val="00551A0D"/>
    <w:rsid w:val="0055203D"/>
    <w:rsid w:val="0055256C"/>
    <w:rsid w:val="00552D3A"/>
    <w:rsid w:val="00552D59"/>
    <w:rsid w:val="00552E0A"/>
    <w:rsid w:val="00553081"/>
    <w:rsid w:val="0055322A"/>
    <w:rsid w:val="0055345B"/>
    <w:rsid w:val="00553759"/>
    <w:rsid w:val="0055382F"/>
    <w:rsid w:val="005538C4"/>
    <w:rsid w:val="00553F15"/>
    <w:rsid w:val="0055438A"/>
    <w:rsid w:val="0055580A"/>
    <w:rsid w:val="00555B74"/>
    <w:rsid w:val="00555F4A"/>
    <w:rsid w:val="005560BE"/>
    <w:rsid w:val="00556721"/>
    <w:rsid w:val="00556BF6"/>
    <w:rsid w:val="00556C35"/>
    <w:rsid w:val="005573D6"/>
    <w:rsid w:val="0055760F"/>
    <w:rsid w:val="00557671"/>
    <w:rsid w:val="0056034B"/>
    <w:rsid w:val="0056098C"/>
    <w:rsid w:val="0056107E"/>
    <w:rsid w:val="005610B4"/>
    <w:rsid w:val="00561246"/>
    <w:rsid w:val="00561730"/>
    <w:rsid w:val="005619DE"/>
    <w:rsid w:val="005620C1"/>
    <w:rsid w:val="00562235"/>
    <w:rsid w:val="0056275E"/>
    <w:rsid w:val="00562966"/>
    <w:rsid w:val="00563013"/>
    <w:rsid w:val="00563524"/>
    <w:rsid w:val="00563601"/>
    <w:rsid w:val="005637BD"/>
    <w:rsid w:val="00563F01"/>
    <w:rsid w:val="00564761"/>
    <w:rsid w:val="00564B5B"/>
    <w:rsid w:val="00564FE7"/>
    <w:rsid w:val="005656AD"/>
    <w:rsid w:val="00565AE7"/>
    <w:rsid w:val="00565FEA"/>
    <w:rsid w:val="00566106"/>
    <w:rsid w:val="00566BF9"/>
    <w:rsid w:val="0056700A"/>
    <w:rsid w:val="00567E27"/>
    <w:rsid w:val="00567F7D"/>
    <w:rsid w:val="00570521"/>
    <w:rsid w:val="00570C28"/>
    <w:rsid w:val="005718C2"/>
    <w:rsid w:val="00571E99"/>
    <w:rsid w:val="0057221E"/>
    <w:rsid w:val="00573A83"/>
    <w:rsid w:val="005749EA"/>
    <w:rsid w:val="00574A89"/>
    <w:rsid w:val="00574B75"/>
    <w:rsid w:val="005750CB"/>
    <w:rsid w:val="00575689"/>
    <w:rsid w:val="00575F04"/>
    <w:rsid w:val="00576067"/>
    <w:rsid w:val="005762CD"/>
    <w:rsid w:val="00576A3C"/>
    <w:rsid w:val="00576C81"/>
    <w:rsid w:val="00576F58"/>
    <w:rsid w:val="00577115"/>
    <w:rsid w:val="00577294"/>
    <w:rsid w:val="00577383"/>
    <w:rsid w:val="005774FB"/>
    <w:rsid w:val="00581003"/>
    <w:rsid w:val="00581908"/>
    <w:rsid w:val="00581B8C"/>
    <w:rsid w:val="00581F07"/>
    <w:rsid w:val="005825E0"/>
    <w:rsid w:val="00582886"/>
    <w:rsid w:val="00582956"/>
    <w:rsid w:val="00582D33"/>
    <w:rsid w:val="00583161"/>
    <w:rsid w:val="005835B1"/>
    <w:rsid w:val="00584414"/>
    <w:rsid w:val="0058465F"/>
    <w:rsid w:val="00584DB2"/>
    <w:rsid w:val="00584EE7"/>
    <w:rsid w:val="00586906"/>
    <w:rsid w:val="00586BA2"/>
    <w:rsid w:val="00586CA7"/>
    <w:rsid w:val="00587280"/>
    <w:rsid w:val="00587645"/>
    <w:rsid w:val="00587AA3"/>
    <w:rsid w:val="00587C39"/>
    <w:rsid w:val="005902B0"/>
    <w:rsid w:val="00590A98"/>
    <w:rsid w:val="00590D19"/>
    <w:rsid w:val="005913C5"/>
    <w:rsid w:val="00591565"/>
    <w:rsid w:val="00591973"/>
    <w:rsid w:val="00591BC5"/>
    <w:rsid w:val="00591FC1"/>
    <w:rsid w:val="005928AE"/>
    <w:rsid w:val="00594728"/>
    <w:rsid w:val="00594A19"/>
    <w:rsid w:val="00594CC5"/>
    <w:rsid w:val="00595436"/>
    <w:rsid w:val="005956B0"/>
    <w:rsid w:val="00595BCD"/>
    <w:rsid w:val="00595C5C"/>
    <w:rsid w:val="00596596"/>
    <w:rsid w:val="00596637"/>
    <w:rsid w:val="005967C5"/>
    <w:rsid w:val="00596DB6"/>
    <w:rsid w:val="00597294"/>
    <w:rsid w:val="00597EF7"/>
    <w:rsid w:val="005A002D"/>
    <w:rsid w:val="005A0126"/>
    <w:rsid w:val="005A02B2"/>
    <w:rsid w:val="005A133B"/>
    <w:rsid w:val="005A176B"/>
    <w:rsid w:val="005A1AF3"/>
    <w:rsid w:val="005A1E50"/>
    <w:rsid w:val="005A2AAE"/>
    <w:rsid w:val="005A2CAF"/>
    <w:rsid w:val="005A33BC"/>
    <w:rsid w:val="005A3FAF"/>
    <w:rsid w:val="005A4C96"/>
    <w:rsid w:val="005A4E8E"/>
    <w:rsid w:val="005A5B81"/>
    <w:rsid w:val="005A5BF3"/>
    <w:rsid w:val="005A6C9E"/>
    <w:rsid w:val="005A6EC4"/>
    <w:rsid w:val="005A717C"/>
    <w:rsid w:val="005A722E"/>
    <w:rsid w:val="005A75DB"/>
    <w:rsid w:val="005A79B8"/>
    <w:rsid w:val="005A7BAA"/>
    <w:rsid w:val="005B0A8E"/>
    <w:rsid w:val="005B1BA4"/>
    <w:rsid w:val="005B2A53"/>
    <w:rsid w:val="005B372C"/>
    <w:rsid w:val="005B372E"/>
    <w:rsid w:val="005B3AE4"/>
    <w:rsid w:val="005B3B0C"/>
    <w:rsid w:val="005B3CAC"/>
    <w:rsid w:val="005B3E13"/>
    <w:rsid w:val="005B4440"/>
    <w:rsid w:val="005B46DF"/>
    <w:rsid w:val="005B4BBC"/>
    <w:rsid w:val="005B6B35"/>
    <w:rsid w:val="005B6BA1"/>
    <w:rsid w:val="005B701D"/>
    <w:rsid w:val="005B70F1"/>
    <w:rsid w:val="005B79DF"/>
    <w:rsid w:val="005C0415"/>
    <w:rsid w:val="005C04FE"/>
    <w:rsid w:val="005C051A"/>
    <w:rsid w:val="005C0823"/>
    <w:rsid w:val="005C08FC"/>
    <w:rsid w:val="005C0A0D"/>
    <w:rsid w:val="005C0AA7"/>
    <w:rsid w:val="005C0F88"/>
    <w:rsid w:val="005C10B2"/>
    <w:rsid w:val="005C1EEB"/>
    <w:rsid w:val="005C2090"/>
    <w:rsid w:val="005C23C3"/>
    <w:rsid w:val="005C248D"/>
    <w:rsid w:val="005C264C"/>
    <w:rsid w:val="005C3B41"/>
    <w:rsid w:val="005C3D0B"/>
    <w:rsid w:val="005C4220"/>
    <w:rsid w:val="005C4A40"/>
    <w:rsid w:val="005C4D78"/>
    <w:rsid w:val="005C4FE2"/>
    <w:rsid w:val="005C51E7"/>
    <w:rsid w:val="005C6180"/>
    <w:rsid w:val="005C7348"/>
    <w:rsid w:val="005C7E05"/>
    <w:rsid w:val="005C7F6A"/>
    <w:rsid w:val="005D073C"/>
    <w:rsid w:val="005D094B"/>
    <w:rsid w:val="005D1143"/>
    <w:rsid w:val="005D128A"/>
    <w:rsid w:val="005D206E"/>
    <w:rsid w:val="005D21C9"/>
    <w:rsid w:val="005D221E"/>
    <w:rsid w:val="005D2583"/>
    <w:rsid w:val="005D298D"/>
    <w:rsid w:val="005D29A7"/>
    <w:rsid w:val="005D2BD1"/>
    <w:rsid w:val="005D2EE6"/>
    <w:rsid w:val="005D324F"/>
    <w:rsid w:val="005D3A83"/>
    <w:rsid w:val="005D4539"/>
    <w:rsid w:val="005D4E97"/>
    <w:rsid w:val="005D5443"/>
    <w:rsid w:val="005D5F1A"/>
    <w:rsid w:val="005D626F"/>
    <w:rsid w:val="005D69AE"/>
    <w:rsid w:val="005D7609"/>
    <w:rsid w:val="005D76C7"/>
    <w:rsid w:val="005D7C39"/>
    <w:rsid w:val="005E01DC"/>
    <w:rsid w:val="005E05AF"/>
    <w:rsid w:val="005E164F"/>
    <w:rsid w:val="005E19CD"/>
    <w:rsid w:val="005E1DDA"/>
    <w:rsid w:val="005E2060"/>
    <w:rsid w:val="005E2275"/>
    <w:rsid w:val="005E2345"/>
    <w:rsid w:val="005E25D1"/>
    <w:rsid w:val="005E2797"/>
    <w:rsid w:val="005E2DBF"/>
    <w:rsid w:val="005E312F"/>
    <w:rsid w:val="005E3B85"/>
    <w:rsid w:val="005E3BDF"/>
    <w:rsid w:val="005E492E"/>
    <w:rsid w:val="005E4E36"/>
    <w:rsid w:val="005E4E6D"/>
    <w:rsid w:val="005E4FC6"/>
    <w:rsid w:val="005E4FF3"/>
    <w:rsid w:val="005E5834"/>
    <w:rsid w:val="005E59DA"/>
    <w:rsid w:val="005E711A"/>
    <w:rsid w:val="005E75D4"/>
    <w:rsid w:val="005F0E2A"/>
    <w:rsid w:val="005F1776"/>
    <w:rsid w:val="005F17B1"/>
    <w:rsid w:val="005F1C47"/>
    <w:rsid w:val="005F28C1"/>
    <w:rsid w:val="005F338B"/>
    <w:rsid w:val="005F36FF"/>
    <w:rsid w:val="005F372F"/>
    <w:rsid w:val="005F452E"/>
    <w:rsid w:val="005F5C90"/>
    <w:rsid w:val="005F5D25"/>
    <w:rsid w:val="005F63F3"/>
    <w:rsid w:val="005F660A"/>
    <w:rsid w:val="005F6857"/>
    <w:rsid w:val="005F6F65"/>
    <w:rsid w:val="005F7997"/>
    <w:rsid w:val="00600378"/>
    <w:rsid w:val="006009AC"/>
    <w:rsid w:val="00600B3E"/>
    <w:rsid w:val="0060181E"/>
    <w:rsid w:val="006020C2"/>
    <w:rsid w:val="0060227E"/>
    <w:rsid w:val="00602408"/>
    <w:rsid w:val="0060332A"/>
    <w:rsid w:val="006038A3"/>
    <w:rsid w:val="00603E25"/>
    <w:rsid w:val="00603ED9"/>
    <w:rsid w:val="00604AD4"/>
    <w:rsid w:val="00604CD5"/>
    <w:rsid w:val="00604EDB"/>
    <w:rsid w:val="00605291"/>
    <w:rsid w:val="00605B3C"/>
    <w:rsid w:val="00606005"/>
    <w:rsid w:val="00606B82"/>
    <w:rsid w:val="00606C8F"/>
    <w:rsid w:val="00606E32"/>
    <w:rsid w:val="006072D9"/>
    <w:rsid w:val="00607601"/>
    <w:rsid w:val="00607739"/>
    <w:rsid w:val="006079B3"/>
    <w:rsid w:val="00610411"/>
    <w:rsid w:val="00610F9D"/>
    <w:rsid w:val="00611193"/>
    <w:rsid w:val="0061167D"/>
    <w:rsid w:val="00611BD7"/>
    <w:rsid w:val="00611D34"/>
    <w:rsid w:val="00611E49"/>
    <w:rsid w:val="00611FE4"/>
    <w:rsid w:val="0061202F"/>
    <w:rsid w:val="0061278B"/>
    <w:rsid w:val="0061305D"/>
    <w:rsid w:val="0061317F"/>
    <w:rsid w:val="006135F3"/>
    <w:rsid w:val="006136CF"/>
    <w:rsid w:val="00613829"/>
    <w:rsid w:val="00613CA9"/>
    <w:rsid w:val="00613D85"/>
    <w:rsid w:val="00613DF3"/>
    <w:rsid w:val="00613F4C"/>
    <w:rsid w:val="006141B2"/>
    <w:rsid w:val="00614783"/>
    <w:rsid w:val="00614B5B"/>
    <w:rsid w:val="00614C99"/>
    <w:rsid w:val="00614F15"/>
    <w:rsid w:val="006165F6"/>
    <w:rsid w:val="00617277"/>
    <w:rsid w:val="0061796B"/>
    <w:rsid w:val="00617C9C"/>
    <w:rsid w:val="00620096"/>
    <w:rsid w:val="00620332"/>
    <w:rsid w:val="0062037E"/>
    <w:rsid w:val="0062198B"/>
    <w:rsid w:val="00621A16"/>
    <w:rsid w:val="00621B18"/>
    <w:rsid w:val="006223C9"/>
    <w:rsid w:val="00622D43"/>
    <w:rsid w:val="00623347"/>
    <w:rsid w:val="006239ED"/>
    <w:rsid w:val="00623A8E"/>
    <w:rsid w:val="00623B3E"/>
    <w:rsid w:val="0062412D"/>
    <w:rsid w:val="0062414E"/>
    <w:rsid w:val="006241B5"/>
    <w:rsid w:val="00624290"/>
    <w:rsid w:val="006242A2"/>
    <w:rsid w:val="00624563"/>
    <w:rsid w:val="00625365"/>
    <w:rsid w:val="006253FD"/>
    <w:rsid w:val="00625E02"/>
    <w:rsid w:val="0062642A"/>
    <w:rsid w:val="006275F3"/>
    <w:rsid w:val="00630001"/>
    <w:rsid w:val="006309A6"/>
    <w:rsid w:val="00630A93"/>
    <w:rsid w:val="00630DEE"/>
    <w:rsid w:val="0063114A"/>
    <w:rsid w:val="006325A7"/>
    <w:rsid w:val="0063362A"/>
    <w:rsid w:val="00633869"/>
    <w:rsid w:val="00633990"/>
    <w:rsid w:val="00633BC4"/>
    <w:rsid w:val="006341AE"/>
    <w:rsid w:val="0063451B"/>
    <w:rsid w:val="006351AB"/>
    <w:rsid w:val="006361ED"/>
    <w:rsid w:val="006369BC"/>
    <w:rsid w:val="00637296"/>
    <w:rsid w:val="00637945"/>
    <w:rsid w:val="00637A95"/>
    <w:rsid w:val="00637C33"/>
    <w:rsid w:val="00640971"/>
    <w:rsid w:val="006413A6"/>
    <w:rsid w:val="00641843"/>
    <w:rsid w:val="00641A35"/>
    <w:rsid w:val="00642578"/>
    <w:rsid w:val="00642892"/>
    <w:rsid w:val="006429D5"/>
    <w:rsid w:val="00642B9D"/>
    <w:rsid w:val="00642DC0"/>
    <w:rsid w:val="0064325C"/>
    <w:rsid w:val="006432C8"/>
    <w:rsid w:val="00643788"/>
    <w:rsid w:val="00644517"/>
    <w:rsid w:val="00645483"/>
    <w:rsid w:val="006458CA"/>
    <w:rsid w:val="00646550"/>
    <w:rsid w:val="00646E51"/>
    <w:rsid w:val="00646E52"/>
    <w:rsid w:val="00647003"/>
    <w:rsid w:val="00647132"/>
    <w:rsid w:val="0065030E"/>
    <w:rsid w:val="00650E0C"/>
    <w:rsid w:val="006512EF"/>
    <w:rsid w:val="0065181F"/>
    <w:rsid w:val="00652066"/>
    <w:rsid w:val="0065214B"/>
    <w:rsid w:val="0065226A"/>
    <w:rsid w:val="006522DB"/>
    <w:rsid w:val="00652F3F"/>
    <w:rsid w:val="00653ED7"/>
    <w:rsid w:val="00654B3D"/>
    <w:rsid w:val="00654FC0"/>
    <w:rsid w:val="00655818"/>
    <w:rsid w:val="0065598B"/>
    <w:rsid w:val="00655B4A"/>
    <w:rsid w:val="0065648E"/>
    <w:rsid w:val="00657B11"/>
    <w:rsid w:val="006600D7"/>
    <w:rsid w:val="006606B8"/>
    <w:rsid w:val="00660891"/>
    <w:rsid w:val="006612F8"/>
    <w:rsid w:val="00661C85"/>
    <w:rsid w:val="00661FEF"/>
    <w:rsid w:val="00662028"/>
    <w:rsid w:val="006621A3"/>
    <w:rsid w:val="006622A6"/>
    <w:rsid w:val="006639CA"/>
    <w:rsid w:val="00663E18"/>
    <w:rsid w:val="00663E9D"/>
    <w:rsid w:val="006649F5"/>
    <w:rsid w:val="00664B08"/>
    <w:rsid w:val="00664B52"/>
    <w:rsid w:val="00664EA2"/>
    <w:rsid w:val="00664F1E"/>
    <w:rsid w:val="0066552E"/>
    <w:rsid w:val="00665850"/>
    <w:rsid w:val="00665AB5"/>
    <w:rsid w:val="00665BA8"/>
    <w:rsid w:val="00665BB9"/>
    <w:rsid w:val="00666114"/>
    <w:rsid w:val="0066701D"/>
    <w:rsid w:val="006677EE"/>
    <w:rsid w:val="006678B1"/>
    <w:rsid w:val="00667D19"/>
    <w:rsid w:val="006702BC"/>
    <w:rsid w:val="006703FC"/>
    <w:rsid w:val="006707DA"/>
    <w:rsid w:val="00670E42"/>
    <w:rsid w:val="00671814"/>
    <w:rsid w:val="00673051"/>
    <w:rsid w:val="006735F2"/>
    <w:rsid w:val="00673B36"/>
    <w:rsid w:val="006744B1"/>
    <w:rsid w:val="006753FB"/>
    <w:rsid w:val="006756AB"/>
    <w:rsid w:val="006756B0"/>
    <w:rsid w:val="0067693D"/>
    <w:rsid w:val="00676CD5"/>
    <w:rsid w:val="00676E96"/>
    <w:rsid w:val="006771CF"/>
    <w:rsid w:val="00677345"/>
    <w:rsid w:val="00677DE3"/>
    <w:rsid w:val="00680EB5"/>
    <w:rsid w:val="006814BF"/>
    <w:rsid w:val="006819BE"/>
    <w:rsid w:val="00681ACB"/>
    <w:rsid w:val="0068252C"/>
    <w:rsid w:val="00682942"/>
    <w:rsid w:val="006831A4"/>
    <w:rsid w:val="00683638"/>
    <w:rsid w:val="00684150"/>
    <w:rsid w:val="0068490D"/>
    <w:rsid w:val="0068532C"/>
    <w:rsid w:val="006855E3"/>
    <w:rsid w:val="00685BBF"/>
    <w:rsid w:val="00686555"/>
    <w:rsid w:val="00686E14"/>
    <w:rsid w:val="00687967"/>
    <w:rsid w:val="006900CD"/>
    <w:rsid w:val="00690606"/>
    <w:rsid w:val="00690D2C"/>
    <w:rsid w:val="006916B6"/>
    <w:rsid w:val="006917AC"/>
    <w:rsid w:val="00691EA7"/>
    <w:rsid w:val="0069298B"/>
    <w:rsid w:val="00692A00"/>
    <w:rsid w:val="00692ECD"/>
    <w:rsid w:val="00692F19"/>
    <w:rsid w:val="00693289"/>
    <w:rsid w:val="006936B5"/>
    <w:rsid w:val="00694118"/>
    <w:rsid w:val="00695571"/>
    <w:rsid w:val="006956D2"/>
    <w:rsid w:val="00695B3C"/>
    <w:rsid w:val="0069612F"/>
    <w:rsid w:val="00697661"/>
    <w:rsid w:val="006978DC"/>
    <w:rsid w:val="00697CD2"/>
    <w:rsid w:val="00697DE4"/>
    <w:rsid w:val="006A02F4"/>
    <w:rsid w:val="006A0B68"/>
    <w:rsid w:val="006A0E21"/>
    <w:rsid w:val="006A0EFA"/>
    <w:rsid w:val="006A1485"/>
    <w:rsid w:val="006A1931"/>
    <w:rsid w:val="006A1AF5"/>
    <w:rsid w:val="006A1EFA"/>
    <w:rsid w:val="006A259F"/>
    <w:rsid w:val="006A289C"/>
    <w:rsid w:val="006A2A58"/>
    <w:rsid w:val="006A3BC7"/>
    <w:rsid w:val="006A4839"/>
    <w:rsid w:val="006A628D"/>
    <w:rsid w:val="006A637F"/>
    <w:rsid w:val="006A68AC"/>
    <w:rsid w:val="006A6A2F"/>
    <w:rsid w:val="006A731F"/>
    <w:rsid w:val="006A7C1C"/>
    <w:rsid w:val="006A7C36"/>
    <w:rsid w:val="006B01A5"/>
    <w:rsid w:val="006B0BC7"/>
    <w:rsid w:val="006B1C19"/>
    <w:rsid w:val="006B2534"/>
    <w:rsid w:val="006B2A75"/>
    <w:rsid w:val="006B2B97"/>
    <w:rsid w:val="006B35AE"/>
    <w:rsid w:val="006B3609"/>
    <w:rsid w:val="006B361C"/>
    <w:rsid w:val="006B3B8A"/>
    <w:rsid w:val="006B3F20"/>
    <w:rsid w:val="006B40B4"/>
    <w:rsid w:val="006B4375"/>
    <w:rsid w:val="006B43CA"/>
    <w:rsid w:val="006B4985"/>
    <w:rsid w:val="006B4BC3"/>
    <w:rsid w:val="006B5523"/>
    <w:rsid w:val="006B5CC2"/>
    <w:rsid w:val="006B5E14"/>
    <w:rsid w:val="006B70E2"/>
    <w:rsid w:val="006B757E"/>
    <w:rsid w:val="006B77B3"/>
    <w:rsid w:val="006B7845"/>
    <w:rsid w:val="006B7D19"/>
    <w:rsid w:val="006B7E0E"/>
    <w:rsid w:val="006C0A2A"/>
    <w:rsid w:val="006C0B60"/>
    <w:rsid w:val="006C0FB1"/>
    <w:rsid w:val="006C175C"/>
    <w:rsid w:val="006C1764"/>
    <w:rsid w:val="006C1A84"/>
    <w:rsid w:val="006C1DC8"/>
    <w:rsid w:val="006C280E"/>
    <w:rsid w:val="006C3347"/>
    <w:rsid w:val="006C3A40"/>
    <w:rsid w:val="006C3CB5"/>
    <w:rsid w:val="006C3EDB"/>
    <w:rsid w:val="006C4091"/>
    <w:rsid w:val="006C415B"/>
    <w:rsid w:val="006C41E4"/>
    <w:rsid w:val="006C5B05"/>
    <w:rsid w:val="006C6109"/>
    <w:rsid w:val="006C6A34"/>
    <w:rsid w:val="006C7769"/>
    <w:rsid w:val="006D0612"/>
    <w:rsid w:val="006D09C9"/>
    <w:rsid w:val="006D0F28"/>
    <w:rsid w:val="006D13F3"/>
    <w:rsid w:val="006D147A"/>
    <w:rsid w:val="006D22E1"/>
    <w:rsid w:val="006D28C8"/>
    <w:rsid w:val="006D37AD"/>
    <w:rsid w:val="006D4B76"/>
    <w:rsid w:val="006D4CA6"/>
    <w:rsid w:val="006D5B56"/>
    <w:rsid w:val="006D5C67"/>
    <w:rsid w:val="006D5E7E"/>
    <w:rsid w:val="006D6273"/>
    <w:rsid w:val="006D6AAD"/>
    <w:rsid w:val="006D6C4A"/>
    <w:rsid w:val="006D70D6"/>
    <w:rsid w:val="006D7414"/>
    <w:rsid w:val="006D7837"/>
    <w:rsid w:val="006E048F"/>
    <w:rsid w:val="006E0C32"/>
    <w:rsid w:val="006E0EA2"/>
    <w:rsid w:val="006E1241"/>
    <w:rsid w:val="006E1644"/>
    <w:rsid w:val="006E252C"/>
    <w:rsid w:val="006E281A"/>
    <w:rsid w:val="006E2B62"/>
    <w:rsid w:val="006E2C48"/>
    <w:rsid w:val="006E3330"/>
    <w:rsid w:val="006E3783"/>
    <w:rsid w:val="006E3ED5"/>
    <w:rsid w:val="006E4195"/>
    <w:rsid w:val="006E4830"/>
    <w:rsid w:val="006E4AB0"/>
    <w:rsid w:val="006E4F19"/>
    <w:rsid w:val="006E51D7"/>
    <w:rsid w:val="006E5381"/>
    <w:rsid w:val="006E551A"/>
    <w:rsid w:val="006E5E24"/>
    <w:rsid w:val="006E5EC1"/>
    <w:rsid w:val="006E6325"/>
    <w:rsid w:val="006E6870"/>
    <w:rsid w:val="006E76CD"/>
    <w:rsid w:val="006E789B"/>
    <w:rsid w:val="006F0838"/>
    <w:rsid w:val="006F1036"/>
    <w:rsid w:val="006F2FBB"/>
    <w:rsid w:val="006F3748"/>
    <w:rsid w:val="006F3E04"/>
    <w:rsid w:val="006F49BF"/>
    <w:rsid w:val="006F4D4C"/>
    <w:rsid w:val="006F6BF9"/>
    <w:rsid w:val="006F7045"/>
    <w:rsid w:val="006F7812"/>
    <w:rsid w:val="0070054E"/>
    <w:rsid w:val="00700FE2"/>
    <w:rsid w:val="007014CE"/>
    <w:rsid w:val="00702026"/>
    <w:rsid w:val="0070313E"/>
    <w:rsid w:val="007034D9"/>
    <w:rsid w:val="00703B14"/>
    <w:rsid w:val="00704165"/>
    <w:rsid w:val="00704166"/>
    <w:rsid w:val="00704A7B"/>
    <w:rsid w:val="00704E1A"/>
    <w:rsid w:val="007052CB"/>
    <w:rsid w:val="00705A74"/>
    <w:rsid w:val="00705E94"/>
    <w:rsid w:val="0070617A"/>
    <w:rsid w:val="00706379"/>
    <w:rsid w:val="00706E4E"/>
    <w:rsid w:val="007072EE"/>
    <w:rsid w:val="007072F8"/>
    <w:rsid w:val="0070785F"/>
    <w:rsid w:val="00707B88"/>
    <w:rsid w:val="007103B3"/>
    <w:rsid w:val="00710A7B"/>
    <w:rsid w:val="00711CA1"/>
    <w:rsid w:val="00711D5F"/>
    <w:rsid w:val="00711FE2"/>
    <w:rsid w:val="00712437"/>
    <w:rsid w:val="00712B76"/>
    <w:rsid w:val="007130E3"/>
    <w:rsid w:val="007131CE"/>
    <w:rsid w:val="00713FA6"/>
    <w:rsid w:val="007141AB"/>
    <w:rsid w:val="00714615"/>
    <w:rsid w:val="0071466B"/>
    <w:rsid w:val="00714A3E"/>
    <w:rsid w:val="00714ABD"/>
    <w:rsid w:val="0071567D"/>
    <w:rsid w:val="00715A7E"/>
    <w:rsid w:val="007162AA"/>
    <w:rsid w:val="007165FA"/>
    <w:rsid w:val="00716C19"/>
    <w:rsid w:val="00717C7F"/>
    <w:rsid w:val="00720187"/>
    <w:rsid w:val="00720414"/>
    <w:rsid w:val="00720847"/>
    <w:rsid w:val="00720A21"/>
    <w:rsid w:val="00720A92"/>
    <w:rsid w:val="00721475"/>
    <w:rsid w:val="0072246F"/>
    <w:rsid w:val="00723667"/>
    <w:rsid w:val="007237DC"/>
    <w:rsid w:val="00724707"/>
    <w:rsid w:val="00724C5E"/>
    <w:rsid w:val="0072502B"/>
    <w:rsid w:val="00725F3C"/>
    <w:rsid w:val="007261F0"/>
    <w:rsid w:val="00726506"/>
    <w:rsid w:val="00726DDF"/>
    <w:rsid w:val="00727016"/>
    <w:rsid w:val="0072717D"/>
    <w:rsid w:val="00727341"/>
    <w:rsid w:val="00727938"/>
    <w:rsid w:val="0073046E"/>
    <w:rsid w:val="00730AFA"/>
    <w:rsid w:val="00730C8F"/>
    <w:rsid w:val="007318B9"/>
    <w:rsid w:val="00731CDE"/>
    <w:rsid w:val="00731D8E"/>
    <w:rsid w:val="0073212A"/>
    <w:rsid w:val="007321C8"/>
    <w:rsid w:val="00732C8B"/>
    <w:rsid w:val="00732D19"/>
    <w:rsid w:val="00732DD9"/>
    <w:rsid w:val="00732F8A"/>
    <w:rsid w:val="007330ED"/>
    <w:rsid w:val="00733A1A"/>
    <w:rsid w:val="00733D16"/>
    <w:rsid w:val="00733E93"/>
    <w:rsid w:val="00734132"/>
    <w:rsid w:val="0073475C"/>
    <w:rsid w:val="00734C8C"/>
    <w:rsid w:val="00734CBA"/>
    <w:rsid w:val="00735298"/>
    <w:rsid w:val="00735D2E"/>
    <w:rsid w:val="0073613C"/>
    <w:rsid w:val="00736495"/>
    <w:rsid w:val="007368CB"/>
    <w:rsid w:val="0073740C"/>
    <w:rsid w:val="00737A9B"/>
    <w:rsid w:val="00737E77"/>
    <w:rsid w:val="007402B6"/>
    <w:rsid w:val="00740876"/>
    <w:rsid w:val="00740FAE"/>
    <w:rsid w:val="00741A31"/>
    <w:rsid w:val="00741A9B"/>
    <w:rsid w:val="0074237A"/>
    <w:rsid w:val="00742FA3"/>
    <w:rsid w:val="0074412B"/>
    <w:rsid w:val="0074462A"/>
    <w:rsid w:val="0074470A"/>
    <w:rsid w:val="007448FB"/>
    <w:rsid w:val="00744ADF"/>
    <w:rsid w:val="00744F54"/>
    <w:rsid w:val="007455F6"/>
    <w:rsid w:val="00745B32"/>
    <w:rsid w:val="00745D62"/>
    <w:rsid w:val="00745FE8"/>
    <w:rsid w:val="007465DC"/>
    <w:rsid w:val="00746C8C"/>
    <w:rsid w:val="00746EFD"/>
    <w:rsid w:val="00750264"/>
    <w:rsid w:val="0075078B"/>
    <w:rsid w:val="00750CC5"/>
    <w:rsid w:val="007511F0"/>
    <w:rsid w:val="00751FAF"/>
    <w:rsid w:val="00752B4A"/>
    <w:rsid w:val="00753696"/>
    <w:rsid w:val="00753831"/>
    <w:rsid w:val="007539C3"/>
    <w:rsid w:val="007539D5"/>
    <w:rsid w:val="007561B8"/>
    <w:rsid w:val="00756B82"/>
    <w:rsid w:val="00756BD3"/>
    <w:rsid w:val="00756E51"/>
    <w:rsid w:val="0075741B"/>
    <w:rsid w:val="00757776"/>
    <w:rsid w:val="00757EC9"/>
    <w:rsid w:val="00757F79"/>
    <w:rsid w:val="00760582"/>
    <w:rsid w:val="00760CAC"/>
    <w:rsid w:val="00760CED"/>
    <w:rsid w:val="00760EE7"/>
    <w:rsid w:val="007611A8"/>
    <w:rsid w:val="00761D63"/>
    <w:rsid w:val="00764030"/>
    <w:rsid w:val="00764385"/>
    <w:rsid w:val="00764408"/>
    <w:rsid w:val="0076442B"/>
    <w:rsid w:val="007650AD"/>
    <w:rsid w:val="0076577B"/>
    <w:rsid w:val="0076582D"/>
    <w:rsid w:val="00766C79"/>
    <w:rsid w:val="007673A9"/>
    <w:rsid w:val="00767971"/>
    <w:rsid w:val="00770338"/>
    <w:rsid w:val="00772ACC"/>
    <w:rsid w:val="00773B52"/>
    <w:rsid w:val="00774592"/>
    <w:rsid w:val="007747B7"/>
    <w:rsid w:val="0077486F"/>
    <w:rsid w:val="00774A0A"/>
    <w:rsid w:val="00774D65"/>
    <w:rsid w:val="00775417"/>
    <w:rsid w:val="007759C3"/>
    <w:rsid w:val="00776275"/>
    <w:rsid w:val="00776377"/>
    <w:rsid w:val="007768D2"/>
    <w:rsid w:val="00776FBE"/>
    <w:rsid w:val="0077778A"/>
    <w:rsid w:val="00777B49"/>
    <w:rsid w:val="007802B4"/>
    <w:rsid w:val="0078055A"/>
    <w:rsid w:val="00780D06"/>
    <w:rsid w:val="0078140D"/>
    <w:rsid w:val="00781990"/>
    <w:rsid w:val="007822A3"/>
    <w:rsid w:val="00782B06"/>
    <w:rsid w:val="00782E5A"/>
    <w:rsid w:val="007832FD"/>
    <w:rsid w:val="00784728"/>
    <w:rsid w:val="0078499C"/>
    <w:rsid w:val="00784AAA"/>
    <w:rsid w:val="00784DB8"/>
    <w:rsid w:val="007856E4"/>
    <w:rsid w:val="0078595E"/>
    <w:rsid w:val="00785BD2"/>
    <w:rsid w:val="00786B22"/>
    <w:rsid w:val="00786B87"/>
    <w:rsid w:val="0078737E"/>
    <w:rsid w:val="007873B3"/>
    <w:rsid w:val="00787DBF"/>
    <w:rsid w:val="00790162"/>
    <w:rsid w:val="00790B71"/>
    <w:rsid w:val="00790DDF"/>
    <w:rsid w:val="0079188E"/>
    <w:rsid w:val="00791FB2"/>
    <w:rsid w:val="00792DA5"/>
    <w:rsid w:val="00792DE0"/>
    <w:rsid w:val="00793DEE"/>
    <w:rsid w:val="007953C8"/>
    <w:rsid w:val="00795745"/>
    <w:rsid w:val="00795F96"/>
    <w:rsid w:val="0079649C"/>
    <w:rsid w:val="00796A74"/>
    <w:rsid w:val="00796E08"/>
    <w:rsid w:val="00796F4A"/>
    <w:rsid w:val="0079720C"/>
    <w:rsid w:val="007A01A4"/>
    <w:rsid w:val="007A0271"/>
    <w:rsid w:val="007A058B"/>
    <w:rsid w:val="007A1185"/>
    <w:rsid w:val="007A13AF"/>
    <w:rsid w:val="007A239E"/>
    <w:rsid w:val="007A2780"/>
    <w:rsid w:val="007A30EE"/>
    <w:rsid w:val="007A37D4"/>
    <w:rsid w:val="007A3F1E"/>
    <w:rsid w:val="007A452A"/>
    <w:rsid w:val="007A4894"/>
    <w:rsid w:val="007A4899"/>
    <w:rsid w:val="007A4E8B"/>
    <w:rsid w:val="007A6211"/>
    <w:rsid w:val="007A68C4"/>
    <w:rsid w:val="007A700E"/>
    <w:rsid w:val="007A7CFB"/>
    <w:rsid w:val="007B00AB"/>
    <w:rsid w:val="007B07A0"/>
    <w:rsid w:val="007B07B5"/>
    <w:rsid w:val="007B07EF"/>
    <w:rsid w:val="007B0D62"/>
    <w:rsid w:val="007B103D"/>
    <w:rsid w:val="007B1BA0"/>
    <w:rsid w:val="007B1F51"/>
    <w:rsid w:val="007B1FAC"/>
    <w:rsid w:val="007B2406"/>
    <w:rsid w:val="007B26DB"/>
    <w:rsid w:val="007B286C"/>
    <w:rsid w:val="007B3D55"/>
    <w:rsid w:val="007B3DD0"/>
    <w:rsid w:val="007B5593"/>
    <w:rsid w:val="007B5663"/>
    <w:rsid w:val="007B5C9F"/>
    <w:rsid w:val="007B5EE7"/>
    <w:rsid w:val="007B5FD7"/>
    <w:rsid w:val="007B60B6"/>
    <w:rsid w:val="007B654C"/>
    <w:rsid w:val="007B67CB"/>
    <w:rsid w:val="007B6E18"/>
    <w:rsid w:val="007B7386"/>
    <w:rsid w:val="007B7C04"/>
    <w:rsid w:val="007B7EBA"/>
    <w:rsid w:val="007C05AB"/>
    <w:rsid w:val="007C0749"/>
    <w:rsid w:val="007C1EE4"/>
    <w:rsid w:val="007C23DF"/>
    <w:rsid w:val="007C2451"/>
    <w:rsid w:val="007C2DA7"/>
    <w:rsid w:val="007C2F7E"/>
    <w:rsid w:val="007C31E2"/>
    <w:rsid w:val="007C3B4D"/>
    <w:rsid w:val="007C4487"/>
    <w:rsid w:val="007C4908"/>
    <w:rsid w:val="007C491E"/>
    <w:rsid w:val="007C4C44"/>
    <w:rsid w:val="007C527D"/>
    <w:rsid w:val="007C5781"/>
    <w:rsid w:val="007C5F2A"/>
    <w:rsid w:val="007C769D"/>
    <w:rsid w:val="007C7795"/>
    <w:rsid w:val="007D0339"/>
    <w:rsid w:val="007D06B2"/>
    <w:rsid w:val="007D0AFC"/>
    <w:rsid w:val="007D134C"/>
    <w:rsid w:val="007D1733"/>
    <w:rsid w:val="007D2175"/>
    <w:rsid w:val="007D253E"/>
    <w:rsid w:val="007D2901"/>
    <w:rsid w:val="007D3A26"/>
    <w:rsid w:val="007D3A81"/>
    <w:rsid w:val="007D4211"/>
    <w:rsid w:val="007D489A"/>
    <w:rsid w:val="007D4D5C"/>
    <w:rsid w:val="007D5D83"/>
    <w:rsid w:val="007D659C"/>
    <w:rsid w:val="007D6682"/>
    <w:rsid w:val="007D673C"/>
    <w:rsid w:val="007D768E"/>
    <w:rsid w:val="007D77FB"/>
    <w:rsid w:val="007D7D66"/>
    <w:rsid w:val="007D7FAA"/>
    <w:rsid w:val="007E116E"/>
    <w:rsid w:val="007E1621"/>
    <w:rsid w:val="007E164E"/>
    <w:rsid w:val="007E16E5"/>
    <w:rsid w:val="007E1712"/>
    <w:rsid w:val="007E29BD"/>
    <w:rsid w:val="007E3019"/>
    <w:rsid w:val="007E33A1"/>
    <w:rsid w:val="007E38A0"/>
    <w:rsid w:val="007E38E7"/>
    <w:rsid w:val="007E3AEC"/>
    <w:rsid w:val="007E3E89"/>
    <w:rsid w:val="007E4922"/>
    <w:rsid w:val="007E4E09"/>
    <w:rsid w:val="007E5C91"/>
    <w:rsid w:val="007E5E6E"/>
    <w:rsid w:val="007E6374"/>
    <w:rsid w:val="007E6391"/>
    <w:rsid w:val="007E6D28"/>
    <w:rsid w:val="007F0C8B"/>
    <w:rsid w:val="007F0F32"/>
    <w:rsid w:val="007F1E78"/>
    <w:rsid w:val="007F275B"/>
    <w:rsid w:val="007F3083"/>
    <w:rsid w:val="007F34DA"/>
    <w:rsid w:val="007F3585"/>
    <w:rsid w:val="007F3BD0"/>
    <w:rsid w:val="007F3DD2"/>
    <w:rsid w:val="007F428E"/>
    <w:rsid w:val="007F4433"/>
    <w:rsid w:val="007F521E"/>
    <w:rsid w:val="007F5430"/>
    <w:rsid w:val="007F5742"/>
    <w:rsid w:val="007F6AB9"/>
    <w:rsid w:val="007F6C98"/>
    <w:rsid w:val="007F6EFB"/>
    <w:rsid w:val="0080032C"/>
    <w:rsid w:val="00800BBE"/>
    <w:rsid w:val="0080120A"/>
    <w:rsid w:val="008016B6"/>
    <w:rsid w:val="00801EC0"/>
    <w:rsid w:val="00802014"/>
    <w:rsid w:val="00802F43"/>
    <w:rsid w:val="00803206"/>
    <w:rsid w:val="008035B0"/>
    <w:rsid w:val="008035E8"/>
    <w:rsid w:val="0080369C"/>
    <w:rsid w:val="00804160"/>
    <w:rsid w:val="00805070"/>
    <w:rsid w:val="008050AE"/>
    <w:rsid w:val="0080535E"/>
    <w:rsid w:val="00805F5A"/>
    <w:rsid w:val="0080651A"/>
    <w:rsid w:val="00806F1D"/>
    <w:rsid w:val="00810092"/>
    <w:rsid w:val="008102FD"/>
    <w:rsid w:val="008103A8"/>
    <w:rsid w:val="00810531"/>
    <w:rsid w:val="008112DB"/>
    <w:rsid w:val="008114D1"/>
    <w:rsid w:val="00811519"/>
    <w:rsid w:val="008122A0"/>
    <w:rsid w:val="0081286E"/>
    <w:rsid w:val="00812D45"/>
    <w:rsid w:val="00814764"/>
    <w:rsid w:val="00814C34"/>
    <w:rsid w:val="00814D93"/>
    <w:rsid w:val="0081586F"/>
    <w:rsid w:val="00815BE3"/>
    <w:rsid w:val="00816679"/>
    <w:rsid w:val="00816833"/>
    <w:rsid w:val="00816FF2"/>
    <w:rsid w:val="00817882"/>
    <w:rsid w:val="00817A5F"/>
    <w:rsid w:val="00820109"/>
    <w:rsid w:val="0082026D"/>
    <w:rsid w:val="00820640"/>
    <w:rsid w:val="0082092E"/>
    <w:rsid w:val="00820EB2"/>
    <w:rsid w:val="008218A4"/>
    <w:rsid w:val="00821F49"/>
    <w:rsid w:val="0082201A"/>
    <w:rsid w:val="008222A8"/>
    <w:rsid w:val="00822967"/>
    <w:rsid w:val="00822FAD"/>
    <w:rsid w:val="00823287"/>
    <w:rsid w:val="008237A9"/>
    <w:rsid w:val="00823FB4"/>
    <w:rsid w:val="00824077"/>
    <w:rsid w:val="00824156"/>
    <w:rsid w:val="00824429"/>
    <w:rsid w:val="008244D7"/>
    <w:rsid w:val="00824D56"/>
    <w:rsid w:val="00825883"/>
    <w:rsid w:val="00825A4A"/>
    <w:rsid w:val="00825D64"/>
    <w:rsid w:val="008262A9"/>
    <w:rsid w:val="00826B79"/>
    <w:rsid w:val="00827370"/>
    <w:rsid w:val="00830520"/>
    <w:rsid w:val="008306F1"/>
    <w:rsid w:val="00830878"/>
    <w:rsid w:val="00830B27"/>
    <w:rsid w:val="00830C48"/>
    <w:rsid w:val="00830DE9"/>
    <w:rsid w:val="008317B8"/>
    <w:rsid w:val="00832623"/>
    <w:rsid w:val="0083450A"/>
    <w:rsid w:val="00834774"/>
    <w:rsid w:val="0083630E"/>
    <w:rsid w:val="00836C86"/>
    <w:rsid w:val="00836EA5"/>
    <w:rsid w:val="0083705C"/>
    <w:rsid w:val="00837DA8"/>
    <w:rsid w:val="00840A75"/>
    <w:rsid w:val="0084129E"/>
    <w:rsid w:val="00841F84"/>
    <w:rsid w:val="00842AD0"/>
    <w:rsid w:val="00842CF9"/>
    <w:rsid w:val="00842DA7"/>
    <w:rsid w:val="00843502"/>
    <w:rsid w:val="00843CEC"/>
    <w:rsid w:val="00844DAD"/>
    <w:rsid w:val="00844E3E"/>
    <w:rsid w:val="00844F26"/>
    <w:rsid w:val="008451F0"/>
    <w:rsid w:val="008455D4"/>
    <w:rsid w:val="00845965"/>
    <w:rsid w:val="00845CED"/>
    <w:rsid w:val="00845EA0"/>
    <w:rsid w:val="0084651D"/>
    <w:rsid w:val="00846C0E"/>
    <w:rsid w:val="00847054"/>
    <w:rsid w:val="008475B4"/>
    <w:rsid w:val="00850CAD"/>
    <w:rsid w:val="00850FFF"/>
    <w:rsid w:val="008518CC"/>
    <w:rsid w:val="00851C81"/>
    <w:rsid w:val="008521F0"/>
    <w:rsid w:val="008523D9"/>
    <w:rsid w:val="00852605"/>
    <w:rsid w:val="00852945"/>
    <w:rsid w:val="00852967"/>
    <w:rsid w:val="008529FA"/>
    <w:rsid w:val="00852A63"/>
    <w:rsid w:val="00852ECE"/>
    <w:rsid w:val="0085364C"/>
    <w:rsid w:val="00853CBA"/>
    <w:rsid w:val="0085440F"/>
    <w:rsid w:val="00854CE5"/>
    <w:rsid w:val="00855072"/>
    <w:rsid w:val="00855622"/>
    <w:rsid w:val="00855BDE"/>
    <w:rsid w:val="00855F19"/>
    <w:rsid w:val="008565D9"/>
    <w:rsid w:val="00856979"/>
    <w:rsid w:val="00857781"/>
    <w:rsid w:val="00857956"/>
    <w:rsid w:val="00857981"/>
    <w:rsid w:val="00857A46"/>
    <w:rsid w:val="00857DA0"/>
    <w:rsid w:val="008603D8"/>
    <w:rsid w:val="00860D72"/>
    <w:rsid w:val="00861198"/>
    <w:rsid w:val="008612A0"/>
    <w:rsid w:val="00861597"/>
    <w:rsid w:val="00861989"/>
    <w:rsid w:val="00862253"/>
    <w:rsid w:val="008622AA"/>
    <w:rsid w:val="00862414"/>
    <w:rsid w:val="00862699"/>
    <w:rsid w:val="0086372E"/>
    <w:rsid w:val="008638F5"/>
    <w:rsid w:val="00864898"/>
    <w:rsid w:val="00864989"/>
    <w:rsid w:val="00865634"/>
    <w:rsid w:val="00865F5B"/>
    <w:rsid w:val="00866586"/>
    <w:rsid w:val="008670E1"/>
    <w:rsid w:val="00867105"/>
    <w:rsid w:val="00867476"/>
    <w:rsid w:val="008674C8"/>
    <w:rsid w:val="00867C8D"/>
    <w:rsid w:val="00870073"/>
    <w:rsid w:val="00870D56"/>
    <w:rsid w:val="00871165"/>
    <w:rsid w:val="00871211"/>
    <w:rsid w:val="008720A2"/>
    <w:rsid w:val="008726D0"/>
    <w:rsid w:val="00872DCE"/>
    <w:rsid w:val="008732BD"/>
    <w:rsid w:val="00873CFF"/>
    <w:rsid w:val="008742CA"/>
    <w:rsid w:val="00874AEE"/>
    <w:rsid w:val="008756B9"/>
    <w:rsid w:val="0087626A"/>
    <w:rsid w:val="008766DA"/>
    <w:rsid w:val="008767D1"/>
    <w:rsid w:val="00876AAE"/>
    <w:rsid w:val="00876D39"/>
    <w:rsid w:val="00877408"/>
    <w:rsid w:val="00880A39"/>
    <w:rsid w:val="00880DAD"/>
    <w:rsid w:val="0088144C"/>
    <w:rsid w:val="00881892"/>
    <w:rsid w:val="00882078"/>
    <w:rsid w:val="0088213A"/>
    <w:rsid w:val="0088218F"/>
    <w:rsid w:val="0088296F"/>
    <w:rsid w:val="00883028"/>
    <w:rsid w:val="00884221"/>
    <w:rsid w:val="00884A7E"/>
    <w:rsid w:val="00885CB7"/>
    <w:rsid w:val="00886A3C"/>
    <w:rsid w:val="00886D34"/>
    <w:rsid w:val="00887315"/>
    <w:rsid w:val="008873D5"/>
    <w:rsid w:val="0088750B"/>
    <w:rsid w:val="00887B73"/>
    <w:rsid w:val="00887BF8"/>
    <w:rsid w:val="00887F2B"/>
    <w:rsid w:val="00890015"/>
    <w:rsid w:val="0089060A"/>
    <w:rsid w:val="00890F9F"/>
    <w:rsid w:val="008925D9"/>
    <w:rsid w:val="008927F4"/>
    <w:rsid w:val="0089334A"/>
    <w:rsid w:val="00893876"/>
    <w:rsid w:val="00893F46"/>
    <w:rsid w:val="00893F71"/>
    <w:rsid w:val="0089431A"/>
    <w:rsid w:val="008950A4"/>
    <w:rsid w:val="0089523A"/>
    <w:rsid w:val="0089537A"/>
    <w:rsid w:val="0089592E"/>
    <w:rsid w:val="00895A3F"/>
    <w:rsid w:val="00895B3A"/>
    <w:rsid w:val="00895C06"/>
    <w:rsid w:val="00896038"/>
    <w:rsid w:val="008966F1"/>
    <w:rsid w:val="00896EB5"/>
    <w:rsid w:val="0089704B"/>
    <w:rsid w:val="008A00A1"/>
    <w:rsid w:val="008A0274"/>
    <w:rsid w:val="008A0581"/>
    <w:rsid w:val="008A0879"/>
    <w:rsid w:val="008A0EF9"/>
    <w:rsid w:val="008A0F9F"/>
    <w:rsid w:val="008A157E"/>
    <w:rsid w:val="008A188A"/>
    <w:rsid w:val="008A1F09"/>
    <w:rsid w:val="008A22F7"/>
    <w:rsid w:val="008A234B"/>
    <w:rsid w:val="008A37F1"/>
    <w:rsid w:val="008A3D54"/>
    <w:rsid w:val="008A40F4"/>
    <w:rsid w:val="008A5730"/>
    <w:rsid w:val="008A5CF9"/>
    <w:rsid w:val="008A5F8B"/>
    <w:rsid w:val="008A64D4"/>
    <w:rsid w:val="008A7D14"/>
    <w:rsid w:val="008B0300"/>
    <w:rsid w:val="008B1CAB"/>
    <w:rsid w:val="008B1CE8"/>
    <w:rsid w:val="008B1CF2"/>
    <w:rsid w:val="008B1FFD"/>
    <w:rsid w:val="008B212C"/>
    <w:rsid w:val="008B286E"/>
    <w:rsid w:val="008B2B26"/>
    <w:rsid w:val="008B3771"/>
    <w:rsid w:val="008B3A07"/>
    <w:rsid w:val="008B3B46"/>
    <w:rsid w:val="008B51A1"/>
    <w:rsid w:val="008B5212"/>
    <w:rsid w:val="008B52B8"/>
    <w:rsid w:val="008B5848"/>
    <w:rsid w:val="008B5C4C"/>
    <w:rsid w:val="008B5C5F"/>
    <w:rsid w:val="008B5EE8"/>
    <w:rsid w:val="008B5F96"/>
    <w:rsid w:val="008B676D"/>
    <w:rsid w:val="008B7219"/>
    <w:rsid w:val="008B725B"/>
    <w:rsid w:val="008B780C"/>
    <w:rsid w:val="008B797A"/>
    <w:rsid w:val="008B7C86"/>
    <w:rsid w:val="008C06C2"/>
    <w:rsid w:val="008C077E"/>
    <w:rsid w:val="008C0B84"/>
    <w:rsid w:val="008C2278"/>
    <w:rsid w:val="008C259C"/>
    <w:rsid w:val="008C26B7"/>
    <w:rsid w:val="008C2F05"/>
    <w:rsid w:val="008C40BD"/>
    <w:rsid w:val="008C4B1D"/>
    <w:rsid w:val="008C4E6D"/>
    <w:rsid w:val="008C4F56"/>
    <w:rsid w:val="008C534A"/>
    <w:rsid w:val="008C5393"/>
    <w:rsid w:val="008C5E08"/>
    <w:rsid w:val="008C67C6"/>
    <w:rsid w:val="008C6D2D"/>
    <w:rsid w:val="008C740F"/>
    <w:rsid w:val="008D009D"/>
    <w:rsid w:val="008D0226"/>
    <w:rsid w:val="008D05DD"/>
    <w:rsid w:val="008D081E"/>
    <w:rsid w:val="008D1E04"/>
    <w:rsid w:val="008D2051"/>
    <w:rsid w:val="008D22CA"/>
    <w:rsid w:val="008D25FE"/>
    <w:rsid w:val="008D2651"/>
    <w:rsid w:val="008D2C54"/>
    <w:rsid w:val="008D2FD7"/>
    <w:rsid w:val="008D32F0"/>
    <w:rsid w:val="008D47A2"/>
    <w:rsid w:val="008D48FE"/>
    <w:rsid w:val="008D4D06"/>
    <w:rsid w:val="008D4F03"/>
    <w:rsid w:val="008D54B5"/>
    <w:rsid w:val="008D5F0F"/>
    <w:rsid w:val="008D6A8D"/>
    <w:rsid w:val="008D6E30"/>
    <w:rsid w:val="008D7933"/>
    <w:rsid w:val="008D79EA"/>
    <w:rsid w:val="008E0536"/>
    <w:rsid w:val="008E09A7"/>
    <w:rsid w:val="008E0D6C"/>
    <w:rsid w:val="008E1141"/>
    <w:rsid w:val="008E1527"/>
    <w:rsid w:val="008E172A"/>
    <w:rsid w:val="008E18F3"/>
    <w:rsid w:val="008E228A"/>
    <w:rsid w:val="008E2B4E"/>
    <w:rsid w:val="008E2CC6"/>
    <w:rsid w:val="008E2E36"/>
    <w:rsid w:val="008E2EF7"/>
    <w:rsid w:val="008E2F81"/>
    <w:rsid w:val="008E3242"/>
    <w:rsid w:val="008E376A"/>
    <w:rsid w:val="008E405D"/>
    <w:rsid w:val="008E44F1"/>
    <w:rsid w:val="008E4599"/>
    <w:rsid w:val="008E46F1"/>
    <w:rsid w:val="008E525B"/>
    <w:rsid w:val="008E5272"/>
    <w:rsid w:val="008E5CD3"/>
    <w:rsid w:val="008E60B2"/>
    <w:rsid w:val="008E7C83"/>
    <w:rsid w:val="008F010E"/>
    <w:rsid w:val="008F0E69"/>
    <w:rsid w:val="008F0ED6"/>
    <w:rsid w:val="008F0EF2"/>
    <w:rsid w:val="008F109C"/>
    <w:rsid w:val="008F17C1"/>
    <w:rsid w:val="008F17FB"/>
    <w:rsid w:val="008F24DD"/>
    <w:rsid w:val="008F2702"/>
    <w:rsid w:val="008F544E"/>
    <w:rsid w:val="008F5482"/>
    <w:rsid w:val="00901BC9"/>
    <w:rsid w:val="009029C0"/>
    <w:rsid w:val="009036D9"/>
    <w:rsid w:val="009042A4"/>
    <w:rsid w:val="00904401"/>
    <w:rsid w:val="0090453C"/>
    <w:rsid w:val="00904FA4"/>
    <w:rsid w:val="00905EF1"/>
    <w:rsid w:val="00906746"/>
    <w:rsid w:val="00906C44"/>
    <w:rsid w:val="00911219"/>
    <w:rsid w:val="00911501"/>
    <w:rsid w:val="009115C7"/>
    <w:rsid w:val="009117EB"/>
    <w:rsid w:val="0091197C"/>
    <w:rsid w:val="00911F69"/>
    <w:rsid w:val="00911FD6"/>
    <w:rsid w:val="009122A1"/>
    <w:rsid w:val="00912442"/>
    <w:rsid w:val="00912444"/>
    <w:rsid w:val="00912501"/>
    <w:rsid w:val="00912E06"/>
    <w:rsid w:val="00913954"/>
    <w:rsid w:val="0091444F"/>
    <w:rsid w:val="009146CE"/>
    <w:rsid w:val="00914D59"/>
    <w:rsid w:val="009152B1"/>
    <w:rsid w:val="0091608B"/>
    <w:rsid w:val="009165A1"/>
    <w:rsid w:val="00916C19"/>
    <w:rsid w:val="00917382"/>
    <w:rsid w:val="00917792"/>
    <w:rsid w:val="0092099A"/>
    <w:rsid w:val="00920BCC"/>
    <w:rsid w:val="00920D29"/>
    <w:rsid w:val="00920FF9"/>
    <w:rsid w:val="0092122F"/>
    <w:rsid w:val="00921A80"/>
    <w:rsid w:val="00922178"/>
    <w:rsid w:val="00922860"/>
    <w:rsid w:val="009228B0"/>
    <w:rsid w:val="00922A4E"/>
    <w:rsid w:val="00922DC8"/>
    <w:rsid w:val="009233A5"/>
    <w:rsid w:val="009236C2"/>
    <w:rsid w:val="00924152"/>
    <w:rsid w:val="00924277"/>
    <w:rsid w:val="00924DE2"/>
    <w:rsid w:val="00925070"/>
    <w:rsid w:val="00925CCE"/>
    <w:rsid w:val="00926BCA"/>
    <w:rsid w:val="00926DA3"/>
    <w:rsid w:val="00926E39"/>
    <w:rsid w:val="0092725B"/>
    <w:rsid w:val="00927572"/>
    <w:rsid w:val="009276CE"/>
    <w:rsid w:val="00927F22"/>
    <w:rsid w:val="00930295"/>
    <w:rsid w:val="00930558"/>
    <w:rsid w:val="009308B9"/>
    <w:rsid w:val="009308BA"/>
    <w:rsid w:val="00930C8A"/>
    <w:rsid w:val="00930E52"/>
    <w:rsid w:val="00930EFA"/>
    <w:rsid w:val="009312D7"/>
    <w:rsid w:val="0093186C"/>
    <w:rsid w:val="009318D9"/>
    <w:rsid w:val="00931916"/>
    <w:rsid w:val="00931F4E"/>
    <w:rsid w:val="009326B4"/>
    <w:rsid w:val="0093303E"/>
    <w:rsid w:val="009330AC"/>
    <w:rsid w:val="009332F7"/>
    <w:rsid w:val="00934458"/>
    <w:rsid w:val="009348E9"/>
    <w:rsid w:val="00934934"/>
    <w:rsid w:val="009349D7"/>
    <w:rsid w:val="0093588F"/>
    <w:rsid w:val="00935A15"/>
    <w:rsid w:val="0093635B"/>
    <w:rsid w:val="009363AF"/>
    <w:rsid w:val="009367F4"/>
    <w:rsid w:val="00936C7C"/>
    <w:rsid w:val="00936CBC"/>
    <w:rsid w:val="00937264"/>
    <w:rsid w:val="0094063B"/>
    <w:rsid w:val="009418F0"/>
    <w:rsid w:val="00942040"/>
    <w:rsid w:val="0094216A"/>
    <w:rsid w:val="0094235F"/>
    <w:rsid w:val="00942424"/>
    <w:rsid w:val="00943DE7"/>
    <w:rsid w:val="00945AA2"/>
    <w:rsid w:val="00945B42"/>
    <w:rsid w:val="00946073"/>
    <w:rsid w:val="00946812"/>
    <w:rsid w:val="009468C4"/>
    <w:rsid w:val="00946C47"/>
    <w:rsid w:val="00947732"/>
    <w:rsid w:val="00947906"/>
    <w:rsid w:val="00947ACB"/>
    <w:rsid w:val="00950576"/>
    <w:rsid w:val="00950CF1"/>
    <w:rsid w:val="009515E0"/>
    <w:rsid w:val="0095183D"/>
    <w:rsid w:val="00951D34"/>
    <w:rsid w:val="00951DAA"/>
    <w:rsid w:val="00952739"/>
    <w:rsid w:val="00952DFF"/>
    <w:rsid w:val="00953B33"/>
    <w:rsid w:val="00954B46"/>
    <w:rsid w:val="009551BA"/>
    <w:rsid w:val="009554B2"/>
    <w:rsid w:val="009558FF"/>
    <w:rsid w:val="00955A07"/>
    <w:rsid w:val="0095669B"/>
    <w:rsid w:val="00956FA5"/>
    <w:rsid w:val="00957BD9"/>
    <w:rsid w:val="00957C65"/>
    <w:rsid w:val="00957D08"/>
    <w:rsid w:val="00957F95"/>
    <w:rsid w:val="009604C9"/>
    <w:rsid w:val="00960954"/>
    <w:rsid w:val="0096100A"/>
    <w:rsid w:val="0096220C"/>
    <w:rsid w:val="009625CD"/>
    <w:rsid w:val="00963C69"/>
    <w:rsid w:val="00963C6F"/>
    <w:rsid w:val="0096496C"/>
    <w:rsid w:val="00964A97"/>
    <w:rsid w:val="00964BBC"/>
    <w:rsid w:val="0096522D"/>
    <w:rsid w:val="00965327"/>
    <w:rsid w:val="009657C6"/>
    <w:rsid w:val="00965CC2"/>
    <w:rsid w:val="0096635A"/>
    <w:rsid w:val="0096653E"/>
    <w:rsid w:val="00966D44"/>
    <w:rsid w:val="00967244"/>
    <w:rsid w:val="00967736"/>
    <w:rsid w:val="009679AE"/>
    <w:rsid w:val="00967A21"/>
    <w:rsid w:val="009705F2"/>
    <w:rsid w:val="00971404"/>
    <w:rsid w:val="00971B09"/>
    <w:rsid w:val="009720F5"/>
    <w:rsid w:val="009720F8"/>
    <w:rsid w:val="009722B0"/>
    <w:rsid w:val="00973B4B"/>
    <w:rsid w:val="00973CC3"/>
    <w:rsid w:val="00973FB6"/>
    <w:rsid w:val="00974A6F"/>
    <w:rsid w:val="00974E67"/>
    <w:rsid w:val="00974EA6"/>
    <w:rsid w:val="00975033"/>
    <w:rsid w:val="0097519C"/>
    <w:rsid w:val="00975241"/>
    <w:rsid w:val="009753DB"/>
    <w:rsid w:val="00975422"/>
    <w:rsid w:val="0097596C"/>
    <w:rsid w:val="0097598E"/>
    <w:rsid w:val="0097611D"/>
    <w:rsid w:val="009767EE"/>
    <w:rsid w:val="00976C9C"/>
    <w:rsid w:val="00976D7B"/>
    <w:rsid w:val="00976E65"/>
    <w:rsid w:val="009803FC"/>
    <w:rsid w:val="00980782"/>
    <w:rsid w:val="00982805"/>
    <w:rsid w:val="00982AF2"/>
    <w:rsid w:val="00982EE8"/>
    <w:rsid w:val="00982FE4"/>
    <w:rsid w:val="0098305C"/>
    <w:rsid w:val="00983989"/>
    <w:rsid w:val="00983BD5"/>
    <w:rsid w:val="0098434B"/>
    <w:rsid w:val="00984476"/>
    <w:rsid w:val="00984707"/>
    <w:rsid w:val="0098484F"/>
    <w:rsid w:val="009849B2"/>
    <w:rsid w:val="00984DA4"/>
    <w:rsid w:val="00984DD8"/>
    <w:rsid w:val="00985609"/>
    <w:rsid w:val="00985E8B"/>
    <w:rsid w:val="00986B6D"/>
    <w:rsid w:val="00986EA5"/>
    <w:rsid w:val="00990B9A"/>
    <w:rsid w:val="00991248"/>
    <w:rsid w:val="00991438"/>
    <w:rsid w:val="00991869"/>
    <w:rsid w:val="00992ACC"/>
    <w:rsid w:val="009942C6"/>
    <w:rsid w:val="00994494"/>
    <w:rsid w:val="009944A9"/>
    <w:rsid w:val="00994C73"/>
    <w:rsid w:val="00995550"/>
    <w:rsid w:val="00996342"/>
    <w:rsid w:val="0099641B"/>
    <w:rsid w:val="00996938"/>
    <w:rsid w:val="0099698B"/>
    <w:rsid w:val="00996BFC"/>
    <w:rsid w:val="0099700B"/>
    <w:rsid w:val="00997466"/>
    <w:rsid w:val="009A11C3"/>
    <w:rsid w:val="009A1869"/>
    <w:rsid w:val="009A19AA"/>
    <w:rsid w:val="009A1B38"/>
    <w:rsid w:val="009A1B86"/>
    <w:rsid w:val="009A3A07"/>
    <w:rsid w:val="009A3D84"/>
    <w:rsid w:val="009A4A2B"/>
    <w:rsid w:val="009A4AD5"/>
    <w:rsid w:val="009A4D57"/>
    <w:rsid w:val="009A4DA8"/>
    <w:rsid w:val="009A5028"/>
    <w:rsid w:val="009A5586"/>
    <w:rsid w:val="009A5CEC"/>
    <w:rsid w:val="009A633E"/>
    <w:rsid w:val="009A768B"/>
    <w:rsid w:val="009A798B"/>
    <w:rsid w:val="009A7AED"/>
    <w:rsid w:val="009A7D8E"/>
    <w:rsid w:val="009A7F33"/>
    <w:rsid w:val="009B014E"/>
    <w:rsid w:val="009B076A"/>
    <w:rsid w:val="009B09D2"/>
    <w:rsid w:val="009B11EF"/>
    <w:rsid w:val="009B21DC"/>
    <w:rsid w:val="009B24F5"/>
    <w:rsid w:val="009B31F9"/>
    <w:rsid w:val="009B35BD"/>
    <w:rsid w:val="009B39BB"/>
    <w:rsid w:val="009B4C34"/>
    <w:rsid w:val="009B57F6"/>
    <w:rsid w:val="009B59E2"/>
    <w:rsid w:val="009B5DB4"/>
    <w:rsid w:val="009B5EA5"/>
    <w:rsid w:val="009B670E"/>
    <w:rsid w:val="009B6740"/>
    <w:rsid w:val="009B6927"/>
    <w:rsid w:val="009B6940"/>
    <w:rsid w:val="009B699F"/>
    <w:rsid w:val="009B7018"/>
    <w:rsid w:val="009B709A"/>
    <w:rsid w:val="009B78C9"/>
    <w:rsid w:val="009C0169"/>
    <w:rsid w:val="009C0BD0"/>
    <w:rsid w:val="009C10B2"/>
    <w:rsid w:val="009C145E"/>
    <w:rsid w:val="009C196F"/>
    <w:rsid w:val="009C1971"/>
    <w:rsid w:val="009C1C4B"/>
    <w:rsid w:val="009C22E5"/>
    <w:rsid w:val="009C279F"/>
    <w:rsid w:val="009C2B7F"/>
    <w:rsid w:val="009C2F2D"/>
    <w:rsid w:val="009C326B"/>
    <w:rsid w:val="009C3A6A"/>
    <w:rsid w:val="009C3D82"/>
    <w:rsid w:val="009C4E31"/>
    <w:rsid w:val="009C50F0"/>
    <w:rsid w:val="009C53D5"/>
    <w:rsid w:val="009C5FEE"/>
    <w:rsid w:val="009C616E"/>
    <w:rsid w:val="009C641E"/>
    <w:rsid w:val="009C6560"/>
    <w:rsid w:val="009C6D4B"/>
    <w:rsid w:val="009C6D83"/>
    <w:rsid w:val="009C73FA"/>
    <w:rsid w:val="009C7506"/>
    <w:rsid w:val="009D00E7"/>
    <w:rsid w:val="009D051C"/>
    <w:rsid w:val="009D0723"/>
    <w:rsid w:val="009D0B0B"/>
    <w:rsid w:val="009D0BFA"/>
    <w:rsid w:val="009D1173"/>
    <w:rsid w:val="009D1684"/>
    <w:rsid w:val="009D25B9"/>
    <w:rsid w:val="009D290F"/>
    <w:rsid w:val="009D2AFF"/>
    <w:rsid w:val="009D329A"/>
    <w:rsid w:val="009D330F"/>
    <w:rsid w:val="009D3DC4"/>
    <w:rsid w:val="009D3DE2"/>
    <w:rsid w:val="009D4384"/>
    <w:rsid w:val="009D4FF7"/>
    <w:rsid w:val="009D638D"/>
    <w:rsid w:val="009D6555"/>
    <w:rsid w:val="009D68F2"/>
    <w:rsid w:val="009D6DC9"/>
    <w:rsid w:val="009D6E79"/>
    <w:rsid w:val="009D797E"/>
    <w:rsid w:val="009D7AA2"/>
    <w:rsid w:val="009E02AF"/>
    <w:rsid w:val="009E06E9"/>
    <w:rsid w:val="009E0AB6"/>
    <w:rsid w:val="009E101F"/>
    <w:rsid w:val="009E1423"/>
    <w:rsid w:val="009E2258"/>
    <w:rsid w:val="009E2656"/>
    <w:rsid w:val="009E2EE5"/>
    <w:rsid w:val="009E3591"/>
    <w:rsid w:val="009E36BC"/>
    <w:rsid w:val="009E3EFB"/>
    <w:rsid w:val="009E4291"/>
    <w:rsid w:val="009E4359"/>
    <w:rsid w:val="009E4D4C"/>
    <w:rsid w:val="009E4E78"/>
    <w:rsid w:val="009E4EB4"/>
    <w:rsid w:val="009E4F56"/>
    <w:rsid w:val="009E502C"/>
    <w:rsid w:val="009E5325"/>
    <w:rsid w:val="009E5D96"/>
    <w:rsid w:val="009E6043"/>
    <w:rsid w:val="009E6F3B"/>
    <w:rsid w:val="009E7454"/>
    <w:rsid w:val="009E797C"/>
    <w:rsid w:val="009F01AA"/>
    <w:rsid w:val="009F051C"/>
    <w:rsid w:val="009F0973"/>
    <w:rsid w:val="009F1791"/>
    <w:rsid w:val="009F2F4B"/>
    <w:rsid w:val="009F34A4"/>
    <w:rsid w:val="009F3B30"/>
    <w:rsid w:val="009F3D58"/>
    <w:rsid w:val="009F42D1"/>
    <w:rsid w:val="009F48FC"/>
    <w:rsid w:val="009F4977"/>
    <w:rsid w:val="009F49CE"/>
    <w:rsid w:val="009F4FB5"/>
    <w:rsid w:val="009F5EF7"/>
    <w:rsid w:val="009F6829"/>
    <w:rsid w:val="009F6BB5"/>
    <w:rsid w:val="009F7233"/>
    <w:rsid w:val="00A011C6"/>
    <w:rsid w:val="00A01B6C"/>
    <w:rsid w:val="00A01C30"/>
    <w:rsid w:val="00A021D0"/>
    <w:rsid w:val="00A02E52"/>
    <w:rsid w:val="00A0354D"/>
    <w:rsid w:val="00A03690"/>
    <w:rsid w:val="00A03FFC"/>
    <w:rsid w:val="00A05103"/>
    <w:rsid w:val="00A0513D"/>
    <w:rsid w:val="00A05164"/>
    <w:rsid w:val="00A05919"/>
    <w:rsid w:val="00A05B69"/>
    <w:rsid w:val="00A05D33"/>
    <w:rsid w:val="00A066E6"/>
    <w:rsid w:val="00A074E8"/>
    <w:rsid w:val="00A077CD"/>
    <w:rsid w:val="00A07A25"/>
    <w:rsid w:val="00A07D22"/>
    <w:rsid w:val="00A10309"/>
    <w:rsid w:val="00A10B94"/>
    <w:rsid w:val="00A112CF"/>
    <w:rsid w:val="00A113E3"/>
    <w:rsid w:val="00A11A94"/>
    <w:rsid w:val="00A120AC"/>
    <w:rsid w:val="00A1289F"/>
    <w:rsid w:val="00A12D10"/>
    <w:rsid w:val="00A13197"/>
    <w:rsid w:val="00A1323F"/>
    <w:rsid w:val="00A13774"/>
    <w:rsid w:val="00A1461D"/>
    <w:rsid w:val="00A14966"/>
    <w:rsid w:val="00A149B6"/>
    <w:rsid w:val="00A14DAE"/>
    <w:rsid w:val="00A1529A"/>
    <w:rsid w:val="00A1539A"/>
    <w:rsid w:val="00A1561E"/>
    <w:rsid w:val="00A15993"/>
    <w:rsid w:val="00A15D02"/>
    <w:rsid w:val="00A16253"/>
    <w:rsid w:val="00A162F8"/>
    <w:rsid w:val="00A16439"/>
    <w:rsid w:val="00A167C8"/>
    <w:rsid w:val="00A1715A"/>
    <w:rsid w:val="00A17753"/>
    <w:rsid w:val="00A17BB2"/>
    <w:rsid w:val="00A17C53"/>
    <w:rsid w:val="00A17CAA"/>
    <w:rsid w:val="00A20E51"/>
    <w:rsid w:val="00A21318"/>
    <w:rsid w:val="00A2173D"/>
    <w:rsid w:val="00A21D8D"/>
    <w:rsid w:val="00A22443"/>
    <w:rsid w:val="00A22D64"/>
    <w:rsid w:val="00A23753"/>
    <w:rsid w:val="00A23755"/>
    <w:rsid w:val="00A24492"/>
    <w:rsid w:val="00A246CD"/>
    <w:rsid w:val="00A24C93"/>
    <w:rsid w:val="00A24D14"/>
    <w:rsid w:val="00A25165"/>
    <w:rsid w:val="00A25295"/>
    <w:rsid w:val="00A25553"/>
    <w:rsid w:val="00A27689"/>
    <w:rsid w:val="00A27778"/>
    <w:rsid w:val="00A279A9"/>
    <w:rsid w:val="00A27AD0"/>
    <w:rsid w:val="00A27B0F"/>
    <w:rsid w:val="00A303DC"/>
    <w:rsid w:val="00A307FF"/>
    <w:rsid w:val="00A30E84"/>
    <w:rsid w:val="00A31B79"/>
    <w:rsid w:val="00A31C4B"/>
    <w:rsid w:val="00A31E86"/>
    <w:rsid w:val="00A32458"/>
    <w:rsid w:val="00A32BD5"/>
    <w:rsid w:val="00A346D3"/>
    <w:rsid w:val="00A34B30"/>
    <w:rsid w:val="00A35D52"/>
    <w:rsid w:val="00A35F54"/>
    <w:rsid w:val="00A360D1"/>
    <w:rsid w:val="00A36741"/>
    <w:rsid w:val="00A3716D"/>
    <w:rsid w:val="00A37528"/>
    <w:rsid w:val="00A37731"/>
    <w:rsid w:val="00A37951"/>
    <w:rsid w:val="00A402DF"/>
    <w:rsid w:val="00A40702"/>
    <w:rsid w:val="00A40FC7"/>
    <w:rsid w:val="00A41954"/>
    <w:rsid w:val="00A41C6E"/>
    <w:rsid w:val="00A41EA6"/>
    <w:rsid w:val="00A42090"/>
    <w:rsid w:val="00A425A1"/>
    <w:rsid w:val="00A42734"/>
    <w:rsid w:val="00A43588"/>
    <w:rsid w:val="00A43CAA"/>
    <w:rsid w:val="00A44D77"/>
    <w:rsid w:val="00A44DEC"/>
    <w:rsid w:val="00A4505E"/>
    <w:rsid w:val="00A4583A"/>
    <w:rsid w:val="00A45BC9"/>
    <w:rsid w:val="00A45FF7"/>
    <w:rsid w:val="00A4628F"/>
    <w:rsid w:val="00A46611"/>
    <w:rsid w:val="00A46624"/>
    <w:rsid w:val="00A468C8"/>
    <w:rsid w:val="00A47E72"/>
    <w:rsid w:val="00A503B4"/>
    <w:rsid w:val="00A5066C"/>
    <w:rsid w:val="00A512D5"/>
    <w:rsid w:val="00A51455"/>
    <w:rsid w:val="00A5165F"/>
    <w:rsid w:val="00A51877"/>
    <w:rsid w:val="00A51EE4"/>
    <w:rsid w:val="00A52329"/>
    <w:rsid w:val="00A52741"/>
    <w:rsid w:val="00A52913"/>
    <w:rsid w:val="00A52B67"/>
    <w:rsid w:val="00A53136"/>
    <w:rsid w:val="00A535E7"/>
    <w:rsid w:val="00A53662"/>
    <w:rsid w:val="00A54710"/>
    <w:rsid w:val="00A5478B"/>
    <w:rsid w:val="00A547C3"/>
    <w:rsid w:val="00A549F2"/>
    <w:rsid w:val="00A54DD9"/>
    <w:rsid w:val="00A551C9"/>
    <w:rsid w:val="00A560BF"/>
    <w:rsid w:val="00A56C78"/>
    <w:rsid w:val="00A56C83"/>
    <w:rsid w:val="00A573B7"/>
    <w:rsid w:val="00A602B4"/>
    <w:rsid w:val="00A604F7"/>
    <w:rsid w:val="00A60863"/>
    <w:rsid w:val="00A61064"/>
    <w:rsid w:val="00A6155D"/>
    <w:rsid w:val="00A6159E"/>
    <w:rsid w:val="00A61BD2"/>
    <w:rsid w:val="00A61DF3"/>
    <w:rsid w:val="00A6208E"/>
    <w:rsid w:val="00A62158"/>
    <w:rsid w:val="00A6285B"/>
    <w:rsid w:val="00A62AF4"/>
    <w:rsid w:val="00A62CBF"/>
    <w:rsid w:val="00A62DF7"/>
    <w:rsid w:val="00A63107"/>
    <w:rsid w:val="00A63678"/>
    <w:rsid w:val="00A637CE"/>
    <w:rsid w:val="00A63B2F"/>
    <w:rsid w:val="00A63DD9"/>
    <w:rsid w:val="00A64361"/>
    <w:rsid w:val="00A65E46"/>
    <w:rsid w:val="00A65F05"/>
    <w:rsid w:val="00A66230"/>
    <w:rsid w:val="00A662D8"/>
    <w:rsid w:val="00A665D0"/>
    <w:rsid w:val="00A666C5"/>
    <w:rsid w:val="00A67618"/>
    <w:rsid w:val="00A67CBD"/>
    <w:rsid w:val="00A703C6"/>
    <w:rsid w:val="00A70EAA"/>
    <w:rsid w:val="00A71E31"/>
    <w:rsid w:val="00A7243F"/>
    <w:rsid w:val="00A724A5"/>
    <w:rsid w:val="00A72B93"/>
    <w:rsid w:val="00A73663"/>
    <w:rsid w:val="00A739F8"/>
    <w:rsid w:val="00A73BFC"/>
    <w:rsid w:val="00A73D99"/>
    <w:rsid w:val="00A74552"/>
    <w:rsid w:val="00A74E9B"/>
    <w:rsid w:val="00A75352"/>
    <w:rsid w:val="00A754A9"/>
    <w:rsid w:val="00A75BB2"/>
    <w:rsid w:val="00A75FCA"/>
    <w:rsid w:val="00A75FEE"/>
    <w:rsid w:val="00A762C8"/>
    <w:rsid w:val="00A770CC"/>
    <w:rsid w:val="00A775A2"/>
    <w:rsid w:val="00A81855"/>
    <w:rsid w:val="00A81BFF"/>
    <w:rsid w:val="00A81E97"/>
    <w:rsid w:val="00A822DC"/>
    <w:rsid w:val="00A823BD"/>
    <w:rsid w:val="00A82943"/>
    <w:rsid w:val="00A82B61"/>
    <w:rsid w:val="00A82E3D"/>
    <w:rsid w:val="00A83434"/>
    <w:rsid w:val="00A8348C"/>
    <w:rsid w:val="00A8360B"/>
    <w:rsid w:val="00A8375C"/>
    <w:rsid w:val="00A84DB3"/>
    <w:rsid w:val="00A856C4"/>
    <w:rsid w:val="00A85719"/>
    <w:rsid w:val="00A85AE4"/>
    <w:rsid w:val="00A864AA"/>
    <w:rsid w:val="00A86C9F"/>
    <w:rsid w:val="00A8767E"/>
    <w:rsid w:val="00A87BF3"/>
    <w:rsid w:val="00A87CCD"/>
    <w:rsid w:val="00A9047A"/>
    <w:rsid w:val="00A90F25"/>
    <w:rsid w:val="00A90F87"/>
    <w:rsid w:val="00A91108"/>
    <w:rsid w:val="00A911A6"/>
    <w:rsid w:val="00A91A3F"/>
    <w:rsid w:val="00A927BC"/>
    <w:rsid w:val="00A92889"/>
    <w:rsid w:val="00A933D0"/>
    <w:rsid w:val="00A93A4D"/>
    <w:rsid w:val="00A93D5D"/>
    <w:rsid w:val="00A949D9"/>
    <w:rsid w:val="00A95493"/>
    <w:rsid w:val="00A95775"/>
    <w:rsid w:val="00A957A4"/>
    <w:rsid w:val="00A960D8"/>
    <w:rsid w:val="00A961BE"/>
    <w:rsid w:val="00A969E3"/>
    <w:rsid w:val="00A973FC"/>
    <w:rsid w:val="00AA0105"/>
    <w:rsid w:val="00AA0EDA"/>
    <w:rsid w:val="00AA18F2"/>
    <w:rsid w:val="00AA1AFB"/>
    <w:rsid w:val="00AA2D06"/>
    <w:rsid w:val="00AA2FAD"/>
    <w:rsid w:val="00AA38E6"/>
    <w:rsid w:val="00AA4CED"/>
    <w:rsid w:val="00AA510B"/>
    <w:rsid w:val="00AA57EE"/>
    <w:rsid w:val="00AA66FC"/>
    <w:rsid w:val="00AA6AB3"/>
    <w:rsid w:val="00AA6C7C"/>
    <w:rsid w:val="00AA7A4D"/>
    <w:rsid w:val="00AA7FEF"/>
    <w:rsid w:val="00AB03A2"/>
    <w:rsid w:val="00AB1F54"/>
    <w:rsid w:val="00AB2010"/>
    <w:rsid w:val="00AB254C"/>
    <w:rsid w:val="00AB260C"/>
    <w:rsid w:val="00AB28CB"/>
    <w:rsid w:val="00AB2A50"/>
    <w:rsid w:val="00AB2B23"/>
    <w:rsid w:val="00AB2C3B"/>
    <w:rsid w:val="00AB2EB1"/>
    <w:rsid w:val="00AB478B"/>
    <w:rsid w:val="00AB51DA"/>
    <w:rsid w:val="00AB5614"/>
    <w:rsid w:val="00AB575E"/>
    <w:rsid w:val="00AB57B4"/>
    <w:rsid w:val="00AB5DB5"/>
    <w:rsid w:val="00AB60CC"/>
    <w:rsid w:val="00AB6976"/>
    <w:rsid w:val="00AB6E91"/>
    <w:rsid w:val="00AB6FBD"/>
    <w:rsid w:val="00AB70A5"/>
    <w:rsid w:val="00AB70B4"/>
    <w:rsid w:val="00AB7964"/>
    <w:rsid w:val="00AC04B8"/>
    <w:rsid w:val="00AC09FC"/>
    <w:rsid w:val="00AC0EDF"/>
    <w:rsid w:val="00AC16DD"/>
    <w:rsid w:val="00AC23A5"/>
    <w:rsid w:val="00AC26FA"/>
    <w:rsid w:val="00AC3135"/>
    <w:rsid w:val="00AC36F6"/>
    <w:rsid w:val="00AC3E05"/>
    <w:rsid w:val="00AC496B"/>
    <w:rsid w:val="00AC49FF"/>
    <w:rsid w:val="00AC4D15"/>
    <w:rsid w:val="00AC5E9D"/>
    <w:rsid w:val="00AC60F2"/>
    <w:rsid w:val="00AC6129"/>
    <w:rsid w:val="00AC62AC"/>
    <w:rsid w:val="00AC66F5"/>
    <w:rsid w:val="00AC6B05"/>
    <w:rsid w:val="00AC6D4B"/>
    <w:rsid w:val="00AC715B"/>
    <w:rsid w:val="00AC76D7"/>
    <w:rsid w:val="00AD067D"/>
    <w:rsid w:val="00AD180F"/>
    <w:rsid w:val="00AD2752"/>
    <w:rsid w:val="00AD33EB"/>
    <w:rsid w:val="00AD345D"/>
    <w:rsid w:val="00AD3923"/>
    <w:rsid w:val="00AD3947"/>
    <w:rsid w:val="00AD46BF"/>
    <w:rsid w:val="00AD4DF8"/>
    <w:rsid w:val="00AD4F35"/>
    <w:rsid w:val="00AD4FEB"/>
    <w:rsid w:val="00AD5854"/>
    <w:rsid w:val="00AD5AC0"/>
    <w:rsid w:val="00AD5F42"/>
    <w:rsid w:val="00AD6571"/>
    <w:rsid w:val="00AD6586"/>
    <w:rsid w:val="00AD65A6"/>
    <w:rsid w:val="00AD6BEC"/>
    <w:rsid w:val="00AE015B"/>
    <w:rsid w:val="00AE02D2"/>
    <w:rsid w:val="00AE05A7"/>
    <w:rsid w:val="00AE0EB4"/>
    <w:rsid w:val="00AE1ACF"/>
    <w:rsid w:val="00AE20A7"/>
    <w:rsid w:val="00AE253B"/>
    <w:rsid w:val="00AE272D"/>
    <w:rsid w:val="00AE28C4"/>
    <w:rsid w:val="00AE299B"/>
    <w:rsid w:val="00AE2C4E"/>
    <w:rsid w:val="00AE3733"/>
    <w:rsid w:val="00AE4CB4"/>
    <w:rsid w:val="00AE5745"/>
    <w:rsid w:val="00AE6901"/>
    <w:rsid w:val="00AE6A5B"/>
    <w:rsid w:val="00AE6C21"/>
    <w:rsid w:val="00AE6FFC"/>
    <w:rsid w:val="00AE72DD"/>
    <w:rsid w:val="00AE7601"/>
    <w:rsid w:val="00AE76AA"/>
    <w:rsid w:val="00AE790B"/>
    <w:rsid w:val="00AE79A5"/>
    <w:rsid w:val="00AF055E"/>
    <w:rsid w:val="00AF1771"/>
    <w:rsid w:val="00AF1B8E"/>
    <w:rsid w:val="00AF1D44"/>
    <w:rsid w:val="00AF1DAF"/>
    <w:rsid w:val="00AF220B"/>
    <w:rsid w:val="00AF37F2"/>
    <w:rsid w:val="00AF3849"/>
    <w:rsid w:val="00AF3C69"/>
    <w:rsid w:val="00AF4155"/>
    <w:rsid w:val="00AF4417"/>
    <w:rsid w:val="00AF4ABB"/>
    <w:rsid w:val="00AF4C4D"/>
    <w:rsid w:val="00AF4C62"/>
    <w:rsid w:val="00AF4C8C"/>
    <w:rsid w:val="00AF51E7"/>
    <w:rsid w:val="00AF5752"/>
    <w:rsid w:val="00AF583B"/>
    <w:rsid w:val="00AF5C06"/>
    <w:rsid w:val="00AF5C41"/>
    <w:rsid w:val="00AF63E7"/>
    <w:rsid w:val="00AF64F8"/>
    <w:rsid w:val="00AF68BB"/>
    <w:rsid w:val="00AF6AB7"/>
    <w:rsid w:val="00AF7037"/>
    <w:rsid w:val="00AF720F"/>
    <w:rsid w:val="00AF73FC"/>
    <w:rsid w:val="00B00548"/>
    <w:rsid w:val="00B00785"/>
    <w:rsid w:val="00B00E11"/>
    <w:rsid w:val="00B0103D"/>
    <w:rsid w:val="00B011E1"/>
    <w:rsid w:val="00B019BA"/>
    <w:rsid w:val="00B01EE0"/>
    <w:rsid w:val="00B02662"/>
    <w:rsid w:val="00B027CC"/>
    <w:rsid w:val="00B028C5"/>
    <w:rsid w:val="00B02EE8"/>
    <w:rsid w:val="00B034BC"/>
    <w:rsid w:val="00B03B20"/>
    <w:rsid w:val="00B0486F"/>
    <w:rsid w:val="00B04F05"/>
    <w:rsid w:val="00B05B2A"/>
    <w:rsid w:val="00B0612F"/>
    <w:rsid w:val="00B0653D"/>
    <w:rsid w:val="00B065AC"/>
    <w:rsid w:val="00B0702D"/>
    <w:rsid w:val="00B077F7"/>
    <w:rsid w:val="00B07B83"/>
    <w:rsid w:val="00B07D66"/>
    <w:rsid w:val="00B10F4B"/>
    <w:rsid w:val="00B11676"/>
    <w:rsid w:val="00B11750"/>
    <w:rsid w:val="00B12D6E"/>
    <w:rsid w:val="00B13123"/>
    <w:rsid w:val="00B13481"/>
    <w:rsid w:val="00B13516"/>
    <w:rsid w:val="00B1397A"/>
    <w:rsid w:val="00B140E9"/>
    <w:rsid w:val="00B14726"/>
    <w:rsid w:val="00B14841"/>
    <w:rsid w:val="00B15C92"/>
    <w:rsid w:val="00B1605F"/>
    <w:rsid w:val="00B161BF"/>
    <w:rsid w:val="00B166ED"/>
    <w:rsid w:val="00B1674B"/>
    <w:rsid w:val="00B16949"/>
    <w:rsid w:val="00B16D57"/>
    <w:rsid w:val="00B16EB7"/>
    <w:rsid w:val="00B1796D"/>
    <w:rsid w:val="00B17EAC"/>
    <w:rsid w:val="00B202D5"/>
    <w:rsid w:val="00B2075E"/>
    <w:rsid w:val="00B20D40"/>
    <w:rsid w:val="00B214AF"/>
    <w:rsid w:val="00B21F64"/>
    <w:rsid w:val="00B22127"/>
    <w:rsid w:val="00B22166"/>
    <w:rsid w:val="00B22679"/>
    <w:rsid w:val="00B229CF"/>
    <w:rsid w:val="00B22DBF"/>
    <w:rsid w:val="00B23475"/>
    <w:rsid w:val="00B2442F"/>
    <w:rsid w:val="00B24BAC"/>
    <w:rsid w:val="00B24CE7"/>
    <w:rsid w:val="00B24E44"/>
    <w:rsid w:val="00B252F7"/>
    <w:rsid w:val="00B255B5"/>
    <w:rsid w:val="00B259F3"/>
    <w:rsid w:val="00B25C5A"/>
    <w:rsid w:val="00B25CEF"/>
    <w:rsid w:val="00B25E7D"/>
    <w:rsid w:val="00B25F8A"/>
    <w:rsid w:val="00B27233"/>
    <w:rsid w:val="00B27A05"/>
    <w:rsid w:val="00B27A13"/>
    <w:rsid w:val="00B27A3C"/>
    <w:rsid w:val="00B3041A"/>
    <w:rsid w:val="00B30916"/>
    <w:rsid w:val="00B31110"/>
    <w:rsid w:val="00B3152D"/>
    <w:rsid w:val="00B3177F"/>
    <w:rsid w:val="00B31DD9"/>
    <w:rsid w:val="00B31ED8"/>
    <w:rsid w:val="00B32245"/>
    <w:rsid w:val="00B327D6"/>
    <w:rsid w:val="00B3289A"/>
    <w:rsid w:val="00B336A9"/>
    <w:rsid w:val="00B345A3"/>
    <w:rsid w:val="00B3478A"/>
    <w:rsid w:val="00B35134"/>
    <w:rsid w:val="00B355C8"/>
    <w:rsid w:val="00B359A5"/>
    <w:rsid w:val="00B35B71"/>
    <w:rsid w:val="00B3612D"/>
    <w:rsid w:val="00B369D1"/>
    <w:rsid w:val="00B37A04"/>
    <w:rsid w:val="00B4096E"/>
    <w:rsid w:val="00B40F5B"/>
    <w:rsid w:val="00B40FA9"/>
    <w:rsid w:val="00B4179B"/>
    <w:rsid w:val="00B41C14"/>
    <w:rsid w:val="00B42488"/>
    <w:rsid w:val="00B42AE0"/>
    <w:rsid w:val="00B4353F"/>
    <w:rsid w:val="00B43924"/>
    <w:rsid w:val="00B44230"/>
    <w:rsid w:val="00B44236"/>
    <w:rsid w:val="00B44EEE"/>
    <w:rsid w:val="00B4563A"/>
    <w:rsid w:val="00B46F87"/>
    <w:rsid w:val="00B4771F"/>
    <w:rsid w:val="00B47AC6"/>
    <w:rsid w:val="00B47CC9"/>
    <w:rsid w:val="00B47DFB"/>
    <w:rsid w:val="00B500D8"/>
    <w:rsid w:val="00B5048E"/>
    <w:rsid w:val="00B50594"/>
    <w:rsid w:val="00B510DF"/>
    <w:rsid w:val="00B513E1"/>
    <w:rsid w:val="00B52575"/>
    <w:rsid w:val="00B527D8"/>
    <w:rsid w:val="00B53C03"/>
    <w:rsid w:val="00B53D65"/>
    <w:rsid w:val="00B54C87"/>
    <w:rsid w:val="00B54E81"/>
    <w:rsid w:val="00B5504A"/>
    <w:rsid w:val="00B5507C"/>
    <w:rsid w:val="00B5529A"/>
    <w:rsid w:val="00B5589B"/>
    <w:rsid w:val="00B55E1B"/>
    <w:rsid w:val="00B55E52"/>
    <w:rsid w:val="00B56FD2"/>
    <w:rsid w:val="00B575E1"/>
    <w:rsid w:val="00B57606"/>
    <w:rsid w:val="00B5785D"/>
    <w:rsid w:val="00B57D51"/>
    <w:rsid w:val="00B57EDB"/>
    <w:rsid w:val="00B600BA"/>
    <w:rsid w:val="00B60D4E"/>
    <w:rsid w:val="00B60E10"/>
    <w:rsid w:val="00B61492"/>
    <w:rsid w:val="00B61564"/>
    <w:rsid w:val="00B61C83"/>
    <w:rsid w:val="00B6202F"/>
    <w:rsid w:val="00B628E0"/>
    <w:rsid w:val="00B632AF"/>
    <w:rsid w:val="00B64229"/>
    <w:rsid w:val="00B64472"/>
    <w:rsid w:val="00B64829"/>
    <w:rsid w:val="00B64A6D"/>
    <w:rsid w:val="00B65A5C"/>
    <w:rsid w:val="00B65C19"/>
    <w:rsid w:val="00B66090"/>
    <w:rsid w:val="00B660BF"/>
    <w:rsid w:val="00B663FC"/>
    <w:rsid w:val="00B6684B"/>
    <w:rsid w:val="00B66BCE"/>
    <w:rsid w:val="00B67B15"/>
    <w:rsid w:val="00B67FC9"/>
    <w:rsid w:val="00B71184"/>
    <w:rsid w:val="00B71C7B"/>
    <w:rsid w:val="00B7244F"/>
    <w:rsid w:val="00B725F6"/>
    <w:rsid w:val="00B73135"/>
    <w:rsid w:val="00B736F8"/>
    <w:rsid w:val="00B7555B"/>
    <w:rsid w:val="00B75757"/>
    <w:rsid w:val="00B760C0"/>
    <w:rsid w:val="00B762C9"/>
    <w:rsid w:val="00B7634F"/>
    <w:rsid w:val="00B777BE"/>
    <w:rsid w:val="00B77A73"/>
    <w:rsid w:val="00B77DFD"/>
    <w:rsid w:val="00B803C0"/>
    <w:rsid w:val="00B80618"/>
    <w:rsid w:val="00B80A85"/>
    <w:rsid w:val="00B80B95"/>
    <w:rsid w:val="00B80BFF"/>
    <w:rsid w:val="00B81093"/>
    <w:rsid w:val="00B811A7"/>
    <w:rsid w:val="00B81BF6"/>
    <w:rsid w:val="00B81E9B"/>
    <w:rsid w:val="00B827D5"/>
    <w:rsid w:val="00B82B53"/>
    <w:rsid w:val="00B8311B"/>
    <w:rsid w:val="00B8314C"/>
    <w:rsid w:val="00B83289"/>
    <w:rsid w:val="00B84BDD"/>
    <w:rsid w:val="00B85A2D"/>
    <w:rsid w:val="00B877BC"/>
    <w:rsid w:val="00B92CA0"/>
    <w:rsid w:val="00B93187"/>
    <w:rsid w:val="00B93542"/>
    <w:rsid w:val="00B953B9"/>
    <w:rsid w:val="00B958B3"/>
    <w:rsid w:val="00B95B59"/>
    <w:rsid w:val="00B95EA2"/>
    <w:rsid w:val="00B96484"/>
    <w:rsid w:val="00B96587"/>
    <w:rsid w:val="00B96610"/>
    <w:rsid w:val="00B96860"/>
    <w:rsid w:val="00B9778F"/>
    <w:rsid w:val="00B97AB9"/>
    <w:rsid w:val="00BA0226"/>
    <w:rsid w:val="00BA2805"/>
    <w:rsid w:val="00BA2A1C"/>
    <w:rsid w:val="00BA2F76"/>
    <w:rsid w:val="00BA38FE"/>
    <w:rsid w:val="00BA3CE5"/>
    <w:rsid w:val="00BA3E83"/>
    <w:rsid w:val="00BA41A2"/>
    <w:rsid w:val="00BA42D9"/>
    <w:rsid w:val="00BA45AA"/>
    <w:rsid w:val="00BA4D37"/>
    <w:rsid w:val="00BA5800"/>
    <w:rsid w:val="00BA61CD"/>
    <w:rsid w:val="00BA63A8"/>
    <w:rsid w:val="00BA6BBA"/>
    <w:rsid w:val="00BA6D76"/>
    <w:rsid w:val="00BA6EB6"/>
    <w:rsid w:val="00BA703B"/>
    <w:rsid w:val="00BA759A"/>
    <w:rsid w:val="00BA766F"/>
    <w:rsid w:val="00BA7D1D"/>
    <w:rsid w:val="00BB00E3"/>
    <w:rsid w:val="00BB07C1"/>
    <w:rsid w:val="00BB07F8"/>
    <w:rsid w:val="00BB0C1D"/>
    <w:rsid w:val="00BB1395"/>
    <w:rsid w:val="00BB190E"/>
    <w:rsid w:val="00BB1B0C"/>
    <w:rsid w:val="00BB1EA5"/>
    <w:rsid w:val="00BB22F6"/>
    <w:rsid w:val="00BB3352"/>
    <w:rsid w:val="00BB33E4"/>
    <w:rsid w:val="00BB342B"/>
    <w:rsid w:val="00BB472B"/>
    <w:rsid w:val="00BB4E87"/>
    <w:rsid w:val="00BB54F6"/>
    <w:rsid w:val="00BB5D8D"/>
    <w:rsid w:val="00BB5E1D"/>
    <w:rsid w:val="00BB6480"/>
    <w:rsid w:val="00BB6901"/>
    <w:rsid w:val="00BB69F9"/>
    <w:rsid w:val="00BB781D"/>
    <w:rsid w:val="00BC01D1"/>
    <w:rsid w:val="00BC0FC9"/>
    <w:rsid w:val="00BC144E"/>
    <w:rsid w:val="00BC187C"/>
    <w:rsid w:val="00BC1889"/>
    <w:rsid w:val="00BC1AC3"/>
    <w:rsid w:val="00BC27DC"/>
    <w:rsid w:val="00BC2AEE"/>
    <w:rsid w:val="00BC2BA5"/>
    <w:rsid w:val="00BC2CAD"/>
    <w:rsid w:val="00BC2D57"/>
    <w:rsid w:val="00BC36DE"/>
    <w:rsid w:val="00BC37F3"/>
    <w:rsid w:val="00BC38AD"/>
    <w:rsid w:val="00BC4058"/>
    <w:rsid w:val="00BC418B"/>
    <w:rsid w:val="00BC4DF2"/>
    <w:rsid w:val="00BC4F06"/>
    <w:rsid w:val="00BC5A3C"/>
    <w:rsid w:val="00BC61C1"/>
    <w:rsid w:val="00BC62D3"/>
    <w:rsid w:val="00BC6F96"/>
    <w:rsid w:val="00BC758A"/>
    <w:rsid w:val="00BD0102"/>
    <w:rsid w:val="00BD0824"/>
    <w:rsid w:val="00BD13F8"/>
    <w:rsid w:val="00BD1601"/>
    <w:rsid w:val="00BD1BB0"/>
    <w:rsid w:val="00BD1F4A"/>
    <w:rsid w:val="00BD261B"/>
    <w:rsid w:val="00BD3A1E"/>
    <w:rsid w:val="00BD4155"/>
    <w:rsid w:val="00BD4562"/>
    <w:rsid w:val="00BD47E3"/>
    <w:rsid w:val="00BD4D81"/>
    <w:rsid w:val="00BD5925"/>
    <w:rsid w:val="00BD5B3F"/>
    <w:rsid w:val="00BD5EBD"/>
    <w:rsid w:val="00BD6AD5"/>
    <w:rsid w:val="00BD70B1"/>
    <w:rsid w:val="00BD7BE0"/>
    <w:rsid w:val="00BE04EA"/>
    <w:rsid w:val="00BE0DE7"/>
    <w:rsid w:val="00BE0F7E"/>
    <w:rsid w:val="00BE16C7"/>
    <w:rsid w:val="00BE231E"/>
    <w:rsid w:val="00BE277C"/>
    <w:rsid w:val="00BE2EAD"/>
    <w:rsid w:val="00BE2EB7"/>
    <w:rsid w:val="00BE3B7C"/>
    <w:rsid w:val="00BE58B9"/>
    <w:rsid w:val="00BE5F3B"/>
    <w:rsid w:val="00BE64E3"/>
    <w:rsid w:val="00BE6BDB"/>
    <w:rsid w:val="00BE6E0E"/>
    <w:rsid w:val="00BE71AA"/>
    <w:rsid w:val="00BE7BAE"/>
    <w:rsid w:val="00BF0632"/>
    <w:rsid w:val="00BF067C"/>
    <w:rsid w:val="00BF0CD9"/>
    <w:rsid w:val="00BF0FE3"/>
    <w:rsid w:val="00BF12B3"/>
    <w:rsid w:val="00BF197C"/>
    <w:rsid w:val="00BF1A3C"/>
    <w:rsid w:val="00BF2816"/>
    <w:rsid w:val="00BF3A9E"/>
    <w:rsid w:val="00BF3ED6"/>
    <w:rsid w:val="00BF40B4"/>
    <w:rsid w:val="00BF4B05"/>
    <w:rsid w:val="00BF4B64"/>
    <w:rsid w:val="00BF4BFF"/>
    <w:rsid w:val="00BF4EEF"/>
    <w:rsid w:val="00BF5025"/>
    <w:rsid w:val="00BF55E2"/>
    <w:rsid w:val="00BF5AB0"/>
    <w:rsid w:val="00BF5F2F"/>
    <w:rsid w:val="00BF6110"/>
    <w:rsid w:val="00BF639F"/>
    <w:rsid w:val="00BF6A44"/>
    <w:rsid w:val="00BF6D22"/>
    <w:rsid w:val="00BF6F3A"/>
    <w:rsid w:val="00BF7153"/>
    <w:rsid w:val="00BF7185"/>
    <w:rsid w:val="00BF718F"/>
    <w:rsid w:val="00BF7427"/>
    <w:rsid w:val="00BF7C11"/>
    <w:rsid w:val="00BF7D31"/>
    <w:rsid w:val="00BF7FFD"/>
    <w:rsid w:val="00C0052C"/>
    <w:rsid w:val="00C0085F"/>
    <w:rsid w:val="00C01D37"/>
    <w:rsid w:val="00C01E72"/>
    <w:rsid w:val="00C0227A"/>
    <w:rsid w:val="00C02580"/>
    <w:rsid w:val="00C02D63"/>
    <w:rsid w:val="00C03477"/>
    <w:rsid w:val="00C034B4"/>
    <w:rsid w:val="00C03509"/>
    <w:rsid w:val="00C0351D"/>
    <w:rsid w:val="00C04321"/>
    <w:rsid w:val="00C04EB4"/>
    <w:rsid w:val="00C05605"/>
    <w:rsid w:val="00C06694"/>
    <w:rsid w:val="00C067BF"/>
    <w:rsid w:val="00C06D1B"/>
    <w:rsid w:val="00C06EB0"/>
    <w:rsid w:val="00C076AB"/>
    <w:rsid w:val="00C07BF7"/>
    <w:rsid w:val="00C10763"/>
    <w:rsid w:val="00C10911"/>
    <w:rsid w:val="00C11094"/>
    <w:rsid w:val="00C115B9"/>
    <w:rsid w:val="00C11BCE"/>
    <w:rsid w:val="00C12E96"/>
    <w:rsid w:val="00C133C5"/>
    <w:rsid w:val="00C139A5"/>
    <w:rsid w:val="00C13B3E"/>
    <w:rsid w:val="00C13B4C"/>
    <w:rsid w:val="00C13F3D"/>
    <w:rsid w:val="00C14954"/>
    <w:rsid w:val="00C14E18"/>
    <w:rsid w:val="00C14E59"/>
    <w:rsid w:val="00C15064"/>
    <w:rsid w:val="00C1584D"/>
    <w:rsid w:val="00C15D30"/>
    <w:rsid w:val="00C15E52"/>
    <w:rsid w:val="00C164BA"/>
    <w:rsid w:val="00C168FE"/>
    <w:rsid w:val="00C17307"/>
    <w:rsid w:val="00C17BA8"/>
    <w:rsid w:val="00C17D9C"/>
    <w:rsid w:val="00C208CC"/>
    <w:rsid w:val="00C2105C"/>
    <w:rsid w:val="00C211F4"/>
    <w:rsid w:val="00C21367"/>
    <w:rsid w:val="00C21F57"/>
    <w:rsid w:val="00C21F78"/>
    <w:rsid w:val="00C22084"/>
    <w:rsid w:val="00C2216B"/>
    <w:rsid w:val="00C224B6"/>
    <w:rsid w:val="00C227BB"/>
    <w:rsid w:val="00C22E09"/>
    <w:rsid w:val="00C22E86"/>
    <w:rsid w:val="00C230B5"/>
    <w:rsid w:val="00C234C7"/>
    <w:rsid w:val="00C23720"/>
    <w:rsid w:val="00C247C7"/>
    <w:rsid w:val="00C248B3"/>
    <w:rsid w:val="00C255F9"/>
    <w:rsid w:val="00C25983"/>
    <w:rsid w:val="00C26590"/>
    <w:rsid w:val="00C269C7"/>
    <w:rsid w:val="00C30205"/>
    <w:rsid w:val="00C30C6A"/>
    <w:rsid w:val="00C3160C"/>
    <w:rsid w:val="00C32712"/>
    <w:rsid w:val="00C329B8"/>
    <w:rsid w:val="00C337F6"/>
    <w:rsid w:val="00C338DF"/>
    <w:rsid w:val="00C33C4C"/>
    <w:rsid w:val="00C33E36"/>
    <w:rsid w:val="00C34E79"/>
    <w:rsid w:val="00C36365"/>
    <w:rsid w:val="00C36F29"/>
    <w:rsid w:val="00C37A37"/>
    <w:rsid w:val="00C40F28"/>
    <w:rsid w:val="00C41D24"/>
    <w:rsid w:val="00C424C0"/>
    <w:rsid w:val="00C42AEA"/>
    <w:rsid w:val="00C42B85"/>
    <w:rsid w:val="00C4314D"/>
    <w:rsid w:val="00C43533"/>
    <w:rsid w:val="00C43F6D"/>
    <w:rsid w:val="00C44C71"/>
    <w:rsid w:val="00C44D62"/>
    <w:rsid w:val="00C4530C"/>
    <w:rsid w:val="00C45646"/>
    <w:rsid w:val="00C4697F"/>
    <w:rsid w:val="00C46CFB"/>
    <w:rsid w:val="00C4705A"/>
    <w:rsid w:val="00C47134"/>
    <w:rsid w:val="00C47D86"/>
    <w:rsid w:val="00C50DDD"/>
    <w:rsid w:val="00C50EC0"/>
    <w:rsid w:val="00C511B9"/>
    <w:rsid w:val="00C514C8"/>
    <w:rsid w:val="00C51DA4"/>
    <w:rsid w:val="00C521D8"/>
    <w:rsid w:val="00C52540"/>
    <w:rsid w:val="00C52D73"/>
    <w:rsid w:val="00C537ED"/>
    <w:rsid w:val="00C53AFE"/>
    <w:rsid w:val="00C53B14"/>
    <w:rsid w:val="00C53E50"/>
    <w:rsid w:val="00C5421A"/>
    <w:rsid w:val="00C55050"/>
    <w:rsid w:val="00C552C9"/>
    <w:rsid w:val="00C552FD"/>
    <w:rsid w:val="00C5624B"/>
    <w:rsid w:val="00C564F0"/>
    <w:rsid w:val="00C567A3"/>
    <w:rsid w:val="00C57506"/>
    <w:rsid w:val="00C577E6"/>
    <w:rsid w:val="00C57BD3"/>
    <w:rsid w:val="00C6161B"/>
    <w:rsid w:val="00C61CA0"/>
    <w:rsid w:val="00C62793"/>
    <w:rsid w:val="00C634B6"/>
    <w:rsid w:val="00C63688"/>
    <w:rsid w:val="00C63837"/>
    <w:rsid w:val="00C6393F"/>
    <w:rsid w:val="00C63AF2"/>
    <w:rsid w:val="00C63AF7"/>
    <w:rsid w:val="00C642DF"/>
    <w:rsid w:val="00C64577"/>
    <w:rsid w:val="00C64636"/>
    <w:rsid w:val="00C64E1F"/>
    <w:rsid w:val="00C64E53"/>
    <w:rsid w:val="00C64E64"/>
    <w:rsid w:val="00C65565"/>
    <w:rsid w:val="00C66037"/>
    <w:rsid w:val="00C6627D"/>
    <w:rsid w:val="00C6670C"/>
    <w:rsid w:val="00C6687A"/>
    <w:rsid w:val="00C66AC9"/>
    <w:rsid w:val="00C67233"/>
    <w:rsid w:val="00C673F4"/>
    <w:rsid w:val="00C677AF"/>
    <w:rsid w:val="00C67A74"/>
    <w:rsid w:val="00C67BBB"/>
    <w:rsid w:val="00C7017E"/>
    <w:rsid w:val="00C70494"/>
    <w:rsid w:val="00C70F00"/>
    <w:rsid w:val="00C71238"/>
    <w:rsid w:val="00C717CC"/>
    <w:rsid w:val="00C7187B"/>
    <w:rsid w:val="00C7197C"/>
    <w:rsid w:val="00C723E0"/>
    <w:rsid w:val="00C728E6"/>
    <w:rsid w:val="00C7299A"/>
    <w:rsid w:val="00C72AF6"/>
    <w:rsid w:val="00C72CE1"/>
    <w:rsid w:val="00C72D02"/>
    <w:rsid w:val="00C72EDD"/>
    <w:rsid w:val="00C738F2"/>
    <w:rsid w:val="00C73A01"/>
    <w:rsid w:val="00C73A46"/>
    <w:rsid w:val="00C73E65"/>
    <w:rsid w:val="00C73E78"/>
    <w:rsid w:val="00C7419C"/>
    <w:rsid w:val="00C7487B"/>
    <w:rsid w:val="00C749EA"/>
    <w:rsid w:val="00C75491"/>
    <w:rsid w:val="00C75583"/>
    <w:rsid w:val="00C75A31"/>
    <w:rsid w:val="00C77144"/>
    <w:rsid w:val="00C7718D"/>
    <w:rsid w:val="00C7758F"/>
    <w:rsid w:val="00C778F6"/>
    <w:rsid w:val="00C803DB"/>
    <w:rsid w:val="00C80579"/>
    <w:rsid w:val="00C80F9A"/>
    <w:rsid w:val="00C81414"/>
    <w:rsid w:val="00C815C5"/>
    <w:rsid w:val="00C8231C"/>
    <w:rsid w:val="00C82414"/>
    <w:rsid w:val="00C8297C"/>
    <w:rsid w:val="00C82FB2"/>
    <w:rsid w:val="00C8331E"/>
    <w:rsid w:val="00C833D6"/>
    <w:rsid w:val="00C8368D"/>
    <w:rsid w:val="00C83A84"/>
    <w:rsid w:val="00C843A0"/>
    <w:rsid w:val="00C84CB3"/>
    <w:rsid w:val="00C85791"/>
    <w:rsid w:val="00C863B2"/>
    <w:rsid w:val="00C86425"/>
    <w:rsid w:val="00C86C5A"/>
    <w:rsid w:val="00C86CF3"/>
    <w:rsid w:val="00C87111"/>
    <w:rsid w:val="00C87BFE"/>
    <w:rsid w:val="00C87ECC"/>
    <w:rsid w:val="00C87F4E"/>
    <w:rsid w:val="00C90F20"/>
    <w:rsid w:val="00C90F2D"/>
    <w:rsid w:val="00C90FD1"/>
    <w:rsid w:val="00C917B1"/>
    <w:rsid w:val="00C918DF"/>
    <w:rsid w:val="00C91BEC"/>
    <w:rsid w:val="00C91D52"/>
    <w:rsid w:val="00C92638"/>
    <w:rsid w:val="00C92D46"/>
    <w:rsid w:val="00C92EB6"/>
    <w:rsid w:val="00C93033"/>
    <w:rsid w:val="00C934AD"/>
    <w:rsid w:val="00C934CC"/>
    <w:rsid w:val="00C93554"/>
    <w:rsid w:val="00C93B49"/>
    <w:rsid w:val="00C93F22"/>
    <w:rsid w:val="00C9437A"/>
    <w:rsid w:val="00C948F5"/>
    <w:rsid w:val="00C94BD9"/>
    <w:rsid w:val="00C94D0A"/>
    <w:rsid w:val="00C953C6"/>
    <w:rsid w:val="00C9571C"/>
    <w:rsid w:val="00C95831"/>
    <w:rsid w:val="00C95E5B"/>
    <w:rsid w:val="00C95E90"/>
    <w:rsid w:val="00C96134"/>
    <w:rsid w:val="00C962B0"/>
    <w:rsid w:val="00C96A14"/>
    <w:rsid w:val="00C96B66"/>
    <w:rsid w:val="00C976B4"/>
    <w:rsid w:val="00C97DA4"/>
    <w:rsid w:val="00CA06E3"/>
    <w:rsid w:val="00CA074E"/>
    <w:rsid w:val="00CA0CE0"/>
    <w:rsid w:val="00CA0F5F"/>
    <w:rsid w:val="00CA17E1"/>
    <w:rsid w:val="00CA19AC"/>
    <w:rsid w:val="00CA1C00"/>
    <w:rsid w:val="00CA1C1D"/>
    <w:rsid w:val="00CA2410"/>
    <w:rsid w:val="00CA2E6F"/>
    <w:rsid w:val="00CA2E90"/>
    <w:rsid w:val="00CA31AA"/>
    <w:rsid w:val="00CA3344"/>
    <w:rsid w:val="00CA43BD"/>
    <w:rsid w:val="00CA49C2"/>
    <w:rsid w:val="00CA4C30"/>
    <w:rsid w:val="00CA5864"/>
    <w:rsid w:val="00CA594E"/>
    <w:rsid w:val="00CA5A69"/>
    <w:rsid w:val="00CA6606"/>
    <w:rsid w:val="00CA669A"/>
    <w:rsid w:val="00CA6902"/>
    <w:rsid w:val="00CA6F8F"/>
    <w:rsid w:val="00CA75D8"/>
    <w:rsid w:val="00CA760E"/>
    <w:rsid w:val="00CA7961"/>
    <w:rsid w:val="00CA7F5C"/>
    <w:rsid w:val="00CB044C"/>
    <w:rsid w:val="00CB095A"/>
    <w:rsid w:val="00CB158B"/>
    <w:rsid w:val="00CB18D7"/>
    <w:rsid w:val="00CB19CC"/>
    <w:rsid w:val="00CB201F"/>
    <w:rsid w:val="00CB224D"/>
    <w:rsid w:val="00CB3CED"/>
    <w:rsid w:val="00CB3F4C"/>
    <w:rsid w:val="00CB41AA"/>
    <w:rsid w:val="00CB4826"/>
    <w:rsid w:val="00CB4A02"/>
    <w:rsid w:val="00CB4E1F"/>
    <w:rsid w:val="00CB58A5"/>
    <w:rsid w:val="00CB666F"/>
    <w:rsid w:val="00CB6702"/>
    <w:rsid w:val="00CB682F"/>
    <w:rsid w:val="00CB6A04"/>
    <w:rsid w:val="00CB7E35"/>
    <w:rsid w:val="00CC04F3"/>
    <w:rsid w:val="00CC0584"/>
    <w:rsid w:val="00CC1024"/>
    <w:rsid w:val="00CC15E6"/>
    <w:rsid w:val="00CC18B0"/>
    <w:rsid w:val="00CC1E61"/>
    <w:rsid w:val="00CC22A7"/>
    <w:rsid w:val="00CC2475"/>
    <w:rsid w:val="00CC27DA"/>
    <w:rsid w:val="00CC2BA3"/>
    <w:rsid w:val="00CC3036"/>
    <w:rsid w:val="00CC3663"/>
    <w:rsid w:val="00CC3893"/>
    <w:rsid w:val="00CC3ECE"/>
    <w:rsid w:val="00CC4271"/>
    <w:rsid w:val="00CC46C4"/>
    <w:rsid w:val="00CC4724"/>
    <w:rsid w:val="00CC49AB"/>
    <w:rsid w:val="00CC526C"/>
    <w:rsid w:val="00CC5706"/>
    <w:rsid w:val="00CC58F0"/>
    <w:rsid w:val="00CC5BD3"/>
    <w:rsid w:val="00CC645B"/>
    <w:rsid w:val="00CC6CD2"/>
    <w:rsid w:val="00CC7573"/>
    <w:rsid w:val="00CC7D3C"/>
    <w:rsid w:val="00CD004F"/>
    <w:rsid w:val="00CD04ED"/>
    <w:rsid w:val="00CD0522"/>
    <w:rsid w:val="00CD0DB5"/>
    <w:rsid w:val="00CD1110"/>
    <w:rsid w:val="00CD11B5"/>
    <w:rsid w:val="00CD1812"/>
    <w:rsid w:val="00CD2B30"/>
    <w:rsid w:val="00CD3375"/>
    <w:rsid w:val="00CD422F"/>
    <w:rsid w:val="00CD42A8"/>
    <w:rsid w:val="00CD46C8"/>
    <w:rsid w:val="00CD4BE3"/>
    <w:rsid w:val="00CD4E6C"/>
    <w:rsid w:val="00CD5163"/>
    <w:rsid w:val="00CD5CA6"/>
    <w:rsid w:val="00CD5F8A"/>
    <w:rsid w:val="00CD63ED"/>
    <w:rsid w:val="00CD64E1"/>
    <w:rsid w:val="00CD6B3D"/>
    <w:rsid w:val="00CD6CAB"/>
    <w:rsid w:val="00CD743A"/>
    <w:rsid w:val="00CD7C5D"/>
    <w:rsid w:val="00CD7DFC"/>
    <w:rsid w:val="00CE00C2"/>
    <w:rsid w:val="00CE0705"/>
    <w:rsid w:val="00CE0837"/>
    <w:rsid w:val="00CE0BCC"/>
    <w:rsid w:val="00CE181C"/>
    <w:rsid w:val="00CE19E0"/>
    <w:rsid w:val="00CE1D1E"/>
    <w:rsid w:val="00CE1E3A"/>
    <w:rsid w:val="00CE268D"/>
    <w:rsid w:val="00CE29EB"/>
    <w:rsid w:val="00CE3159"/>
    <w:rsid w:val="00CE3F84"/>
    <w:rsid w:val="00CE4083"/>
    <w:rsid w:val="00CE42E0"/>
    <w:rsid w:val="00CE4729"/>
    <w:rsid w:val="00CE4852"/>
    <w:rsid w:val="00CE4B14"/>
    <w:rsid w:val="00CE4BC4"/>
    <w:rsid w:val="00CE4D29"/>
    <w:rsid w:val="00CE4EBA"/>
    <w:rsid w:val="00CE512B"/>
    <w:rsid w:val="00CE6878"/>
    <w:rsid w:val="00CE70DC"/>
    <w:rsid w:val="00CE7435"/>
    <w:rsid w:val="00CE74ED"/>
    <w:rsid w:val="00CE7DA2"/>
    <w:rsid w:val="00CF0C36"/>
    <w:rsid w:val="00CF1C6A"/>
    <w:rsid w:val="00CF2A54"/>
    <w:rsid w:val="00CF315E"/>
    <w:rsid w:val="00CF344F"/>
    <w:rsid w:val="00CF3816"/>
    <w:rsid w:val="00CF3D7D"/>
    <w:rsid w:val="00CF431B"/>
    <w:rsid w:val="00CF4E17"/>
    <w:rsid w:val="00CF50FF"/>
    <w:rsid w:val="00CF51D5"/>
    <w:rsid w:val="00CF5A7A"/>
    <w:rsid w:val="00CF5DDF"/>
    <w:rsid w:val="00CF5F94"/>
    <w:rsid w:val="00CF6C80"/>
    <w:rsid w:val="00CF6CBA"/>
    <w:rsid w:val="00CF7258"/>
    <w:rsid w:val="00CF7C6B"/>
    <w:rsid w:val="00D00159"/>
    <w:rsid w:val="00D00766"/>
    <w:rsid w:val="00D00E1B"/>
    <w:rsid w:val="00D0150B"/>
    <w:rsid w:val="00D01A55"/>
    <w:rsid w:val="00D01E6A"/>
    <w:rsid w:val="00D02859"/>
    <w:rsid w:val="00D02F5B"/>
    <w:rsid w:val="00D0369C"/>
    <w:rsid w:val="00D03877"/>
    <w:rsid w:val="00D03883"/>
    <w:rsid w:val="00D03AB8"/>
    <w:rsid w:val="00D0539F"/>
    <w:rsid w:val="00D05775"/>
    <w:rsid w:val="00D061D7"/>
    <w:rsid w:val="00D06891"/>
    <w:rsid w:val="00D07996"/>
    <w:rsid w:val="00D07C23"/>
    <w:rsid w:val="00D10CBF"/>
    <w:rsid w:val="00D10CEA"/>
    <w:rsid w:val="00D113F5"/>
    <w:rsid w:val="00D11A7C"/>
    <w:rsid w:val="00D11C91"/>
    <w:rsid w:val="00D11E47"/>
    <w:rsid w:val="00D125D2"/>
    <w:rsid w:val="00D125ED"/>
    <w:rsid w:val="00D12729"/>
    <w:rsid w:val="00D130D6"/>
    <w:rsid w:val="00D133D3"/>
    <w:rsid w:val="00D13F57"/>
    <w:rsid w:val="00D13FC7"/>
    <w:rsid w:val="00D142FB"/>
    <w:rsid w:val="00D14451"/>
    <w:rsid w:val="00D145AE"/>
    <w:rsid w:val="00D14B17"/>
    <w:rsid w:val="00D15068"/>
    <w:rsid w:val="00D15378"/>
    <w:rsid w:val="00D155CE"/>
    <w:rsid w:val="00D15712"/>
    <w:rsid w:val="00D15904"/>
    <w:rsid w:val="00D15CA7"/>
    <w:rsid w:val="00D16239"/>
    <w:rsid w:val="00D163B0"/>
    <w:rsid w:val="00D1641A"/>
    <w:rsid w:val="00D169FA"/>
    <w:rsid w:val="00D16C8B"/>
    <w:rsid w:val="00D17866"/>
    <w:rsid w:val="00D17D15"/>
    <w:rsid w:val="00D2160F"/>
    <w:rsid w:val="00D21AE3"/>
    <w:rsid w:val="00D222CA"/>
    <w:rsid w:val="00D223DA"/>
    <w:rsid w:val="00D2250D"/>
    <w:rsid w:val="00D22859"/>
    <w:rsid w:val="00D2340F"/>
    <w:rsid w:val="00D235B0"/>
    <w:rsid w:val="00D23D5E"/>
    <w:rsid w:val="00D24BEF"/>
    <w:rsid w:val="00D250C2"/>
    <w:rsid w:val="00D251D0"/>
    <w:rsid w:val="00D25273"/>
    <w:rsid w:val="00D25D34"/>
    <w:rsid w:val="00D26B07"/>
    <w:rsid w:val="00D27641"/>
    <w:rsid w:val="00D27B30"/>
    <w:rsid w:val="00D27D64"/>
    <w:rsid w:val="00D30A68"/>
    <w:rsid w:val="00D30A9E"/>
    <w:rsid w:val="00D30ED6"/>
    <w:rsid w:val="00D30FAF"/>
    <w:rsid w:val="00D3146A"/>
    <w:rsid w:val="00D31882"/>
    <w:rsid w:val="00D32782"/>
    <w:rsid w:val="00D335E7"/>
    <w:rsid w:val="00D33CE7"/>
    <w:rsid w:val="00D33E06"/>
    <w:rsid w:val="00D33F04"/>
    <w:rsid w:val="00D343FD"/>
    <w:rsid w:val="00D3497B"/>
    <w:rsid w:val="00D34987"/>
    <w:rsid w:val="00D34D22"/>
    <w:rsid w:val="00D34D62"/>
    <w:rsid w:val="00D35286"/>
    <w:rsid w:val="00D35918"/>
    <w:rsid w:val="00D35B3C"/>
    <w:rsid w:val="00D36239"/>
    <w:rsid w:val="00D36634"/>
    <w:rsid w:val="00D36D26"/>
    <w:rsid w:val="00D37253"/>
    <w:rsid w:val="00D374FC"/>
    <w:rsid w:val="00D3754D"/>
    <w:rsid w:val="00D375A1"/>
    <w:rsid w:val="00D37682"/>
    <w:rsid w:val="00D37855"/>
    <w:rsid w:val="00D37D71"/>
    <w:rsid w:val="00D401D1"/>
    <w:rsid w:val="00D40C26"/>
    <w:rsid w:val="00D412D0"/>
    <w:rsid w:val="00D42577"/>
    <w:rsid w:val="00D426D5"/>
    <w:rsid w:val="00D42B03"/>
    <w:rsid w:val="00D42E5A"/>
    <w:rsid w:val="00D43F37"/>
    <w:rsid w:val="00D4457B"/>
    <w:rsid w:val="00D44A53"/>
    <w:rsid w:val="00D44F36"/>
    <w:rsid w:val="00D455BF"/>
    <w:rsid w:val="00D45777"/>
    <w:rsid w:val="00D45D20"/>
    <w:rsid w:val="00D45FAD"/>
    <w:rsid w:val="00D46351"/>
    <w:rsid w:val="00D46B56"/>
    <w:rsid w:val="00D46E45"/>
    <w:rsid w:val="00D46E95"/>
    <w:rsid w:val="00D470AE"/>
    <w:rsid w:val="00D47486"/>
    <w:rsid w:val="00D47BC2"/>
    <w:rsid w:val="00D47BDC"/>
    <w:rsid w:val="00D50131"/>
    <w:rsid w:val="00D50D79"/>
    <w:rsid w:val="00D51316"/>
    <w:rsid w:val="00D51655"/>
    <w:rsid w:val="00D52949"/>
    <w:rsid w:val="00D52E81"/>
    <w:rsid w:val="00D538B1"/>
    <w:rsid w:val="00D53E86"/>
    <w:rsid w:val="00D5424D"/>
    <w:rsid w:val="00D54859"/>
    <w:rsid w:val="00D54AF0"/>
    <w:rsid w:val="00D54B53"/>
    <w:rsid w:val="00D54D49"/>
    <w:rsid w:val="00D552F7"/>
    <w:rsid w:val="00D568F4"/>
    <w:rsid w:val="00D56A4A"/>
    <w:rsid w:val="00D56BC3"/>
    <w:rsid w:val="00D56EA6"/>
    <w:rsid w:val="00D57034"/>
    <w:rsid w:val="00D57D81"/>
    <w:rsid w:val="00D57FAC"/>
    <w:rsid w:val="00D605FB"/>
    <w:rsid w:val="00D60FD4"/>
    <w:rsid w:val="00D61E57"/>
    <w:rsid w:val="00D63076"/>
    <w:rsid w:val="00D6374C"/>
    <w:rsid w:val="00D638FE"/>
    <w:rsid w:val="00D63C53"/>
    <w:rsid w:val="00D63F1D"/>
    <w:rsid w:val="00D64413"/>
    <w:rsid w:val="00D6452B"/>
    <w:rsid w:val="00D64A19"/>
    <w:rsid w:val="00D651C9"/>
    <w:rsid w:val="00D65205"/>
    <w:rsid w:val="00D6696F"/>
    <w:rsid w:val="00D671A3"/>
    <w:rsid w:val="00D671AD"/>
    <w:rsid w:val="00D7012A"/>
    <w:rsid w:val="00D704F7"/>
    <w:rsid w:val="00D708FE"/>
    <w:rsid w:val="00D70B33"/>
    <w:rsid w:val="00D70C0D"/>
    <w:rsid w:val="00D70D04"/>
    <w:rsid w:val="00D7178A"/>
    <w:rsid w:val="00D71A7C"/>
    <w:rsid w:val="00D71C61"/>
    <w:rsid w:val="00D71CF2"/>
    <w:rsid w:val="00D71D9A"/>
    <w:rsid w:val="00D72382"/>
    <w:rsid w:val="00D7330C"/>
    <w:rsid w:val="00D735D2"/>
    <w:rsid w:val="00D73C0E"/>
    <w:rsid w:val="00D747A8"/>
    <w:rsid w:val="00D7643C"/>
    <w:rsid w:val="00D77134"/>
    <w:rsid w:val="00D77E1F"/>
    <w:rsid w:val="00D80391"/>
    <w:rsid w:val="00D8061B"/>
    <w:rsid w:val="00D80D33"/>
    <w:rsid w:val="00D825D4"/>
    <w:rsid w:val="00D82872"/>
    <w:rsid w:val="00D837BA"/>
    <w:rsid w:val="00D837DF"/>
    <w:rsid w:val="00D83963"/>
    <w:rsid w:val="00D83DE4"/>
    <w:rsid w:val="00D83EBA"/>
    <w:rsid w:val="00D83F68"/>
    <w:rsid w:val="00D842CB"/>
    <w:rsid w:val="00D8491C"/>
    <w:rsid w:val="00D84B38"/>
    <w:rsid w:val="00D851A8"/>
    <w:rsid w:val="00D85B28"/>
    <w:rsid w:val="00D85D6F"/>
    <w:rsid w:val="00D86488"/>
    <w:rsid w:val="00D86734"/>
    <w:rsid w:val="00D86B64"/>
    <w:rsid w:val="00D870E8"/>
    <w:rsid w:val="00D871C2"/>
    <w:rsid w:val="00D901ED"/>
    <w:rsid w:val="00D90893"/>
    <w:rsid w:val="00D9140A"/>
    <w:rsid w:val="00D9185B"/>
    <w:rsid w:val="00D91B51"/>
    <w:rsid w:val="00D920E2"/>
    <w:rsid w:val="00D93217"/>
    <w:rsid w:val="00D932EE"/>
    <w:rsid w:val="00D938C6"/>
    <w:rsid w:val="00D939CF"/>
    <w:rsid w:val="00D93CAF"/>
    <w:rsid w:val="00D93DAF"/>
    <w:rsid w:val="00D93F30"/>
    <w:rsid w:val="00D94333"/>
    <w:rsid w:val="00D944CD"/>
    <w:rsid w:val="00D946FA"/>
    <w:rsid w:val="00D953E6"/>
    <w:rsid w:val="00D955A0"/>
    <w:rsid w:val="00D95AB2"/>
    <w:rsid w:val="00D96611"/>
    <w:rsid w:val="00DA0486"/>
    <w:rsid w:val="00DA0505"/>
    <w:rsid w:val="00DA14C8"/>
    <w:rsid w:val="00DA17CF"/>
    <w:rsid w:val="00DA19F8"/>
    <w:rsid w:val="00DA1B46"/>
    <w:rsid w:val="00DA3AAD"/>
    <w:rsid w:val="00DA411C"/>
    <w:rsid w:val="00DA4379"/>
    <w:rsid w:val="00DA50A7"/>
    <w:rsid w:val="00DA58C6"/>
    <w:rsid w:val="00DA5B34"/>
    <w:rsid w:val="00DA5E02"/>
    <w:rsid w:val="00DA6198"/>
    <w:rsid w:val="00DA6604"/>
    <w:rsid w:val="00DA7E8F"/>
    <w:rsid w:val="00DB060B"/>
    <w:rsid w:val="00DB118A"/>
    <w:rsid w:val="00DB1DCD"/>
    <w:rsid w:val="00DB21B0"/>
    <w:rsid w:val="00DB2581"/>
    <w:rsid w:val="00DB26EA"/>
    <w:rsid w:val="00DB28BA"/>
    <w:rsid w:val="00DB3254"/>
    <w:rsid w:val="00DB3FA2"/>
    <w:rsid w:val="00DB4355"/>
    <w:rsid w:val="00DB4926"/>
    <w:rsid w:val="00DB4CAE"/>
    <w:rsid w:val="00DB592A"/>
    <w:rsid w:val="00DB6164"/>
    <w:rsid w:val="00DB67C4"/>
    <w:rsid w:val="00DB6E16"/>
    <w:rsid w:val="00DB728A"/>
    <w:rsid w:val="00DB767A"/>
    <w:rsid w:val="00DB79A4"/>
    <w:rsid w:val="00DB79C3"/>
    <w:rsid w:val="00DB7CB3"/>
    <w:rsid w:val="00DB7D03"/>
    <w:rsid w:val="00DB7DF8"/>
    <w:rsid w:val="00DB7E79"/>
    <w:rsid w:val="00DC18BE"/>
    <w:rsid w:val="00DC1B56"/>
    <w:rsid w:val="00DC1C79"/>
    <w:rsid w:val="00DC2271"/>
    <w:rsid w:val="00DC2B80"/>
    <w:rsid w:val="00DC3825"/>
    <w:rsid w:val="00DC3892"/>
    <w:rsid w:val="00DC39AC"/>
    <w:rsid w:val="00DC3A92"/>
    <w:rsid w:val="00DC3D99"/>
    <w:rsid w:val="00DC46CA"/>
    <w:rsid w:val="00DC5BC0"/>
    <w:rsid w:val="00DC5F1E"/>
    <w:rsid w:val="00DC63B5"/>
    <w:rsid w:val="00DC6A0D"/>
    <w:rsid w:val="00DC6A1E"/>
    <w:rsid w:val="00DC6C28"/>
    <w:rsid w:val="00DC6DD9"/>
    <w:rsid w:val="00DC6F92"/>
    <w:rsid w:val="00DC78E0"/>
    <w:rsid w:val="00DC7A88"/>
    <w:rsid w:val="00DD10A3"/>
    <w:rsid w:val="00DD144E"/>
    <w:rsid w:val="00DD2090"/>
    <w:rsid w:val="00DD2563"/>
    <w:rsid w:val="00DD340D"/>
    <w:rsid w:val="00DD3440"/>
    <w:rsid w:val="00DD372A"/>
    <w:rsid w:val="00DD37F5"/>
    <w:rsid w:val="00DD3A3F"/>
    <w:rsid w:val="00DD44FB"/>
    <w:rsid w:val="00DD4A0A"/>
    <w:rsid w:val="00DD524B"/>
    <w:rsid w:val="00DD5DCC"/>
    <w:rsid w:val="00DD5EB3"/>
    <w:rsid w:val="00DD6002"/>
    <w:rsid w:val="00DD6314"/>
    <w:rsid w:val="00DD787E"/>
    <w:rsid w:val="00DD78D6"/>
    <w:rsid w:val="00DE1120"/>
    <w:rsid w:val="00DE14C7"/>
    <w:rsid w:val="00DE1DB9"/>
    <w:rsid w:val="00DE2F14"/>
    <w:rsid w:val="00DE2FA6"/>
    <w:rsid w:val="00DE3254"/>
    <w:rsid w:val="00DE3388"/>
    <w:rsid w:val="00DE3555"/>
    <w:rsid w:val="00DE3CC9"/>
    <w:rsid w:val="00DE3DF8"/>
    <w:rsid w:val="00DE42F9"/>
    <w:rsid w:val="00DE44C0"/>
    <w:rsid w:val="00DE4624"/>
    <w:rsid w:val="00DE4D7B"/>
    <w:rsid w:val="00DE4D88"/>
    <w:rsid w:val="00DE515F"/>
    <w:rsid w:val="00DE62B7"/>
    <w:rsid w:val="00DE6C0C"/>
    <w:rsid w:val="00DE7296"/>
    <w:rsid w:val="00DE7978"/>
    <w:rsid w:val="00DF0331"/>
    <w:rsid w:val="00DF0CC3"/>
    <w:rsid w:val="00DF1CDD"/>
    <w:rsid w:val="00DF1D39"/>
    <w:rsid w:val="00DF279B"/>
    <w:rsid w:val="00DF2E1D"/>
    <w:rsid w:val="00DF31E8"/>
    <w:rsid w:val="00DF45F5"/>
    <w:rsid w:val="00DF60E7"/>
    <w:rsid w:val="00DF640A"/>
    <w:rsid w:val="00DF79BC"/>
    <w:rsid w:val="00E00A5E"/>
    <w:rsid w:val="00E01BF0"/>
    <w:rsid w:val="00E01C32"/>
    <w:rsid w:val="00E02C68"/>
    <w:rsid w:val="00E035F0"/>
    <w:rsid w:val="00E0459B"/>
    <w:rsid w:val="00E049EC"/>
    <w:rsid w:val="00E06AE8"/>
    <w:rsid w:val="00E07533"/>
    <w:rsid w:val="00E07BAF"/>
    <w:rsid w:val="00E10951"/>
    <w:rsid w:val="00E10C4F"/>
    <w:rsid w:val="00E113AF"/>
    <w:rsid w:val="00E11661"/>
    <w:rsid w:val="00E11664"/>
    <w:rsid w:val="00E11B04"/>
    <w:rsid w:val="00E1327C"/>
    <w:rsid w:val="00E13467"/>
    <w:rsid w:val="00E135CB"/>
    <w:rsid w:val="00E13CC0"/>
    <w:rsid w:val="00E14ECD"/>
    <w:rsid w:val="00E151B2"/>
    <w:rsid w:val="00E15930"/>
    <w:rsid w:val="00E15AB6"/>
    <w:rsid w:val="00E167D0"/>
    <w:rsid w:val="00E168B8"/>
    <w:rsid w:val="00E1697D"/>
    <w:rsid w:val="00E1699F"/>
    <w:rsid w:val="00E16F29"/>
    <w:rsid w:val="00E174FE"/>
    <w:rsid w:val="00E17F36"/>
    <w:rsid w:val="00E20660"/>
    <w:rsid w:val="00E21281"/>
    <w:rsid w:val="00E216B9"/>
    <w:rsid w:val="00E21BF9"/>
    <w:rsid w:val="00E22B07"/>
    <w:rsid w:val="00E22BFD"/>
    <w:rsid w:val="00E241B4"/>
    <w:rsid w:val="00E244A5"/>
    <w:rsid w:val="00E2467D"/>
    <w:rsid w:val="00E24BD5"/>
    <w:rsid w:val="00E25018"/>
    <w:rsid w:val="00E25912"/>
    <w:rsid w:val="00E25FE8"/>
    <w:rsid w:val="00E261A8"/>
    <w:rsid w:val="00E27043"/>
    <w:rsid w:val="00E2716F"/>
    <w:rsid w:val="00E2792E"/>
    <w:rsid w:val="00E3178D"/>
    <w:rsid w:val="00E31D85"/>
    <w:rsid w:val="00E3200C"/>
    <w:rsid w:val="00E326BB"/>
    <w:rsid w:val="00E327B3"/>
    <w:rsid w:val="00E32875"/>
    <w:rsid w:val="00E32FCC"/>
    <w:rsid w:val="00E3370F"/>
    <w:rsid w:val="00E337F5"/>
    <w:rsid w:val="00E338AB"/>
    <w:rsid w:val="00E341BA"/>
    <w:rsid w:val="00E35638"/>
    <w:rsid w:val="00E3575C"/>
    <w:rsid w:val="00E35B0B"/>
    <w:rsid w:val="00E36ABA"/>
    <w:rsid w:val="00E36B7B"/>
    <w:rsid w:val="00E36E82"/>
    <w:rsid w:val="00E37BA4"/>
    <w:rsid w:val="00E40400"/>
    <w:rsid w:val="00E40843"/>
    <w:rsid w:val="00E41322"/>
    <w:rsid w:val="00E41B52"/>
    <w:rsid w:val="00E41BB3"/>
    <w:rsid w:val="00E4314D"/>
    <w:rsid w:val="00E43679"/>
    <w:rsid w:val="00E440B4"/>
    <w:rsid w:val="00E44429"/>
    <w:rsid w:val="00E44452"/>
    <w:rsid w:val="00E45493"/>
    <w:rsid w:val="00E456A1"/>
    <w:rsid w:val="00E4595D"/>
    <w:rsid w:val="00E45E9E"/>
    <w:rsid w:val="00E463F0"/>
    <w:rsid w:val="00E466A3"/>
    <w:rsid w:val="00E46808"/>
    <w:rsid w:val="00E46A44"/>
    <w:rsid w:val="00E46F8A"/>
    <w:rsid w:val="00E4738A"/>
    <w:rsid w:val="00E477AA"/>
    <w:rsid w:val="00E50674"/>
    <w:rsid w:val="00E512A4"/>
    <w:rsid w:val="00E51537"/>
    <w:rsid w:val="00E51892"/>
    <w:rsid w:val="00E51A80"/>
    <w:rsid w:val="00E51B20"/>
    <w:rsid w:val="00E51CF4"/>
    <w:rsid w:val="00E51EDC"/>
    <w:rsid w:val="00E52089"/>
    <w:rsid w:val="00E52138"/>
    <w:rsid w:val="00E5218D"/>
    <w:rsid w:val="00E5223E"/>
    <w:rsid w:val="00E522F3"/>
    <w:rsid w:val="00E5243C"/>
    <w:rsid w:val="00E52724"/>
    <w:rsid w:val="00E52D27"/>
    <w:rsid w:val="00E53191"/>
    <w:rsid w:val="00E53227"/>
    <w:rsid w:val="00E53431"/>
    <w:rsid w:val="00E535D8"/>
    <w:rsid w:val="00E539A8"/>
    <w:rsid w:val="00E54B00"/>
    <w:rsid w:val="00E54C1B"/>
    <w:rsid w:val="00E566A8"/>
    <w:rsid w:val="00E56700"/>
    <w:rsid w:val="00E56C81"/>
    <w:rsid w:val="00E56E3A"/>
    <w:rsid w:val="00E574C9"/>
    <w:rsid w:val="00E57829"/>
    <w:rsid w:val="00E60015"/>
    <w:rsid w:val="00E6013D"/>
    <w:rsid w:val="00E605DB"/>
    <w:rsid w:val="00E606E1"/>
    <w:rsid w:val="00E60805"/>
    <w:rsid w:val="00E6093C"/>
    <w:rsid w:val="00E60BAF"/>
    <w:rsid w:val="00E60E1F"/>
    <w:rsid w:val="00E6174F"/>
    <w:rsid w:val="00E61805"/>
    <w:rsid w:val="00E62969"/>
    <w:rsid w:val="00E62DA6"/>
    <w:rsid w:val="00E635B8"/>
    <w:rsid w:val="00E63B16"/>
    <w:rsid w:val="00E63C7D"/>
    <w:rsid w:val="00E63F9E"/>
    <w:rsid w:val="00E646E9"/>
    <w:rsid w:val="00E65961"/>
    <w:rsid w:val="00E66089"/>
    <w:rsid w:val="00E66291"/>
    <w:rsid w:val="00E668C6"/>
    <w:rsid w:val="00E6734B"/>
    <w:rsid w:val="00E67511"/>
    <w:rsid w:val="00E701BC"/>
    <w:rsid w:val="00E70280"/>
    <w:rsid w:val="00E70533"/>
    <w:rsid w:val="00E7087D"/>
    <w:rsid w:val="00E70B1A"/>
    <w:rsid w:val="00E70D8B"/>
    <w:rsid w:val="00E7116E"/>
    <w:rsid w:val="00E71567"/>
    <w:rsid w:val="00E71C05"/>
    <w:rsid w:val="00E71D48"/>
    <w:rsid w:val="00E72E0E"/>
    <w:rsid w:val="00E73799"/>
    <w:rsid w:val="00E73F17"/>
    <w:rsid w:val="00E742FC"/>
    <w:rsid w:val="00E7443D"/>
    <w:rsid w:val="00E749E0"/>
    <w:rsid w:val="00E752DA"/>
    <w:rsid w:val="00E752DD"/>
    <w:rsid w:val="00E758CD"/>
    <w:rsid w:val="00E7628C"/>
    <w:rsid w:val="00E76492"/>
    <w:rsid w:val="00E764B9"/>
    <w:rsid w:val="00E7717A"/>
    <w:rsid w:val="00E772B9"/>
    <w:rsid w:val="00E77718"/>
    <w:rsid w:val="00E77CB7"/>
    <w:rsid w:val="00E80420"/>
    <w:rsid w:val="00E8067F"/>
    <w:rsid w:val="00E80B27"/>
    <w:rsid w:val="00E80B87"/>
    <w:rsid w:val="00E812E0"/>
    <w:rsid w:val="00E8156A"/>
    <w:rsid w:val="00E81753"/>
    <w:rsid w:val="00E81B1C"/>
    <w:rsid w:val="00E8257C"/>
    <w:rsid w:val="00E83369"/>
    <w:rsid w:val="00E835D2"/>
    <w:rsid w:val="00E8371B"/>
    <w:rsid w:val="00E84266"/>
    <w:rsid w:val="00E84368"/>
    <w:rsid w:val="00E8488C"/>
    <w:rsid w:val="00E84F44"/>
    <w:rsid w:val="00E8529D"/>
    <w:rsid w:val="00E858D6"/>
    <w:rsid w:val="00E8609A"/>
    <w:rsid w:val="00E8707A"/>
    <w:rsid w:val="00E8765F"/>
    <w:rsid w:val="00E90A38"/>
    <w:rsid w:val="00E91002"/>
    <w:rsid w:val="00E9168E"/>
    <w:rsid w:val="00E918EC"/>
    <w:rsid w:val="00E92202"/>
    <w:rsid w:val="00E922DC"/>
    <w:rsid w:val="00E925A8"/>
    <w:rsid w:val="00E93C83"/>
    <w:rsid w:val="00E94982"/>
    <w:rsid w:val="00E95506"/>
    <w:rsid w:val="00E958F7"/>
    <w:rsid w:val="00E9591B"/>
    <w:rsid w:val="00E95B0E"/>
    <w:rsid w:val="00E95CBD"/>
    <w:rsid w:val="00E971DA"/>
    <w:rsid w:val="00E97579"/>
    <w:rsid w:val="00E975E3"/>
    <w:rsid w:val="00E97A2D"/>
    <w:rsid w:val="00E97D1C"/>
    <w:rsid w:val="00E97F31"/>
    <w:rsid w:val="00EA099D"/>
    <w:rsid w:val="00EA0BCF"/>
    <w:rsid w:val="00EA0C9A"/>
    <w:rsid w:val="00EA102F"/>
    <w:rsid w:val="00EA1EFB"/>
    <w:rsid w:val="00EA22BE"/>
    <w:rsid w:val="00EA22C0"/>
    <w:rsid w:val="00EA253C"/>
    <w:rsid w:val="00EA2967"/>
    <w:rsid w:val="00EA3533"/>
    <w:rsid w:val="00EA365B"/>
    <w:rsid w:val="00EA44CD"/>
    <w:rsid w:val="00EA53A4"/>
    <w:rsid w:val="00EA5760"/>
    <w:rsid w:val="00EA59B2"/>
    <w:rsid w:val="00EA62EE"/>
    <w:rsid w:val="00EA647B"/>
    <w:rsid w:val="00EA6A0A"/>
    <w:rsid w:val="00EA709D"/>
    <w:rsid w:val="00EA76E5"/>
    <w:rsid w:val="00EA78A7"/>
    <w:rsid w:val="00EB06C4"/>
    <w:rsid w:val="00EB1698"/>
    <w:rsid w:val="00EB1D39"/>
    <w:rsid w:val="00EB2859"/>
    <w:rsid w:val="00EB29AC"/>
    <w:rsid w:val="00EB2C8C"/>
    <w:rsid w:val="00EB396F"/>
    <w:rsid w:val="00EB4249"/>
    <w:rsid w:val="00EB4270"/>
    <w:rsid w:val="00EB44FB"/>
    <w:rsid w:val="00EB46A9"/>
    <w:rsid w:val="00EB5731"/>
    <w:rsid w:val="00EB5B25"/>
    <w:rsid w:val="00EB5E11"/>
    <w:rsid w:val="00EB5F41"/>
    <w:rsid w:val="00EB6A6B"/>
    <w:rsid w:val="00EB6B73"/>
    <w:rsid w:val="00EB71F9"/>
    <w:rsid w:val="00EC042A"/>
    <w:rsid w:val="00EC0AE5"/>
    <w:rsid w:val="00EC13A7"/>
    <w:rsid w:val="00EC14BC"/>
    <w:rsid w:val="00EC1586"/>
    <w:rsid w:val="00EC19F9"/>
    <w:rsid w:val="00EC1F30"/>
    <w:rsid w:val="00EC2E4C"/>
    <w:rsid w:val="00EC3413"/>
    <w:rsid w:val="00EC5949"/>
    <w:rsid w:val="00EC5F45"/>
    <w:rsid w:val="00EC65AC"/>
    <w:rsid w:val="00EC6A86"/>
    <w:rsid w:val="00EC770E"/>
    <w:rsid w:val="00ED0D05"/>
    <w:rsid w:val="00ED1F35"/>
    <w:rsid w:val="00ED20EC"/>
    <w:rsid w:val="00ED265D"/>
    <w:rsid w:val="00ED34E8"/>
    <w:rsid w:val="00ED3A5B"/>
    <w:rsid w:val="00ED4390"/>
    <w:rsid w:val="00ED4E07"/>
    <w:rsid w:val="00ED4E15"/>
    <w:rsid w:val="00ED6A0A"/>
    <w:rsid w:val="00ED6F56"/>
    <w:rsid w:val="00EE0473"/>
    <w:rsid w:val="00EE05BA"/>
    <w:rsid w:val="00EE0725"/>
    <w:rsid w:val="00EE0756"/>
    <w:rsid w:val="00EE1B9F"/>
    <w:rsid w:val="00EE1CB6"/>
    <w:rsid w:val="00EE1CE3"/>
    <w:rsid w:val="00EE1D03"/>
    <w:rsid w:val="00EE22B5"/>
    <w:rsid w:val="00EE22EB"/>
    <w:rsid w:val="00EE2A7F"/>
    <w:rsid w:val="00EE30B1"/>
    <w:rsid w:val="00EE3DC1"/>
    <w:rsid w:val="00EE3DED"/>
    <w:rsid w:val="00EE4008"/>
    <w:rsid w:val="00EE40D2"/>
    <w:rsid w:val="00EE4512"/>
    <w:rsid w:val="00EE456D"/>
    <w:rsid w:val="00EE4CC5"/>
    <w:rsid w:val="00EE4F36"/>
    <w:rsid w:val="00EE5640"/>
    <w:rsid w:val="00EE5EE4"/>
    <w:rsid w:val="00EE62CE"/>
    <w:rsid w:val="00EE6843"/>
    <w:rsid w:val="00EE6A11"/>
    <w:rsid w:val="00EE6F8F"/>
    <w:rsid w:val="00EE7BDB"/>
    <w:rsid w:val="00EE7CEA"/>
    <w:rsid w:val="00EF0222"/>
    <w:rsid w:val="00EF024E"/>
    <w:rsid w:val="00EF0846"/>
    <w:rsid w:val="00EF15CD"/>
    <w:rsid w:val="00EF16C1"/>
    <w:rsid w:val="00EF17B6"/>
    <w:rsid w:val="00EF279B"/>
    <w:rsid w:val="00EF3C1C"/>
    <w:rsid w:val="00EF45D2"/>
    <w:rsid w:val="00EF57CA"/>
    <w:rsid w:val="00EF5ACF"/>
    <w:rsid w:val="00EF6AE8"/>
    <w:rsid w:val="00EF6D95"/>
    <w:rsid w:val="00EF6DAA"/>
    <w:rsid w:val="00F00211"/>
    <w:rsid w:val="00F002C2"/>
    <w:rsid w:val="00F0040F"/>
    <w:rsid w:val="00F006CC"/>
    <w:rsid w:val="00F006D4"/>
    <w:rsid w:val="00F012C8"/>
    <w:rsid w:val="00F01784"/>
    <w:rsid w:val="00F01790"/>
    <w:rsid w:val="00F01A20"/>
    <w:rsid w:val="00F01CAC"/>
    <w:rsid w:val="00F02782"/>
    <w:rsid w:val="00F02785"/>
    <w:rsid w:val="00F02B7D"/>
    <w:rsid w:val="00F02E5B"/>
    <w:rsid w:val="00F0361E"/>
    <w:rsid w:val="00F03956"/>
    <w:rsid w:val="00F03A93"/>
    <w:rsid w:val="00F04CDC"/>
    <w:rsid w:val="00F05EFE"/>
    <w:rsid w:val="00F0637B"/>
    <w:rsid w:val="00F06FE6"/>
    <w:rsid w:val="00F075D0"/>
    <w:rsid w:val="00F076EA"/>
    <w:rsid w:val="00F07728"/>
    <w:rsid w:val="00F07BD0"/>
    <w:rsid w:val="00F07E57"/>
    <w:rsid w:val="00F1063D"/>
    <w:rsid w:val="00F11660"/>
    <w:rsid w:val="00F11960"/>
    <w:rsid w:val="00F1293B"/>
    <w:rsid w:val="00F132D5"/>
    <w:rsid w:val="00F133F9"/>
    <w:rsid w:val="00F14380"/>
    <w:rsid w:val="00F146C9"/>
    <w:rsid w:val="00F14F9A"/>
    <w:rsid w:val="00F14FC5"/>
    <w:rsid w:val="00F1514F"/>
    <w:rsid w:val="00F15DB9"/>
    <w:rsid w:val="00F15E7B"/>
    <w:rsid w:val="00F162EF"/>
    <w:rsid w:val="00F164C9"/>
    <w:rsid w:val="00F169C6"/>
    <w:rsid w:val="00F16DED"/>
    <w:rsid w:val="00F16F16"/>
    <w:rsid w:val="00F17798"/>
    <w:rsid w:val="00F17BE0"/>
    <w:rsid w:val="00F2038F"/>
    <w:rsid w:val="00F20B16"/>
    <w:rsid w:val="00F21074"/>
    <w:rsid w:val="00F214F2"/>
    <w:rsid w:val="00F21B5F"/>
    <w:rsid w:val="00F21D0A"/>
    <w:rsid w:val="00F22327"/>
    <w:rsid w:val="00F238A3"/>
    <w:rsid w:val="00F23D38"/>
    <w:rsid w:val="00F23F86"/>
    <w:rsid w:val="00F23FCC"/>
    <w:rsid w:val="00F24299"/>
    <w:rsid w:val="00F244C6"/>
    <w:rsid w:val="00F24B8A"/>
    <w:rsid w:val="00F25048"/>
    <w:rsid w:val="00F25596"/>
    <w:rsid w:val="00F25D54"/>
    <w:rsid w:val="00F26289"/>
    <w:rsid w:val="00F262B5"/>
    <w:rsid w:val="00F2661B"/>
    <w:rsid w:val="00F26679"/>
    <w:rsid w:val="00F26776"/>
    <w:rsid w:val="00F26AC2"/>
    <w:rsid w:val="00F26DA6"/>
    <w:rsid w:val="00F27027"/>
    <w:rsid w:val="00F27419"/>
    <w:rsid w:val="00F27BE3"/>
    <w:rsid w:val="00F3009C"/>
    <w:rsid w:val="00F301CC"/>
    <w:rsid w:val="00F31A45"/>
    <w:rsid w:val="00F325C0"/>
    <w:rsid w:val="00F32E68"/>
    <w:rsid w:val="00F3344C"/>
    <w:rsid w:val="00F33853"/>
    <w:rsid w:val="00F3415D"/>
    <w:rsid w:val="00F34BCF"/>
    <w:rsid w:val="00F36A18"/>
    <w:rsid w:val="00F378B6"/>
    <w:rsid w:val="00F409A8"/>
    <w:rsid w:val="00F40ADC"/>
    <w:rsid w:val="00F40F43"/>
    <w:rsid w:val="00F41197"/>
    <w:rsid w:val="00F411EB"/>
    <w:rsid w:val="00F41DF7"/>
    <w:rsid w:val="00F42F95"/>
    <w:rsid w:val="00F43294"/>
    <w:rsid w:val="00F43F1E"/>
    <w:rsid w:val="00F44F42"/>
    <w:rsid w:val="00F4553A"/>
    <w:rsid w:val="00F46081"/>
    <w:rsid w:val="00F466FB"/>
    <w:rsid w:val="00F46A56"/>
    <w:rsid w:val="00F474F9"/>
    <w:rsid w:val="00F47B34"/>
    <w:rsid w:val="00F504D5"/>
    <w:rsid w:val="00F506B4"/>
    <w:rsid w:val="00F50B46"/>
    <w:rsid w:val="00F5144A"/>
    <w:rsid w:val="00F51EF8"/>
    <w:rsid w:val="00F52088"/>
    <w:rsid w:val="00F5292F"/>
    <w:rsid w:val="00F52AC8"/>
    <w:rsid w:val="00F52BA8"/>
    <w:rsid w:val="00F52D00"/>
    <w:rsid w:val="00F54463"/>
    <w:rsid w:val="00F55478"/>
    <w:rsid w:val="00F55829"/>
    <w:rsid w:val="00F56FF2"/>
    <w:rsid w:val="00F5748F"/>
    <w:rsid w:val="00F57A5F"/>
    <w:rsid w:val="00F57EFB"/>
    <w:rsid w:val="00F60456"/>
    <w:rsid w:val="00F6085D"/>
    <w:rsid w:val="00F61D1F"/>
    <w:rsid w:val="00F624AF"/>
    <w:rsid w:val="00F6295D"/>
    <w:rsid w:val="00F62B82"/>
    <w:rsid w:val="00F631F1"/>
    <w:rsid w:val="00F63385"/>
    <w:rsid w:val="00F6361E"/>
    <w:rsid w:val="00F638BF"/>
    <w:rsid w:val="00F63969"/>
    <w:rsid w:val="00F63A07"/>
    <w:rsid w:val="00F645D0"/>
    <w:rsid w:val="00F6479F"/>
    <w:rsid w:val="00F64CF4"/>
    <w:rsid w:val="00F6514D"/>
    <w:rsid w:val="00F654AB"/>
    <w:rsid w:val="00F657F2"/>
    <w:rsid w:val="00F66CDE"/>
    <w:rsid w:val="00F670A3"/>
    <w:rsid w:val="00F67413"/>
    <w:rsid w:val="00F70320"/>
    <w:rsid w:val="00F70358"/>
    <w:rsid w:val="00F705CF"/>
    <w:rsid w:val="00F70C2B"/>
    <w:rsid w:val="00F70DE2"/>
    <w:rsid w:val="00F7106E"/>
    <w:rsid w:val="00F71149"/>
    <w:rsid w:val="00F714A2"/>
    <w:rsid w:val="00F714D0"/>
    <w:rsid w:val="00F71788"/>
    <w:rsid w:val="00F71A20"/>
    <w:rsid w:val="00F71A6B"/>
    <w:rsid w:val="00F71B01"/>
    <w:rsid w:val="00F71C9E"/>
    <w:rsid w:val="00F72372"/>
    <w:rsid w:val="00F72BDF"/>
    <w:rsid w:val="00F72CF3"/>
    <w:rsid w:val="00F7372E"/>
    <w:rsid w:val="00F73D75"/>
    <w:rsid w:val="00F73E7B"/>
    <w:rsid w:val="00F74020"/>
    <w:rsid w:val="00F74715"/>
    <w:rsid w:val="00F74806"/>
    <w:rsid w:val="00F74DD7"/>
    <w:rsid w:val="00F750D2"/>
    <w:rsid w:val="00F7628A"/>
    <w:rsid w:val="00F76AE6"/>
    <w:rsid w:val="00F76DA4"/>
    <w:rsid w:val="00F7709C"/>
    <w:rsid w:val="00F7749D"/>
    <w:rsid w:val="00F774C1"/>
    <w:rsid w:val="00F774D0"/>
    <w:rsid w:val="00F77624"/>
    <w:rsid w:val="00F77972"/>
    <w:rsid w:val="00F77FBE"/>
    <w:rsid w:val="00F8122D"/>
    <w:rsid w:val="00F8132C"/>
    <w:rsid w:val="00F8167D"/>
    <w:rsid w:val="00F81783"/>
    <w:rsid w:val="00F81869"/>
    <w:rsid w:val="00F81A39"/>
    <w:rsid w:val="00F8207D"/>
    <w:rsid w:val="00F82279"/>
    <w:rsid w:val="00F82360"/>
    <w:rsid w:val="00F823A4"/>
    <w:rsid w:val="00F82657"/>
    <w:rsid w:val="00F82896"/>
    <w:rsid w:val="00F834C0"/>
    <w:rsid w:val="00F83A4E"/>
    <w:rsid w:val="00F844F6"/>
    <w:rsid w:val="00F84B73"/>
    <w:rsid w:val="00F84C39"/>
    <w:rsid w:val="00F84C5A"/>
    <w:rsid w:val="00F85061"/>
    <w:rsid w:val="00F851FB"/>
    <w:rsid w:val="00F85607"/>
    <w:rsid w:val="00F85841"/>
    <w:rsid w:val="00F85AC9"/>
    <w:rsid w:val="00F85F03"/>
    <w:rsid w:val="00F85F3F"/>
    <w:rsid w:val="00F85F4C"/>
    <w:rsid w:val="00F86511"/>
    <w:rsid w:val="00F86EF0"/>
    <w:rsid w:val="00F87675"/>
    <w:rsid w:val="00F87698"/>
    <w:rsid w:val="00F87B55"/>
    <w:rsid w:val="00F906B3"/>
    <w:rsid w:val="00F910D8"/>
    <w:rsid w:val="00F91FF7"/>
    <w:rsid w:val="00F92384"/>
    <w:rsid w:val="00F92B77"/>
    <w:rsid w:val="00F94082"/>
    <w:rsid w:val="00F94239"/>
    <w:rsid w:val="00F94C4D"/>
    <w:rsid w:val="00F94E68"/>
    <w:rsid w:val="00F95008"/>
    <w:rsid w:val="00F9516E"/>
    <w:rsid w:val="00F95F77"/>
    <w:rsid w:val="00F96133"/>
    <w:rsid w:val="00F9643A"/>
    <w:rsid w:val="00F97C4B"/>
    <w:rsid w:val="00FA02F5"/>
    <w:rsid w:val="00FA094E"/>
    <w:rsid w:val="00FA0C73"/>
    <w:rsid w:val="00FA0DA0"/>
    <w:rsid w:val="00FA1F69"/>
    <w:rsid w:val="00FA2510"/>
    <w:rsid w:val="00FA25BC"/>
    <w:rsid w:val="00FA2D39"/>
    <w:rsid w:val="00FA2E4C"/>
    <w:rsid w:val="00FA31B3"/>
    <w:rsid w:val="00FA3C6D"/>
    <w:rsid w:val="00FA3E55"/>
    <w:rsid w:val="00FA40C5"/>
    <w:rsid w:val="00FA40D2"/>
    <w:rsid w:val="00FA416E"/>
    <w:rsid w:val="00FA419F"/>
    <w:rsid w:val="00FA4681"/>
    <w:rsid w:val="00FA49F9"/>
    <w:rsid w:val="00FA4C39"/>
    <w:rsid w:val="00FA4F44"/>
    <w:rsid w:val="00FA5119"/>
    <w:rsid w:val="00FA5975"/>
    <w:rsid w:val="00FA5A50"/>
    <w:rsid w:val="00FA5B77"/>
    <w:rsid w:val="00FA5D9D"/>
    <w:rsid w:val="00FA6825"/>
    <w:rsid w:val="00FA6AC7"/>
    <w:rsid w:val="00FA6D13"/>
    <w:rsid w:val="00FA6EF6"/>
    <w:rsid w:val="00FA7268"/>
    <w:rsid w:val="00FA7527"/>
    <w:rsid w:val="00FA7C97"/>
    <w:rsid w:val="00FB002E"/>
    <w:rsid w:val="00FB0480"/>
    <w:rsid w:val="00FB0882"/>
    <w:rsid w:val="00FB0C0C"/>
    <w:rsid w:val="00FB0D32"/>
    <w:rsid w:val="00FB172E"/>
    <w:rsid w:val="00FB1A41"/>
    <w:rsid w:val="00FB29E0"/>
    <w:rsid w:val="00FB3146"/>
    <w:rsid w:val="00FB32C8"/>
    <w:rsid w:val="00FB4192"/>
    <w:rsid w:val="00FB4B69"/>
    <w:rsid w:val="00FB5658"/>
    <w:rsid w:val="00FB5896"/>
    <w:rsid w:val="00FB606C"/>
    <w:rsid w:val="00FB6104"/>
    <w:rsid w:val="00FB6658"/>
    <w:rsid w:val="00FB6B08"/>
    <w:rsid w:val="00FB6EFD"/>
    <w:rsid w:val="00FB7D72"/>
    <w:rsid w:val="00FC0902"/>
    <w:rsid w:val="00FC0AA1"/>
    <w:rsid w:val="00FC1713"/>
    <w:rsid w:val="00FC2286"/>
    <w:rsid w:val="00FC2932"/>
    <w:rsid w:val="00FC2969"/>
    <w:rsid w:val="00FC2C62"/>
    <w:rsid w:val="00FC3B0D"/>
    <w:rsid w:val="00FC4BC1"/>
    <w:rsid w:val="00FC543F"/>
    <w:rsid w:val="00FC5670"/>
    <w:rsid w:val="00FC58F1"/>
    <w:rsid w:val="00FC591C"/>
    <w:rsid w:val="00FC5AF3"/>
    <w:rsid w:val="00FC6240"/>
    <w:rsid w:val="00FC62F2"/>
    <w:rsid w:val="00FC6385"/>
    <w:rsid w:val="00FC6FCB"/>
    <w:rsid w:val="00FC759F"/>
    <w:rsid w:val="00FD06EC"/>
    <w:rsid w:val="00FD0981"/>
    <w:rsid w:val="00FD0E5E"/>
    <w:rsid w:val="00FD1081"/>
    <w:rsid w:val="00FD1EEC"/>
    <w:rsid w:val="00FD22A0"/>
    <w:rsid w:val="00FD2512"/>
    <w:rsid w:val="00FD2822"/>
    <w:rsid w:val="00FD3471"/>
    <w:rsid w:val="00FD423D"/>
    <w:rsid w:val="00FD4536"/>
    <w:rsid w:val="00FD4891"/>
    <w:rsid w:val="00FD58EA"/>
    <w:rsid w:val="00FD5A35"/>
    <w:rsid w:val="00FD6133"/>
    <w:rsid w:val="00FD6B0A"/>
    <w:rsid w:val="00FD73B0"/>
    <w:rsid w:val="00FD7417"/>
    <w:rsid w:val="00FD7B2C"/>
    <w:rsid w:val="00FE06BF"/>
    <w:rsid w:val="00FE0BD0"/>
    <w:rsid w:val="00FE0F1E"/>
    <w:rsid w:val="00FE199B"/>
    <w:rsid w:val="00FE2F69"/>
    <w:rsid w:val="00FE3000"/>
    <w:rsid w:val="00FE3780"/>
    <w:rsid w:val="00FE3A80"/>
    <w:rsid w:val="00FE4217"/>
    <w:rsid w:val="00FE4364"/>
    <w:rsid w:val="00FE4459"/>
    <w:rsid w:val="00FE483C"/>
    <w:rsid w:val="00FE561F"/>
    <w:rsid w:val="00FE6143"/>
    <w:rsid w:val="00FE6CBE"/>
    <w:rsid w:val="00FE7627"/>
    <w:rsid w:val="00FE7A45"/>
    <w:rsid w:val="00FE7E6F"/>
    <w:rsid w:val="00FF02EB"/>
    <w:rsid w:val="00FF0B86"/>
    <w:rsid w:val="00FF2B41"/>
    <w:rsid w:val="00FF2C4E"/>
    <w:rsid w:val="00FF3318"/>
    <w:rsid w:val="00FF3E75"/>
    <w:rsid w:val="00FF4318"/>
    <w:rsid w:val="00FF45DB"/>
    <w:rsid w:val="00FF4DE4"/>
    <w:rsid w:val="00FF5306"/>
    <w:rsid w:val="00FF5DE0"/>
    <w:rsid w:val="00FF6482"/>
    <w:rsid w:val="00FF744B"/>
    <w:rsid w:val="00FF7A6E"/>
    <w:rsid w:val="026B09E0"/>
    <w:rsid w:val="058C26FE"/>
    <w:rsid w:val="0695CB35"/>
    <w:rsid w:val="0799325F"/>
    <w:rsid w:val="08468C58"/>
    <w:rsid w:val="08851F24"/>
    <w:rsid w:val="097373DF"/>
    <w:rsid w:val="0B56D8ED"/>
    <w:rsid w:val="12D46052"/>
    <w:rsid w:val="14315F88"/>
    <w:rsid w:val="14CC29F1"/>
    <w:rsid w:val="1567E29F"/>
    <w:rsid w:val="192CDA1E"/>
    <w:rsid w:val="1A2B0898"/>
    <w:rsid w:val="24C52C2D"/>
    <w:rsid w:val="24C9AD8B"/>
    <w:rsid w:val="2D489ABB"/>
    <w:rsid w:val="2E85B580"/>
    <w:rsid w:val="3236F06C"/>
    <w:rsid w:val="3334021C"/>
    <w:rsid w:val="360F8AE3"/>
    <w:rsid w:val="38F20DB3"/>
    <w:rsid w:val="3CA63C44"/>
    <w:rsid w:val="3DB02F7B"/>
    <w:rsid w:val="3F7C0D4C"/>
    <w:rsid w:val="420945E4"/>
    <w:rsid w:val="45D8002C"/>
    <w:rsid w:val="49B780F9"/>
    <w:rsid w:val="4A2B9944"/>
    <w:rsid w:val="51075536"/>
    <w:rsid w:val="53BAD4E2"/>
    <w:rsid w:val="54394611"/>
    <w:rsid w:val="551B0F10"/>
    <w:rsid w:val="56F06F5B"/>
    <w:rsid w:val="581BF41E"/>
    <w:rsid w:val="58241393"/>
    <w:rsid w:val="5970AD79"/>
    <w:rsid w:val="5BC3FD36"/>
    <w:rsid w:val="5F1399DB"/>
    <w:rsid w:val="5FA20F4E"/>
    <w:rsid w:val="615679C1"/>
    <w:rsid w:val="617A1DB4"/>
    <w:rsid w:val="6855EF21"/>
    <w:rsid w:val="69593977"/>
    <w:rsid w:val="6C1B50D7"/>
    <w:rsid w:val="6C6DC506"/>
    <w:rsid w:val="70102514"/>
    <w:rsid w:val="7266D184"/>
    <w:rsid w:val="762A287A"/>
    <w:rsid w:val="7680FA5D"/>
    <w:rsid w:val="786639E5"/>
    <w:rsid w:val="787C90AF"/>
    <w:rsid w:val="7A10F9C2"/>
    <w:rsid w:val="7ACB755A"/>
    <w:rsid w:val="7B8D20CA"/>
    <w:rsid w:val="7BD9041B"/>
    <w:rsid w:val="7C8B4DA7"/>
    <w:rsid w:val="7E0A785D"/>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2FBCE"/>
  <w15:chartTrackingRefBased/>
  <w15:docId w15:val="{700F475A-BA91-47FB-AE6B-25105DD1A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C6109"/>
    <w:pPr>
      <w:spacing w:before="120" w:after="240"/>
    </w:pPr>
    <w:rPr>
      <w:sz w:val="24"/>
      <w:lang w:val="nl-BE"/>
    </w:rPr>
  </w:style>
  <w:style w:type="paragraph" w:styleId="Kop1">
    <w:name w:val="heading 1"/>
    <w:basedOn w:val="Standaard"/>
    <w:next w:val="Standaard"/>
    <w:link w:val="Kop1Char"/>
    <w:uiPriority w:val="9"/>
    <w:qFormat/>
    <w:rsid w:val="00975241"/>
    <w:pPr>
      <w:keepNext/>
      <w:keepLines/>
      <w:numPr>
        <w:numId w:val="1"/>
      </w:numPr>
      <w:spacing w:before="240"/>
      <w:ind w:left="851" w:hanging="851"/>
      <w:outlineLvl w:val="0"/>
    </w:pPr>
    <w:rPr>
      <w:rFonts w:asciiTheme="majorHAnsi" w:eastAsiaTheme="majorEastAsia" w:hAnsiTheme="majorHAnsi" w:cstheme="majorBidi"/>
      <w:b/>
      <w:color w:val="3BB497"/>
      <w:sz w:val="36"/>
      <w:szCs w:val="32"/>
    </w:rPr>
  </w:style>
  <w:style w:type="paragraph" w:styleId="Kop2">
    <w:name w:val="heading 2"/>
    <w:basedOn w:val="Standaard"/>
    <w:next w:val="Standaard"/>
    <w:link w:val="Kop2Char"/>
    <w:uiPriority w:val="9"/>
    <w:unhideWhenUsed/>
    <w:qFormat/>
    <w:rsid w:val="00975241"/>
    <w:pPr>
      <w:keepNext/>
      <w:keepLines/>
      <w:numPr>
        <w:ilvl w:val="1"/>
        <w:numId w:val="1"/>
      </w:numPr>
      <w:spacing w:before="160" w:after="160"/>
      <w:ind w:left="851" w:hanging="851"/>
      <w:outlineLvl w:val="1"/>
    </w:pPr>
    <w:rPr>
      <w:rFonts w:asciiTheme="majorHAnsi" w:eastAsiaTheme="majorEastAsia" w:hAnsiTheme="majorHAnsi" w:cstheme="majorBidi"/>
      <w:b/>
      <w:color w:val="09639B"/>
      <w:sz w:val="28"/>
      <w:szCs w:val="26"/>
    </w:rPr>
  </w:style>
  <w:style w:type="paragraph" w:styleId="Kop3">
    <w:name w:val="heading 3"/>
    <w:basedOn w:val="Standaard"/>
    <w:next w:val="Standaard"/>
    <w:link w:val="Kop3Char"/>
    <w:uiPriority w:val="9"/>
    <w:unhideWhenUsed/>
    <w:qFormat/>
    <w:rsid w:val="00975241"/>
    <w:pPr>
      <w:numPr>
        <w:ilvl w:val="2"/>
        <w:numId w:val="1"/>
      </w:numPr>
      <w:spacing w:before="80" w:after="80"/>
      <w:ind w:left="851" w:hanging="851"/>
      <w:outlineLvl w:val="2"/>
    </w:pPr>
    <w:rPr>
      <w:rFonts w:asciiTheme="majorHAnsi" w:hAnsiTheme="majorHAnsi"/>
      <w:color w:val="09639B"/>
      <w:sz w:val="26"/>
    </w:rPr>
  </w:style>
  <w:style w:type="paragraph" w:styleId="Kop4">
    <w:name w:val="heading 4"/>
    <w:basedOn w:val="Inhopg1"/>
    <w:next w:val="Standaard"/>
    <w:link w:val="Kop4Char"/>
    <w:uiPriority w:val="9"/>
    <w:unhideWhenUsed/>
    <w:rsid w:val="007E1712"/>
    <w:pPr>
      <w:numPr>
        <w:ilvl w:val="3"/>
        <w:numId w:val="1"/>
      </w:numPr>
      <w:outlineLvl w:val="3"/>
    </w:pPr>
    <w:rPr>
      <w:rFonts w:asciiTheme="majorHAnsi" w:hAnsiTheme="majorHAnsi"/>
      <w:b w:val="0"/>
      <w:color w:val="0070C0"/>
      <w:sz w:val="28"/>
      <w:lang w:val="nl-NL"/>
    </w:rPr>
  </w:style>
  <w:style w:type="paragraph" w:styleId="Kop5">
    <w:name w:val="heading 5"/>
    <w:basedOn w:val="Standaard"/>
    <w:next w:val="Standaard"/>
    <w:link w:val="Kop5Char"/>
    <w:uiPriority w:val="9"/>
    <w:semiHidden/>
    <w:unhideWhenUsed/>
    <w:rsid w:val="009D7AA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9D7AA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9D7AA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9D7AA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9D7AA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5241"/>
    <w:rPr>
      <w:rFonts w:asciiTheme="majorHAnsi" w:eastAsiaTheme="majorEastAsia" w:hAnsiTheme="majorHAnsi" w:cstheme="majorBidi"/>
      <w:b/>
      <w:color w:val="3BB497"/>
      <w:sz w:val="36"/>
      <w:szCs w:val="32"/>
      <w:lang w:val="nl-BE"/>
    </w:rPr>
  </w:style>
  <w:style w:type="character" w:customStyle="1" w:styleId="Kop2Char">
    <w:name w:val="Kop 2 Char"/>
    <w:basedOn w:val="Standaardalinea-lettertype"/>
    <w:link w:val="Kop2"/>
    <w:uiPriority w:val="9"/>
    <w:rsid w:val="00975241"/>
    <w:rPr>
      <w:rFonts w:asciiTheme="majorHAnsi" w:eastAsiaTheme="majorEastAsia" w:hAnsiTheme="majorHAnsi" w:cstheme="majorBidi"/>
      <w:b/>
      <w:color w:val="09639B"/>
      <w:sz w:val="28"/>
      <w:szCs w:val="26"/>
      <w:lang w:val="nl-BE"/>
    </w:rPr>
  </w:style>
  <w:style w:type="character" w:customStyle="1" w:styleId="Kop3Char">
    <w:name w:val="Kop 3 Char"/>
    <w:basedOn w:val="Standaardalinea-lettertype"/>
    <w:link w:val="Kop3"/>
    <w:uiPriority w:val="9"/>
    <w:rsid w:val="00975241"/>
    <w:rPr>
      <w:rFonts w:asciiTheme="majorHAnsi" w:hAnsiTheme="majorHAnsi"/>
      <w:color w:val="09639B"/>
      <w:sz w:val="26"/>
      <w:lang w:val="nl-BE"/>
    </w:rPr>
  </w:style>
  <w:style w:type="character" w:customStyle="1" w:styleId="Kop4Char">
    <w:name w:val="Kop 4 Char"/>
    <w:basedOn w:val="Standaardalinea-lettertype"/>
    <w:link w:val="Kop4"/>
    <w:uiPriority w:val="9"/>
    <w:rsid w:val="007E1712"/>
    <w:rPr>
      <w:rFonts w:asciiTheme="majorHAnsi" w:hAnsiTheme="majorHAnsi"/>
      <w:color w:val="0070C0"/>
      <w:sz w:val="28"/>
      <w:lang w:val="nl-NL"/>
    </w:rPr>
  </w:style>
  <w:style w:type="character" w:customStyle="1" w:styleId="Kop5Char">
    <w:name w:val="Kop 5 Char"/>
    <w:basedOn w:val="Standaardalinea-lettertype"/>
    <w:link w:val="Kop5"/>
    <w:uiPriority w:val="9"/>
    <w:semiHidden/>
    <w:rsid w:val="009D7AA2"/>
    <w:rPr>
      <w:rFonts w:asciiTheme="majorHAnsi" w:eastAsiaTheme="majorEastAsia" w:hAnsiTheme="majorHAnsi" w:cstheme="majorBidi"/>
      <w:color w:val="2F5496" w:themeColor="accent1" w:themeShade="BF"/>
      <w:sz w:val="24"/>
      <w:lang w:val="nl-BE"/>
    </w:rPr>
  </w:style>
  <w:style w:type="character" w:customStyle="1" w:styleId="Kop6Char">
    <w:name w:val="Kop 6 Char"/>
    <w:basedOn w:val="Standaardalinea-lettertype"/>
    <w:link w:val="Kop6"/>
    <w:uiPriority w:val="9"/>
    <w:semiHidden/>
    <w:rsid w:val="009D7AA2"/>
    <w:rPr>
      <w:rFonts w:asciiTheme="majorHAnsi" w:eastAsiaTheme="majorEastAsia" w:hAnsiTheme="majorHAnsi" w:cstheme="majorBidi"/>
      <w:color w:val="1F3763" w:themeColor="accent1" w:themeShade="7F"/>
      <w:sz w:val="24"/>
      <w:lang w:val="nl-BE"/>
    </w:rPr>
  </w:style>
  <w:style w:type="character" w:customStyle="1" w:styleId="Kop7Char">
    <w:name w:val="Kop 7 Char"/>
    <w:basedOn w:val="Standaardalinea-lettertype"/>
    <w:link w:val="Kop7"/>
    <w:uiPriority w:val="9"/>
    <w:semiHidden/>
    <w:rsid w:val="009D7AA2"/>
    <w:rPr>
      <w:rFonts w:asciiTheme="majorHAnsi" w:eastAsiaTheme="majorEastAsia" w:hAnsiTheme="majorHAnsi" w:cstheme="majorBidi"/>
      <w:i/>
      <w:iCs/>
      <w:color w:val="1F3763" w:themeColor="accent1" w:themeShade="7F"/>
      <w:sz w:val="24"/>
      <w:lang w:val="nl-BE"/>
    </w:rPr>
  </w:style>
  <w:style w:type="character" w:customStyle="1" w:styleId="Kop8Char">
    <w:name w:val="Kop 8 Char"/>
    <w:basedOn w:val="Standaardalinea-lettertype"/>
    <w:link w:val="Kop8"/>
    <w:uiPriority w:val="9"/>
    <w:semiHidden/>
    <w:rsid w:val="009D7AA2"/>
    <w:rPr>
      <w:rFonts w:asciiTheme="majorHAnsi" w:eastAsiaTheme="majorEastAsia" w:hAnsiTheme="majorHAnsi" w:cstheme="majorBidi"/>
      <w:color w:val="272727" w:themeColor="text1" w:themeTint="D8"/>
      <w:sz w:val="21"/>
      <w:szCs w:val="21"/>
      <w:lang w:val="nl-BE"/>
    </w:rPr>
  </w:style>
  <w:style w:type="character" w:customStyle="1" w:styleId="Kop9Char">
    <w:name w:val="Kop 9 Char"/>
    <w:basedOn w:val="Standaardalinea-lettertype"/>
    <w:link w:val="Kop9"/>
    <w:uiPriority w:val="9"/>
    <w:semiHidden/>
    <w:rsid w:val="009D7AA2"/>
    <w:rPr>
      <w:rFonts w:asciiTheme="majorHAnsi" w:eastAsiaTheme="majorEastAsia" w:hAnsiTheme="majorHAnsi" w:cstheme="majorBidi"/>
      <w:i/>
      <w:iCs/>
      <w:color w:val="272727" w:themeColor="text1" w:themeTint="D8"/>
      <w:sz w:val="21"/>
      <w:szCs w:val="21"/>
      <w:lang w:val="nl-BE"/>
    </w:rPr>
  </w:style>
  <w:style w:type="paragraph" w:styleId="Titel">
    <w:name w:val="Title"/>
    <w:basedOn w:val="Standaard"/>
    <w:next w:val="Standaard"/>
    <w:link w:val="TitelChar"/>
    <w:uiPriority w:val="10"/>
    <w:qFormat/>
    <w:rsid w:val="002E00BA"/>
    <w:pPr>
      <w:spacing w:before="0" w:after="0" w:line="240" w:lineRule="auto"/>
      <w:contextualSpacing/>
    </w:pPr>
    <w:rPr>
      <w:rFonts w:asciiTheme="majorHAnsi" w:eastAsiaTheme="majorEastAsia" w:hAnsiTheme="majorHAnsi" w:cstheme="majorBidi"/>
      <w:b/>
      <w:spacing w:val="-10"/>
      <w:kern w:val="28"/>
      <w:sz w:val="56"/>
      <w:szCs w:val="56"/>
    </w:rPr>
  </w:style>
  <w:style w:type="character" w:customStyle="1" w:styleId="TitelChar">
    <w:name w:val="Titel Char"/>
    <w:basedOn w:val="Standaardalinea-lettertype"/>
    <w:link w:val="Titel"/>
    <w:uiPriority w:val="10"/>
    <w:rsid w:val="002E00BA"/>
    <w:rPr>
      <w:rFonts w:asciiTheme="majorHAnsi" w:eastAsiaTheme="majorEastAsia" w:hAnsiTheme="majorHAnsi" w:cstheme="majorBidi"/>
      <w:b/>
      <w:spacing w:val="-10"/>
      <w:kern w:val="28"/>
      <w:sz w:val="56"/>
      <w:szCs w:val="56"/>
      <w:lang w:val="it-IT"/>
    </w:rPr>
  </w:style>
  <w:style w:type="paragraph" w:styleId="Koptekst">
    <w:name w:val="header"/>
    <w:basedOn w:val="Standaard"/>
    <w:link w:val="KoptekstChar"/>
    <w:uiPriority w:val="99"/>
    <w:unhideWhenUsed/>
    <w:rsid w:val="009D7AA2"/>
    <w:pPr>
      <w:tabs>
        <w:tab w:val="center" w:pos="4536"/>
        <w:tab w:val="right" w:pos="9072"/>
      </w:tabs>
      <w:spacing w:before="0" w:after="0" w:line="240" w:lineRule="auto"/>
    </w:pPr>
  </w:style>
  <w:style w:type="paragraph" w:styleId="Inhopg1">
    <w:name w:val="toc 1"/>
    <w:basedOn w:val="Standaard"/>
    <w:next w:val="Standaard"/>
    <w:autoRedefine/>
    <w:uiPriority w:val="39"/>
    <w:unhideWhenUsed/>
    <w:rsid w:val="000112CF"/>
    <w:pPr>
      <w:tabs>
        <w:tab w:val="right" w:pos="9062"/>
      </w:tabs>
      <w:spacing w:before="80" w:after="80"/>
    </w:pPr>
    <w:rPr>
      <w:b/>
    </w:rPr>
  </w:style>
  <w:style w:type="paragraph" w:styleId="Inhopg2">
    <w:name w:val="toc 2"/>
    <w:basedOn w:val="Standaard"/>
    <w:next w:val="Standaard"/>
    <w:autoRedefine/>
    <w:uiPriority w:val="39"/>
    <w:unhideWhenUsed/>
    <w:rsid w:val="000112CF"/>
    <w:pPr>
      <w:spacing w:before="80" w:after="80"/>
    </w:pPr>
    <w:rPr>
      <w:b/>
    </w:rPr>
  </w:style>
  <w:style w:type="paragraph" w:styleId="Inhopg3">
    <w:name w:val="toc 3"/>
    <w:basedOn w:val="Standaard"/>
    <w:next w:val="Standaard"/>
    <w:autoRedefine/>
    <w:uiPriority w:val="39"/>
    <w:unhideWhenUsed/>
    <w:rsid w:val="00433FCB"/>
    <w:pPr>
      <w:spacing w:before="0" w:after="0"/>
    </w:pPr>
    <w:rPr>
      <w:b/>
      <w:sz w:val="22"/>
    </w:rPr>
  </w:style>
  <w:style w:type="character" w:customStyle="1" w:styleId="KoptekstChar">
    <w:name w:val="Koptekst Char"/>
    <w:basedOn w:val="Standaardalinea-lettertype"/>
    <w:link w:val="Koptekst"/>
    <w:uiPriority w:val="99"/>
    <w:rsid w:val="009D7AA2"/>
    <w:rPr>
      <w:sz w:val="20"/>
      <w:lang w:val="it-IT"/>
    </w:rPr>
  </w:style>
  <w:style w:type="paragraph" w:styleId="Voettekst">
    <w:name w:val="footer"/>
    <w:basedOn w:val="Standaard"/>
    <w:link w:val="VoettekstChar"/>
    <w:uiPriority w:val="99"/>
    <w:unhideWhenUsed/>
    <w:rsid w:val="00247CFE"/>
    <w:pPr>
      <w:tabs>
        <w:tab w:val="center" w:pos="4536"/>
        <w:tab w:val="right" w:pos="9072"/>
      </w:tabs>
      <w:spacing w:before="0" w:after="0" w:line="240" w:lineRule="auto"/>
    </w:pPr>
    <w:rPr>
      <w:sz w:val="20"/>
    </w:rPr>
  </w:style>
  <w:style w:type="character" w:customStyle="1" w:styleId="VoettekstChar">
    <w:name w:val="Voettekst Char"/>
    <w:basedOn w:val="Standaardalinea-lettertype"/>
    <w:link w:val="Voettekst"/>
    <w:uiPriority w:val="99"/>
    <w:rsid w:val="00247CFE"/>
    <w:rPr>
      <w:sz w:val="20"/>
      <w:lang w:val="it-IT"/>
    </w:rPr>
  </w:style>
  <w:style w:type="character" w:styleId="Hyperlink">
    <w:name w:val="Hyperlink"/>
    <w:basedOn w:val="Standaardalinea-lettertype"/>
    <w:uiPriority w:val="99"/>
    <w:unhideWhenUsed/>
    <w:rsid w:val="00995550"/>
    <w:rPr>
      <w:color w:val="0563C1" w:themeColor="hyperlink"/>
      <w:u w:val="single"/>
    </w:rPr>
  </w:style>
  <w:style w:type="paragraph" w:styleId="Kopvaninhoudsopgave">
    <w:name w:val="TOC Heading"/>
    <w:basedOn w:val="Kop1"/>
    <w:next w:val="Standaard"/>
    <w:uiPriority w:val="39"/>
    <w:unhideWhenUsed/>
    <w:qFormat/>
    <w:rsid w:val="00D30A68"/>
    <w:pPr>
      <w:numPr>
        <w:numId w:val="0"/>
      </w:numPr>
      <w:spacing w:after="0"/>
      <w:outlineLvl w:val="9"/>
    </w:pPr>
    <w:rPr>
      <w:b w:val="0"/>
      <w:color w:val="2F5496" w:themeColor="accent1" w:themeShade="BF"/>
      <w:sz w:val="32"/>
      <w:lang w:val="fr-BE" w:eastAsia="fr-BE"/>
    </w:rPr>
  </w:style>
  <w:style w:type="paragraph" w:styleId="Inhopg4">
    <w:name w:val="toc 4"/>
    <w:basedOn w:val="Standaard"/>
    <w:next w:val="Standaard"/>
    <w:autoRedefine/>
    <w:uiPriority w:val="39"/>
    <w:unhideWhenUsed/>
    <w:rsid w:val="00173809"/>
    <w:pPr>
      <w:spacing w:before="0" w:after="0"/>
      <w:ind w:left="851" w:hanging="851"/>
    </w:pPr>
    <w:rPr>
      <w:sz w:val="20"/>
    </w:rPr>
  </w:style>
  <w:style w:type="paragraph" w:styleId="Geenafstand">
    <w:name w:val="No Spacing"/>
    <w:autoRedefine/>
    <w:uiPriority w:val="1"/>
    <w:qFormat/>
    <w:rsid w:val="00652F3F"/>
    <w:pPr>
      <w:spacing w:before="240" w:after="240" w:line="240" w:lineRule="auto"/>
    </w:pPr>
    <w:rPr>
      <w:rFonts w:asciiTheme="majorHAnsi" w:hAnsiTheme="majorHAnsi"/>
      <w:b/>
      <w:color w:val="3BB497"/>
      <w:sz w:val="36"/>
      <w:lang w:val="it-IT"/>
    </w:rPr>
  </w:style>
  <w:style w:type="paragraph" w:customStyle="1" w:styleId="Opsomming1">
    <w:name w:val="Opsomming 1"/>
    <w:basedOn w:val="Standaard"/>
    <w:qFormat/>
    <w:rsid w:val="00BA7D1D"/>
    <w:pPr>
      <w:numPr>
        <w:numId w:val="2"/>
      </w:numPr>
      <w:spacing w:before="80" w:after="80"/>
      <w:ind w:left="284" w:hanging="284"/>
    </w:pPr>
  </w:style>
  <w:style w:type="paragraph" w:customStyle="1" w:styleId="Opsomming2">
    <w:name w:val="Opsomming 2"/>
    <w:basedOn w:val="Standaard"/>
    <w:qFormat/>
    <w:rsid w:val="00500E10"/>
    <w:pPr>
      <w:numPr>
        <w:numId w:val="3"/>
      </w:numPr>
      <w:spacing w:before="80" w:after="80"/>
      <w:ind w:left="568" w:hanging="284"/>
    </w:pPr>
  </w:style>
  <w:style w:type="table" w:styleId="Tabelraster">
    <w:name w:val="Table Grid"/>
    <w:basedOn w:val="Standaardtabel"/>
    <w:uiPriority w:val="39"/>
    <w:rsid w:val="00957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lagen">
    <w:name w:val="Bijlagen"/>
    <w:basedOn w:val="Kop2"/>
    <w:next w:val="Standaard"/>
    <w:qFormat/>
    <w:rsid w:val="007B07A0"/>
    <w:pPr>
      <w:numPr>
        <w:ilvl w:val="0"/>
        <w:numId w:val="0"/>
      </w:numPr>
      <w:spacing w:before="240" w:after="360"/>
    </w:pPr>
    <w:rPr>
      <w:lang w:val="nl-NL"/>
    </w:rPr>
  </w:style>
  <w:style w:type="paragraph" w:styleId="Inhopg5">
    <w:name w:val="toc 5"/>
    <w:basedOn w:val="Standaard"/>
    <w:next w:val="Standaard"/>
    <w:autoRedefine/>
    <w:uiPriority w:val="39"/>
    <w:unhideWhenUsed/>
    <w:rsid w:val="00056A8F"/>
    <w:pPr>
      <w:spacing w:after="100"/>
    </w:pPr>
    <w:rPr>
      <w:sz w:val="22"/>
    </w:rPr>
  </w:style>
  <w:style w:type="paragraph" w:styleId="Bijschrift">
    <w:name w:val="caption"/>
    <w:basedOn w:val="Standaard"/>
    <w:next w:val="Standaard"/>
    <w:uiPriority w:val="35"/>
    <w:unhideWhenUsed/>
    <w:qFormat/>
    <w:rsid w:val="007A1185"/>
    <w:pPr>
      <w:spacing w:before="0"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110735"/>
    <w:pPr>
      <w:spacing w:after="0"/>
    </w:pPr>
  </w:style>
  <w:style w:type="character" w:styleId="Onopgelostemelding">
    <w:name w:val="Unresolved Mention"/>
    <w:basedOn w:val="Standaardalinea-lettertype"/>
    <w:uiPriority w:val="99"/>
    <w:semiHidden/>
    <w:unhideWhenUsed/>
    <w:rsid w:val="00F6514D"/>
    <w:rPr>
      <w:color w:val="605E5C"/>
      <w:shd w:val="clear" w:color="auto" w:fill="E1DFDD"/>
    </w:rPr>
  </w:style>
  <w:style w:type="character" w:styleId="GevolgdeHyperlink">
    <w:name w:val="FollowedHyperlink"/>
    <w:basedOn w:val="Standaardalinea-lettertype"/>
    <w:uiPriority w:val="99"/>
    <w:semiHidden/>
    <w:unhideWhenUsed/>
    <w:rsid w:val="007650AD"/>
    <w:rPr>
      <w:color w:val="954F72" w:themeColor="followedHyperlink"/>
      <w:u w:val="single"/>
    </w:rPr>
  </w:style>
  <w:style w:type="paragraph" w:styleId="Lijstalinea">
    <w:name w:val="List Paragraph"/>
    <w:basedOn w:val="Standaard"/>
    <w:uiPriority w:val="34"/>
    <w:qFormat/>
    <w:rsid w:val="00B66BCE"/>
    <w:pPr>
      <w:ind w:left="720"/>
      <w:contextualSpacing/>
    </w:pPr>
  </w:style>
  <w:style w:type="paragraph" w:styleId="Bibliografie">
    <w:name w:val="Bibliography"/>
    <w:basedOn w:val="Standaard"/>
    <w:next w:val="Standaard"/>
    <w:uiPriority w:val="37"/>
    <w:unhideWhenUsed/>
    <w:rsid w:val="00514A7A"/>
  </w:style>
  <w:style w:type="paragraph" w:customStyle="1" w:styleId="Default">
    <w:name w:val="Default"/>
    <w:rsid w:val="003B70B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Standaard"/>
    <w:rsid w:val="00195788"/>
    <w:pPr>
      <w:spacing w:before="100" w:beforeAutospacing="1" w:after="100" w:afterAutospacing="1" w:line="240" w:lineRule="auto"/>
    </w:pPr>
    <w:rPr>
      <w:rFonts w:ascii="Times New Roman" w:eastAsia="Times New Roman" w:hAnsi="Times New Roman" w:cs="Times New Roman"/>
      <w:szCs w:val="24"/>
      <w:lang w:val="fr-BE" w:eastAsia="fr-BE"/>
    </w:rPr>
  </w:style>
  <w:style w:type="character" w:customStyle="1" w:styleId="normaltextrun">
    <w:name w:val="normaltextrun"/>
    <w:basedOn w:val="Standaardalinea-lettertype"/>
    <w:rsid w:val="00195788"/>
  </w:style>
  <w:style w:type="character" w:customStyle="1" w:styleId="eop">
    <w:name w:val="eop"/>
    <w:basedOn w:val="Standaardalinea-lettertype"/>
    <w:rsid w:val="00195788"/>
  </w:style>
  <w:style w:type="character" w:styleId="Tekstvantijdelijkeaanduiding">
    <w:name w:val="Placeholder Text"/>
    <w:basedOn w:val="Standaardalinea-lettertype"/>
    <w:uiPriority w:val="99"/>
    <w:semiHidden/>
    <w:rsid w:val="007B00AB"/>
    <w:rPr>
      <w:color w:val="808080"/>
    </w:rPr>
  </w:style>
  <w:style w:type="paragraph" w:styleId="Revisie">
    <w:name w:val="Revision"/>
    <w:hidden/>
    <w:uiPriority w:val="99"/>
    <w:semiHidden/>
    <w:rsid w:val="00F27027"/>
    <w:pPr>
      <w:spacing w:after="0" w:line="240" w:lineRule="auto"/>
    </w:pPr>
    <w:rPr>
      <w:sz w:val="24"/>
      <w:lang w:val="nl-BE"/>
    </w:rPr>
  </w:style>
  <w:style w:type="character" w:styleId="Verwijzingopmerking">
    <w:name w:val="annotation reference"/>
    <w:basedOn w:val="Standaardalinea-lettertype"/>
    <w:uiPriority w:val="99"/>
    <w:semiHidden/>
    <w:unhideWhenUsed/>
    <w:rsid w:val="00F05EFE"/>
    <w:rPr>
      <w:sz w:val="16"/>
      <w:szCs w:val="16"/>
    </w:rPr>
  </w:style>
  <w:style w:type="paragraph" w:styleId="Tekstopmerking">
    <w:name w:val="annotation text"/>
    <w:basedOn w:val="Standaard"/>
    <w:link w:val="TekstopmerkingChar"/>
    <w:uiPriority w:val="99"/>
    <w:unhideWhenUsed/>
    <w:rsid w:val="00F05EFE"/>
    <w:pPr>
      <w:spacing w:line="240" w:lineRule="auto"/>
    </w:pPr>
    <w:rPr>
      <w:sz w:val="20"/>
      <w:szCs w:val="20"/>
    </w:rPr>
  </w:style>
  <w:style w:type="character" w:customStyle="1" w:styleId="TekstopmerkingChar">
    <w:name w:val="Tekst opmerking Char"/>
    <w:basedOn w:val="Standaardalinea-lettertype"/>
    <w:link w:val="Tekstopmerking"/>
    <w:uiPriority w:val="99"/>
    <w:rsid w:val="00F05EFE"/>
    <w:rPr>
      <w:sz w:val="20"/>
      <w:szCs w:val="20"/>
      <w:lang w:val="nl-BE"/>
    </w:rPr>
  </w:style>
  <w:style w:type="paragraph" w:styleId="Onderwerpvanopmerking">
    <w:name w:val="annotation subject"/>
    <w:basedOn w:val="Tekstopmerking"/>
    <w:next w:val="Tekstopmerking"/>
    <w:link w:val="OnderwerpvanopmerkingChar"/>
    <w:uiPriority w:val="99"/>
    <w:semiHidden/>
    <w:unhideWhenUsed/>
    <w:rsid w:val="00F05EFE"/>
    <w:rPr>
      <w:b/>
      <w:bCs/>
    </w:rPr>
  </w:style>
  <w:style w:type="character" w:customStyle="1" w:styleId="OnderwerpvanopmerkingChar">
    <w:name w:val="Onderwerp van opmerking Char"/>
    <w:basedOn w:val="TekstopmerkingChar"/>
    <w:link w:val="Onderwerpvanopmerking"/>
    <w:uiPriority w:val="99"/>
    <w:semiHidden/>
    <w:rsid w:val="00F05EFE"/>
    <w:rPr>
      <w:b/>
      <w:bCs/>
      <w:sz w:val="20"/>
      <w:szCs w:val="20"/>
      <w:lang w:val="nl-BE"/>
    </w:rPr>
  </w:style>
  <w:style w:type="character" w:customStyle="1" w:styleId="sc0">
    <w:name w:val="sc0"/>
    <w:basedOn w:val="Standaardalinea-lettertype"/>
    <w:rsid w:val="005172FC"/>
    <w:rPr>
      <w:rFonts w:ascii="Courier New" w:hAnsi="Courier New" w:cs="Courier New" w:hint="default"/>
      <w:color w:val="000000"/>
      <w:sz w:val="20"/>
      <w:szCs w:val="20"/>
    </w:rPr>
  </w:style>
  <w:style w:type="character" w:customStyle="1" w:styleId="sc6">
    <w:name w:val="sc6"/>
    <w:basedOn w:val="Standaardalinea-lettertype"/>
    <w:rsid w:val="005172FC"/>
    <w:rPr>
      <w:rFonts w:ascii="Courier New" w:hAnsi="Courier New" w:cs="Courier New" w:hint="default"/>
      <w:color w:val="000000"/>
      <w:sz w:val="20"/>
      <w:szCs w:val="20"/>
    </w:rPr>
  </w:style>
  <w:style w:type="character" w:customStyle="1" w:styleId="sc41">
    <w:name w:val="sc41"/>
    <w:basedOn w:val="Standaardalinea-lettertype"/>
    <w:rsid w:val="005172FC"/>
    <w:rPr>
      <w:rFonts w:ascii="Courier New" w:hAnsi="Courier New" w:cs="Courier New" w:hint="default"/>
      <w:color w:val="808080"/>
      <w:sz w:val="20"/>
      <w:szCs w:val="20"/>
    </w:rPr>
  </w:style>
  <w:style w:type="character" w:customStyle="1" w:styleId="sc51">
    <w:name w:val="sc51"/>
    <w:basedOn w:val="Standaardalinea-lettertype"/>
    <w:rsid w:val="005172FC"/>
    <w:rPr>
      <w:rFonts w:ascii="Courier New" w:hAnsi="Courier New" w:cs="Courier New" w:hint="default"/>
      <w:b/>
      <w:bCs/>
      <w:color w:val="000080"/>
      <w:sz w:val="20"/>
      <w:szCs w:val="20"/>
    </w:rPr>
  </w:style>
  <w:style w:type="character" w:customStyle="1" w:styleId="sc31">
    <w:name w:val="sc31"/>
    <w:basedOn w:val="Standaardalinea-lettertype"/>
    <w:rsid w:val="005172FC"/>
    <w:rPr>
      <w:rFonts w:ascii="Courier New" w:hAnsi="Courier New" w:cs="Courier New" w:hint="default"/>
      <w:color w:val="FF8000"/>
      <w:sz w:val="20"/>
      <w:szCs w:val="20"/>
    </w:rPr>
  </w:style>
  <w:style w:type="character" w:customStyle="1" w:styleId="sc81">
    <w:name w:val="sc81"/>
    <w:basedOn w:val="Standaardalinea-lettertype"/>
    <w:rsid w:val="005172FC"/>
    <w:rPr>
      <w:rFonts w:ascii="Courier New" w:hAnsi="Courier New" w:cs="Courier New" w:hint="default"/>
      <w:b/>
      <w:bCs/>
      <w:color w:val="0000FF"/>
      <w:sz w:val="20"/>
      <w:szCs w:val="20"/>
    </w:rPr>
  </w:style>
  <w:style w:type="paragraph" w:styleId="HTML-voorafopgemaakt">
    <w:name w:val="HTML Preformatted"/>
    <w:basedOn w:val="Standaard"/>
    <w:link w:val="HTML-voorafopgemaaktChar"/>
    <w:uiPriority w:val="99"/>
    <w:unhideWhenUsed/>
    <w:rsid w:val="00517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5172FC"/>
    <w:rPr>
      <w:rFonts w:ascii="Courier New" w:eastAsia="Times New Roman" w:hAnsi="Courier New" w:cs="Courier New"/>
      <w:sz w:val="20"/>
      <w:szCs w:val="20"/>
      <w:lang w:val="nl-BE" w:eastAsia="nl-BE"/>
    </w:rPr>
  </w:style>
  <w:style w:type="character" w:customStyle="1" w:styleId="c1">
    <w:name w:val="c1"/>
    <w:basedOn w:val="Standaardalinea-lettertype"/>
    <w:rsid w:val="005172FC"/>
  </w:style>
  <w:style w:type="character" w:customStyle="1" w:styleId="n">
    <w:name w:val="n"/>
    <w:basedOn w:val="Standaardalinea-lettertype"/>
    <w:rsid w:val="005172FC"/>
  </w:style>
  <w:style w:type="character" w:customStyle="1" w:styleId="w">
    <w:name w:val="w"/>
    <w:basedOn w:val="Standaardalinea-lettertype"/>
    <w:rsid w:val="005172FC"/>
  </w:style>
  <w:style w:type="character" w:customStyle="1" w:styleId="nf">
    <w:name w:val="nf"/>
    <w:basedOn w:val="Standaardalinea-lettertype"/>
    <w:rsid w:val="005172FC"/>
  </w:style>
  <w:style w:type="character" w:customStyle="1" w:styleId="p">
    <w:name w:val="p"/>
    <w:basedOn w:val="Standaardalinea-lettertype"/>
    <w:rsid w:val="005172FC"/>
  </w:style>
  <w:style w:type="character" w:customStyle="1" w:styleId="mi">
    <w:name w:val="mi"/>
    <w:basedOn w:val="Standaardalinea-lettertype"/>
    <w:rsid w:val="005172FC"/>
  </w:style>
  <w:style w:type="character" w:customStyle="1" w:styleId="cp">
    <w:name w:val="cp"/>
    <w:basedOn w:val="Standaardalinea-lettertype"/>
    <w:rsid w:val="005172FC"/>
  </w:style>
  <w:style w:type="character" w:customStyle="1" w:styleId="cpf">
    <w:name w:val="cpf"/>
    <w:basedOn w:val="Standaardalinea-lettertype"/>
    <w:rsid w:val="005172FC"/>
  </w:style>
  <w:style w:type="character" w:customStyle="1" w:styleId="kr">
    <w:name w:val="kr"/>
    <w:basedOn w:val="Standaardalinea-lettertype"/>
    <w:rsid w:val="005172FC"/>
  </w:style>
  <w:style w:type="character" w:customStyle="1" w:styleId="o">
    <w:name w:val="o"/>
    <w:basedOn w:val="Standaardalinea-lettertype"/>
    <w:rsid w:val="005172FC"/>
  </w:style>
  <w:style w:type="character" w:customStyle="1" w:styleId="nb">
    <w:name w:val="nb"/>
    <w:basedOn w:val="Standaardalinea-lettertype"/>
    <w:rsid w:val="005172FC"/>
  </w:style>
  <w:style w:type="character" w:customStyle="1" w:styleId="k">
    <w:name w:val="k"/>
    <w:basedOn w:val="Standaardalinea-lettertype"/>
    <w:rsid w:val="005172FC"/>
  </w:style>
  <w:style w:type="character" w:styleId="Zwaar">
    <w:name w:val="Strong"/>
    <w:basedOn w:val="Standaardalinea-lettertype"/>
    <w:uiPriority w:val="22"/>
    <w:qFormat/>
    <w:rsid w:val="005172FC"/>
    <w:rPr>
      <w:b/>
      <w:bCs/>
    </w:rPr>
  </w:style>
  <w:style w:type="paragraph" w:customStyle="1" w:styleId="Grafischanker">
    <w:name w:val="Grafisch anker"/>
    <w:basedOn w:val="Standaard"/>
    <w:uiPriority w:val="7"/>
    <w:qFormat/>
    <w:rsid w:val="005172FC"/>
    <w:pPr>
      <w:spacing w:before="0" w:after="0" w:line="240" w:lineRule="auto"/>
    </w:pPr>
    <w:rPr>
      <w:rFonts w:ascii="Arial" w:hAnsi="Arial"/>
      <w:b/>
      <w:color w:val="2A2564"/>
      <w:sz w:val="40"/>
      <w:szCs w:val="24"/>
      <w:lang w:val="nl-NL"/>
    </w:rPr>
  </w:style>
  <w:style w:type="paragraph" w:customStyle="1" w:styleId="Standaartzonderinspringen">
    <w:name w:val="Standaart zonder inspringen"/>
    <w:basedOn w:val="Standaard"/>
    <w:link w:val="StandaartzonderinspringenChar"/>
    <w:uiPriority w:val="6"/>
    <w:qFormat/>
    <w:rsid w:val="005172FC"/>
    <w:pPr>
      <w:spacing w:before="0" w:after="0" w:line="240" w:lineRule="auto"/>
    </w:pPr>
    <w:rPr>
      <w:rFonts w:ascii="Arial" w:hAnsi="Arial"/>
      <w:color w:val="000000" w:themeColor="text1"/>
      <w:szCs w:val="32"/>
      <w:lang w:val="nl-NL"/>
    </w:rPr>
  </w:style>
  <w:style w:type="character" w:customStyle="1" w:styleId="StandaartzonderinspringenChar">
    <w:name w:val="Standaart zonder inspringen Char"/>
    <w:basedOn w:val="Standaardalinea-lettertype"/>
    <w:link w:val="Standaartzonderinspringen"/>
    <w:uiPriority w:val="6"/>
    <w:rsid w:val="005172FC"/>
    <w:rPr>
      <w:rFonts w:ascii="Arial" w:hAnsi="Arial"/>
      <w:color w:val="000000" w:themeColor="text1"/>
      <w:sz w:val="24"/>
      <w:szCs w:val="32"/>
      <w:lang w:val="nl-NL"/>
    </w:rPr>
  </w:style>
  <w:style w:type="paragraph" w:styleId="Eindnoottekst">
    <w:name w:val="endnote text"/>
    <w:basedOn w:val="Standaard"/>
    <w:link w:val="EindnoottekstChar"/>
    <w:uiPriority w:val="99"/>
    <w:semiHidden/>
    <w:unhideWhenUsed/>
    <w:rsid w:val="00FE561F"/>
    <w:pPr>
      <w:spacing w:before="0" w:after="0" w:line="240" w:lineRule="auto"/>
    </w:pPr>
    <w:rPr>
      <w:sz w:val="20"/>
      <w:szCs w:val="20"/>
    </w:rPr>
  </w:style>
  <w:style w:type="character" w:customStyle="1" w:styleId="EindnoottekstChar">
    <w:name w:val="Eindnoottekst Char"/>
    <w:basedOn w:val="Standaardalinea-lettertype"/>
    <w:link w:val="Eindnoottekst"/>
    <w:uiPriority w:val="99"/>
    <w:semiHidden/>
    <w:rsid w:val="00FE561F"/>
    <w:rPr>
      <w:sz w:val="20"/>
      <w:szCs w:val="20"/>
      <w:lang w:val="nl-BE"/>
    </w:rPr>
  </w:style>
  <w:style w:type="character" w:styleId="Eindnootmarkering">
    <w:name w:val="endnote reference"/>
    <w:basedOn w:val="Standaardalinea-lettertype"/>
    <w:uiPriority w:val="99"/>
    <w:semiHidden/>
    <w:unhideWhenUsed/>
    <w:rsid w:val="00FE56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671">
      <w:bodyDiv w:val="1"/>
      <w:marLeft w:val="0"/>
      <w:marRight w:val="0"/>
      <w:marTop w:val="0"/>
      <w:marBottom w:val="0"/>
      <w:divBdr>
        <w:top w:val="none" w:sz="0" w:space="0" w:color="auto"/>
        <w:left w:val="none" w:sz="0" w:space="0" w:color="auto"/>
        <w:bottom w:val="none" w:sz="0" w:space="0" w:color="auto"/>
        <w:right w:val="none" w:sz="0" w:space="0" w:color="auto"/>
      </w:divBdr>
    </w:div>
    <w:div w:id="2831002">
      <w:bodyDiv w:val="1"/>
      <w:marLeft w:val="0"/>
      <w:marRight w:val="0"/>
      <w:marTop w:val="0"/>
      <w:marBottom w:val="0"/>
      <w:divBdr>
        <w:top w:val="none" w:sz="0" w:space="0" w:color="auto"/>
        <w:left w:val="none" w:sz="0" w:space="0" w:color="auto"/>
        <w:bottom w:val="none" w:sz="0" w:space="0" w:color="auto"/>
        <w:right w:val="none" w:sz="0" w:space="0" w:color="auto"/>
      </w:divBdr>
    </w:div>
    <w:div w:id="2900011">
      <w:bodyDiv w:val="1"/>
      <w:marLeft w:val="0"/>
      <w:marRight w:val="0"/>
      <w:marTop w:val="0"/>
      <w:marBottom w:val="0"/>
      <w:divBdr>
        <w:top w:val="none" w:sz="0" w:space="0" w:color="auto"/>
        <w:left w:val="none" w:sz="0" w:space="0" w:color="auto"/>
        <w:bottom w:val="none" w:sz="0" w:space="0" w:color="auto"/>
        <w:right w:val="none" w:sz="0" w:space="0" w:color="auto"/>
      </w:divBdr>
    </w:div>
    <w:div w:id="4137319">
      <w:bodyDiv w:val="1"/>
      <w:marLeft w:val="0"/>
      <w:marRight w:val="0"/>
      <w:marTop w:val="0"/>
      <w:marBottom w:val="0"/>
      <w:divBdr>
        <w:top w:val="none" w:sz="0" w:space="0" w:color="auto"/>
        <w:left w:val="none" w:sz="0" w:space="0" w:color="auto"/>
        <w:bottom w:val="none" w:sz="0" w:space="0" w:color="auto"/>
        <w:right w:val="none" w:sz="0" w:space="0" w:color="auto"/>
      </w:divBdr>
    </w:div>
    <w:div w:id="4867033">
      <w:bodyDiv w:val="1"/>
      <w:marLeft w:val="0"/>
      <w:marRight w:val="0"/>
      <w:marTop w:val="0"/>
      <w:marBottom w:val="0"/>
      <w:divBdr>
        <w:top w:val="none" w:sz="0" w:space="0" w:color="auto"/>
        <w:left w:val="none" w:sz="0" w:space="0" w:color="auto"/>
        <w:bottom w:val="none" w:sz="0" w:space="0" w:color="auto"/>
        <w:right w:val="none" w:sz="0" w:space="0" w:color="auto"/>
      </w:divBdr>
    </w:div>
    <w:div w:id="5789749">
      <w:bodyDiv w:val="1"/>
      <w:marLeft w:val="0"/>
      <w:marRight w:val="0"/>
      <w:marTop w:val="0"/>
      <w:marBottom w:val="0"/>
      <w:divBdr>
        <w:top w:val="none" w:sz="0" w:space="0" w:color="auto"/>
        <w:left w:val="none" w:sz="0" w:space="0" w:color="auto"/>
        <w:bottom w:val="none" w:sz="0" w:space="0" w:color="auto"/>
        <w:right w:val="none" w:sz="0" w:space="0" w:color="auto"/>
      </w:divBdr>
    </w:div>
    <w:div w:id="6296134">
      <w:bodyDiv w:val="1"/>
      <w:marLeft w:val="0"/>
      <w:marRight w:val="0"/>
      <w:marTop w:val="0"/>
      <w:marBottom w:val="0"/>
      <w:divBdr>
        <w:top w:val="none" w:sz="0" w:space="0" w:color="auto"/>
        <w:left w:val="none" w:sz="0" w:space="0" w:color="auto"/>
        <w:bottom w:val="none" w:sz="0" w:space="0" w:color="auto"/>
        <w:right w:val="none" w:sz="0" w:space="0" w:color="auto"/>
      </w:divBdr>
    </w:div>
    <w:div w:id="6950126">
      <w:bodyDiv w:val="1"/>
      <w:marLeft w:val="0"/>
      <w:marRight w:val="0"/>
      <w:marTop w:val="0"/>
      <w:marBottom w:val="0"/>
      <w:divBdr>
        <w:top w:val="none" w:sz="0" w:space="0" w:color="auto"/>
        <w:left w:val="none" w:sz="0" w:space="0" w:color="auto"/>
        <w:bottom w:val="none" w:sz="0" w:space="0" w:color="auto"/>
        <w:right w:val="none" w:sz="0" w:space="0" w:color="auto"/>
      </w:divBdr>
    </w:div>
    <w:div w:id="7567345">
      <w:bodyDiv w:val="1"/>
      <w:marLeft w:val="0"/>
      <w:marRight w:val="0"/>
      <w:marTop w:val="0"/>
      <w:marBottom w:val="0"/>
      <w:divBdr>
        <w:top w:val="none" w:sz="0" w:space="0" w:color="auto"/>
        <w:left w:val="none" w:sz="0" w:space="0" w:color="auto"/>
        <w:bottom w:val="none" w:sz="0" w:space="0" w:color="auto"/>
        <w:right w:val="none" w:sz="0" w:space="0" w:color="auto"/>
      </w:divBdr>
    </w:div>
    <w:div w:id="9332359">
      <w:bodyDiv w:val="1"/>
      <w:marLeft w:val="0"/>
      <w:marRight w:val="0"/>
      <w:marTop w:val="0"/>
      <w:marBottom w:val="0"/>
      <w:divBdr>
        <w:top w:val="none" w:sz="0" w:space="0" w:color="auto"/>
        <w:left w:val="none" w:sz="0" w:space="0" w:color="auto"/>
        <w:bottom w:val="none" w:sz="0" w:space="0" w:color="auto"/>
        <w:right w:val="none" w:sz="0" w:space="0" w:color="auto"/>
      </w:divBdr>
    </w:div>
    <w:div w:id="9454580">
      <w:bodyDiv w:val="1"/>
      <w:marLeft w:val="0"/>
      <w:marRight w:val="0"/>
      <w:marTop w:val="0"/>
      <w:marBottom w:val="0"/>
      <w:divBdr>
        <w:top w:val="none" w:sz="0" w:space="0" w:color="auto"/>
        <w:left w:val="none" w:sz="0" w:space="0" w:color="auto"/>
        <w:bottom w:val="none" w:sz="0" w:space="0" w:color="auto"/>
        <w:right w:val="none" w:sz="0" w:space="0" w:color="auto"/>
      </w:divBdr>
    </w:div>
    <w:div w:id="11154142">
      <w:bodyDiv w:val="1"/>
      <w:marLeft w:val="0"/>
      <w:marRight w:val="0"/>
      <w:marTop w:val="0"/>
      <w:marBottom w:val="0"/>
      <w:divBdr>
        <w:top w:val="none" w:sz="0" w:space="0" w:color="auto"/>
        <w:left w:val="none" w:sz="0" w:space="0" w:color="auto"/>
        <w:bottom w:val="none" w:sz="0" w:space="0" w:color="auto"/>
        <w:right w:val="none" w:sz="0" w:space="0" w:color="auto"/>
      </w:divBdr>
    </w:div>
    <w:div w:id="12418514">
      <w:bodyDiv w:val="1"/>
      <w:marLeft w:val="0"/>
      <w:marRight w:val="0"/>
      <w:marTop w:val="0"/>
      <w:marBottom w:val="0"/>
      <w:divBdr>
        <w:top w:val="none" w:sz="0" w:space="0" w:color="auto"/>
        <w:left w:val="none" w:sz="0" w:space="0" w:color="auto"/>
        <w:bottom w:val="none" w:sz="0" w:space="0" w:color="auto"/>
        <w:right w:val="none" w:sz="0" w:space="0" w:color="auto"/>
      </w:divBdr>
    </w:div>
    <w:div w:id="13381967">
      <w:bodyDiv w:val="1"/>
      <w:marLeft w:val="0"/>
      <w:marRight w:val="0"/>
      <w:marTop w:val="0"/>
      <w:marBottom w:val="0"/>
      <w:divBdr>
        <w:top w:val="none" w:sz="0" w:space="0" w:color="auto"/>
        <w:left w:val="none" w:sz="0" w:space="0" w:color="auto"/>
        <w:bottom w:val="none" w:sz="0" w:space="0" w:color="auto"/>
        <w:right w:val="none" w:sz="0" w:space="0" w:color="auto"/>
      </w:divBdr>
    </w:div>
    <w:div w:id="13772718">
      <w:bodyDiv w:val="1"/>
      <w:marLeft w:val="0"/>
      <w:marRight w:val="0"/>
      <w:marTop w:val="0"/>
      <w:marBottom w:val="0"/>
      <w:divBdr>
        <w:top w:val="none" w:sz="0" w:space="0" w:color="auto"/>
        <w:left w:val="none" w:sz="0" w:space="0" w:color="auto"/>
        <w:bottom w:val="none" w:sz="0" w:space="0" w:color="auto"/>
        <w:right w:val="none" w:sz="0" w:space="0" w:color="auto"/>
      </w:divBdr>
    </w:div>
    <w:div w:id="15818022">
      <w:bodyDiv w:val="1"/>
      <w:marLeft w:val="0"/>
      <w:marRight w:val="0"/>
      <w:marTop w:val="0"/>
      <w:marBottom w:val="0"/>
      <w:divBdr>
        <w:top w:val="none" w:sz="0" w:space="0" w:color="auto"/>
        <w:left w:val="none" w:sz="0" w:space="0" w:color="auto"/>
        <w:bottom w:val="none" w:sz="0" w:space="0" w:color="auto"/>
        <w:right w:val="none" w:sz="0" w:space="0" w:color="auto"/>
      </w:divBdr>
    </w:div>
    <w:div w:id="16582033">
      <w:bodyDiv w:val="1"/>
      <w:marLeft w:val="0"/>
      <w:marRight w:val="0"/>
      <w:marTop w:val="0"/>
      <w:marBottom w:val="0"/>
      <w:divBdr>
        <w:top w:val="none" w:sz="0" w:space="0" w:color="auto"/>
        <w:left w:val="none" w:sz="0" w:space="0" w:color="auto"/>
        <w:bottom w:val="none" w:sz="0" w:space="0" w:color="auto"/>
        <w:right w:val="none" w:sz="0" w:space="0" w:color="auto"/>
      </w:divBdr>
    </w:div>
    <w:div w:id="17123379">
      <w:bodyDiv w:val="1"/>
      <w:marLeft w:val="0"/>
      <w:marRight w:val="0"/>
      <w:marTop w:val="0"/>
      <w:marBottom w:val="0"/>
      <w:divBdr>
        <w:top w:val="none" w:sz="0" w:space="0" w:color="auto"/>
        <w:left w:val="none" w:sz="0" w:space="0" w:color="auto"/>
        <w:bottom w:val="none" w:sz="0" w:space="0" w:color="auto"/>
        <w:right w:val="none" w:sz="0" w:space="0" w:color="auto"/>
      </w:divBdr>
    </w:div>
    <w:div w:id="18093088">
      <w:bodyDiv w:val="1"/>
      <w:marLeft w:val="0"/>
      <w:marRight w:val="0"/>
      <w:marTop w:val="0"/>
      <w:marBottom w:val="0"/>
      <w:divBdr>
        <w:top w:val="none" w:sz="0" w:space="0" w:color="auto"/>
        <w:left w:val="none" w:sz="0" w:space="0" w:color="auto"/>
        <w:bottom w:val="none" w:sz="0" w:space="0" w:color="auto"/>
        <w:right w:val="none" w:sz="0" w:space="0" w:color="auto"/>
      </w:divBdr>
    </w:div>
    <w:div w:id="18823047">
      <w:bodyDiv w:val="1"/>
      <w:marLeft w:val="0"/>
      <w:marRight w:val="0"/>
      <w:marTop w:val="0"/>
      <w:marBottom w:val="0"/>
      <w:divBdr>
        <w:top w:val="none" w:sz="0" w:space="0" w:color="auto"/>
        <w:left w:val="none" w:sz="0" w:space="0" w:color="auto"/>
        <w:bottom w:val="none" w:sz="0" w:space="0" w:color="auto"/>
        <w:right w:val="none" w:sz="0" w:space="0" w:color="auto"/>
      </w:divBdr>
    </w:div>
    <w:div w:id="22367479">
      <w:bodyDiv w:val="1"/>
      <w:marLeft w:val="0"/>
      <w:marRight w:val="0"/>
      <w:marTop w:val="0"/>
      <w:marBottom w:val="0"/>
      <w:divBdr>
        <w:top w:val="none" w:sz="0" w:space="0" w:color="auto"/>
        <w:left w:val="none" w:sz="0" w:space="0" w:color="auto"/>
        <w:bottom w:val="none" w:sz="0" w:space="0" w:color="auto"/>
        <w:right w:val="none" w:sz="0" w:space="0" w:color="auto"/>
      </w:divBdr>
    </w:div>
    <w:div w:id="24063226">
      <w:bodyDiv w:val="1"/>
      <w:marLeft w:val="0"/>
      <w:marRight w:val="0"/>
      <w:marTop w:val="0"/>
      <w:marBottom w:val="0"/>
      <w:divBdr>
        <w:top w:val="none" w:sz="0" w:space="0" w:color="auto"/>
        <w:left w:val="none" w:sz="0" w:space="0" w:color="auto"/>
        <w:bottom w:val="none" w:sz="0" w:space="0" w:color="auto"/>
        <w:right w:val="none" w:sz="0" w:space="0" w:color="auto"/>
      </w:divBdr>
    </w:div>
    <w:div w:id="25713666">
      <w:bodyDiv w:val="1"/>
      <w:marLeft w:val="0"/>
      <w:marRight w:val="0"/>
      <w:marTop w:val="0"/>
      <w:marBottom w:val="0"/>
      <w:divBdr>
        <w:top w:val="none" w:sz="0" w:space="0" w:color="auto"/>
        <w:left w:val="none" w:sz="0" w:space="0" w:color="auto"/>
        <w:bottom w:val="none" w:sz="0" w:space="0" w:color="auto"/>
        <w:right w:val="none" w:sz="0" w:space="0" w:color="auto"/>
      </w:divBdr>
    </w:div>
    <w:div w:id="26684232">
      <w:bodyDiv w:val="1"/>
      <w:marLeft w:val="0"/>
      <w:marRight w:val="0"/>
      <w:marTop w:val="0"/>
      <w:marBottom w:val="0"/>
      <w:divBdr>
        <w:top w:val="none" w:sz="0" w:space="0" w:color="auto"/>
        <w:left w:val="none" w:sz="0" w:space="0" w:color="auto"/>
        <w:bottom w:val="none" w:sz="0" w:space="0" w:color="auto"/>
        <w:right w:val="none" w:sz="0" w:space="0" w:color="auto"/>
      </w:divBdr>
    </w:div>
    <w:div w:id="29839059">
      <w:bodyDiv w:val="1"/>
      <w:marLeft w:val="0"/>
      <w:marRight w:val="0"/>
      <w:marTop w:val="0"/>
      <w:marBottom w:val="0"/>
      <w:divBdr>
        <w:top w:val="none" w:sz="0" w:space="0" w:color="auto"/>
        <w:left w:val="none" w:sz="0" w:space="0" w:color="auto"/>
        <w:bottom w:val="none" w:sz="0" w:space="0" w:color="auto"/>
        <w:right w:val="none" w:sz="0" w:space="0" w:color="auto"/>
      </w:divBdr>
    </w:div>
    <w:div w:id="31461458">
      <w:bodyDiv w:val="1"/>
      <w:marLeft w:val="0"/>
      <w:marRight w:val="0"/>
      <w:marTop w:val="0"/>
      <w:marBottom w:val="0"/>
      <w:divBdr>
        <w:top w:val="none" w:sz="0" w:space="0" w:color="auto"/>
        <w:left w:val="none" w:sz="0" w:space="0" w:color="auto"/>
        <w:bottom w:val="none" w:sz="0" w:space="0" w:color="auto"/>
        <w:right w:val="none" w:sz="0" w:space="0" w:color="auto"/>
      </w:divBdr>
    </w:div>
    <w:div w:id="34359354">
      <w:bodyDiv w:val="1"/>
      <w:marLeft w:val="0"/>
      <w:marRight w:val="0"/>
      <w:marTop w:val="0"/>
      <w:marBottom w:val="0"/>
      <w:divBdr>
        <w:top w:val="none" w:sz="0" w:space="0" w:color="auto"/>
        <w:left w:val="none" w:sz="0" w:space="0" w:color="auto"/>
        <w:bottom w:val="none" w:sz="0" w:space="0" w:color="auto"/>
        <w:right w:val="none" w:sz="0" w:space="0" w:color="auto"/>
      </w:divBdr>
    </w:div>
    <w:div w:id="36855931">
      <w:bodyDiv w:val="1"/>
      <w:marLeft w:val="0"/>
      <w:marRight w:val="0"/>
      <w:marTop w:val="0"/>
      <w:marBottom w:val="0"/>
      <w:divBdr>
        <w:top w:val="none" w:sz="0" w:space="0" w:color="auto"/>
        <w:left w:val="none" w:sz="0" w:space="0" w:color="auto"/>
        <w:bottom w:val="none" w:sz="0" w:space="0" w:color="auto"/>
        <w:right w:val="none" w:sz="0" w:space="0" w:color="auto"/>
      </w:divBdr>
    </w:div>
    <w:div w:id="39600346">
      <w:bodyDiv w:val="1"/>
      <w:marLeft w:val="0"/>
      <w:marRight w:val="0"/>
      <w:marTop w:val="0"/>
      <w:marBottom w:val="0"/>
      <w:divBdr>
        <w:top w:val="none" w:sz="0" w:space="0" w:color="auto"/>
        <w:left w:val="none" w:sz="0" w:space="0" w:color="auto"/>
        <w:bottom w:val="none" w:sz="0" w:space="0" w:color="auto"/>
        <w:right w:val="none" w:sz="0" w:space="0" w:color="auto"/>
      </w:divBdr>
    </w:div>
    <w:div w:id="39864754">
      <w:bodyDiv w:val="1"/>
      <w:marLeft w:val="0"/>
      <w:marRight w:val="0"/>
      <w:marTop w:val="0"/>
      <w:marBottom w:val="0"/>
      <w:divBdr>
        <w:top w:val="none" w:sz="0" w:space="0" w:color="auto"/>
        <w:left w:val="none" w:sz="0" w:space="0" w:color="auto"/>
        <w:bottom w:val="none" w:sz="0" w:space="0" w:color="auto"/>
        <w:right w:val="none" w:sz="0" w:space="0" w:color="auto"/>
      </w:divBdr>
    </w:div>
    <w:div w:id="41365002">
      <w:bodyDiv w:val="1"/>
      <w:marLeft w:val="0"/>
      <w:marRight w:val="0"/>
      <w:marTop w:val="0"/>
      <w:marBottom w:val="0"/>
      <w:divBdr>
        <w:top w:val="none" w:sz="0" w:space="0" w:color="auto"/>
        <w:left w:val="none" w:sz="0" w:space="0" w:color="auto"/>
        <w:bottom w:val="none" w:sz="0" w:space="0" w:color="auto"/>
        <w:right w:val="none" w:sz="0" w:space="0" w:color="auto"/>
      </w:divBdr>
    </w:div>
    <w:div w:id="41903398">
      <w:bodyDiv w:val="1"/>
      <w:marLeft w:val="0"/>
      <w:marRight w:val="0"/>
      <w:marTop w:val="0"/>
      <w:marBottom w:val="0"/>
      <w:divBdr>
        <w:top w:val="none" w:sz="0" w:space="0" w:color="auto"/>
        <w:left w:val="none" w:sz="0" w:space="0" w:color="auto"/>
        <w:bottom w:val="none" w:sz="0" w:space="0" w:color="auto"/>
        <w:right w:val="none" w:sz="0" w:space="0" w:color="auto"/>
      </w:divBdr>
    </w:div>
    <w:div w:id="42800553">
      <w:bodyDiv w:val="1"/>
      <w:marLeft w:val="0"/>
      <w:marRight w:val="0"/>
      <w:marTop w:val="0"/>
      <w:marBottom w:val="0"/>
      <w:divBdr>
        <w:top w:val="none" w:sz="0" w:space="0" w:color="auto"/>
        <w:left w:val="none" w:sz="0" w:space="0" w:color="auto"/>
        <w:bottom w:val="none" w:sz="0" w:space="0" w:color="auto"/>
        <w:right w:val="none" w:sz="0" w:space="0" w:color="auto"/>
      </w:divBdr>
    </w:div>
    <w:div w:id="44649729">
      <w:bodyDiv w:val="1"/>
      <w:marLeft w:val="0"/>
      <w:marRight w:val="0"/>
      <w:marTop w:val="0"/>
      <w:marBottom w:val="0"/>
      <w:divBdr>
        <w:top w:val="none" w:sz="0" w:space="0" w:color="auto"/>
        <w:left w:val="none" w:sz="0" w:space="0" w:color="auto"/>
        <w:bottom w:val="none" w:sz="0" w:space="0" w:color="auto"/>
        <w:right w:val="none" w:sz="0" w:space="0" w:color="auto"/>
      </w:divBdr>
    </w:div>
    <w:div w:id="46729042">
      <w:bodyDiv w:val="1"/>
      <w:marLeft w:val="0"/>
      <w:marRight w:val="0"/>
      <w:marTop w:val="0"/>
      <w:marBottom w:val="0"/>
      <w:divBdr>
        <w:top w:val="none" w:sz="0" w:space="0" w:color="auto"/>
        <w:left w:val="none" w:sz="0" w:space="0" w:color="auto"/>
        <w:bottom w:val="none" w:sz="0" w:space="0" w:color="auto"/>
        <w:right w:val="none" w:sz="0" w:space="0" w:color="auto"/>
      </w:divBdr>
    </w:div>
    <w:div w:id="46730690">
      <w:bodyDiv w:val="1"/>
      <w:marLeft w:val="0"/>
      <w:marRight w:val="0"/>
      <w:marTop w:val="0"/>
      <w:marBottom w:val="0"/>
      <w:divBdr>
        <w:top w:val="none" w:sz="0" w:space="0" w:color="auto"/>
        <w:left w:val="none" w:sz="0" w:space="0" w:color="auto"/>
        <w:bottom w:val="none" w:sz="0" w:space="0" w:color="auto"/>
        <w:right w:val="none" w:sz="0" w:space="0" w:color="auto"/>
      </w:divBdr>
    </w:div>
    <w:div w:id="48961082">
      <w:bodyDiv w:val="1"/>
      <w:marLeft w:val="0"/>
      <w:marRight w:val="0"/>
      <w:marTop w:val="0"/>
      <w:marBottom w:val="0"/>
      <w:divBdr>
        <w:top w:val="none" w:sz="0" w:space="0" w:color="auto"/>
        <w:left w:val="none" w:sz="0" w:space="0" w:color="auto"/>
        <w:bottom w:val="none" w:sz="0" w:space="0" w:color="auto"/>
        <w:right w:val="none" w:sz="0" w:space="0" w:color="auto"/>
      </w:divBdr>
    </w:div>
    <w:div w:id="48964547">
      <w:bodyDiv w:val="1"/>
      <w:marLeft w:val="0"/>
      <w:marRight w:val="0"/>
      <w:marTop w:val="0"/>
      <w:marBottom w:val="0"/>
      <w:divBdr>
        <w:top w:val="none" w:sz="0" w:space="0" w:color="auto"/>
        <w:left w:val="none" w:sz="0" w:space="0" w:color="auto"/>
        <w:bottom w:val="none" w:sz="0" w:space="0" w:color="auto"/>
        <w:right w:val="none" w:sz="0" w:space="0" w:color="auto"/>
      </w:divBdr>
    </w:div>
    <w:div w:id="54818275">
      <w:bodyDiv w:val="1"/>
      <w:marLeft w:val="0"/>
      <w:marRight w:val="0"/>
      <w:marTop w:val="0"/>
      <w:marBottom w:val="0"/>
      <w:divBdr>
        <w:top w:val="none" w:sz="0" w:space="0" w:color="auto"/>
        <w:left w:val="none" w:sz="0" w:space="0" w:color="auto"/>
        <w:bottom w:val="none" w:sz="0" w:space="0" w:color="auto"/>
        <w:right w:val="none" w:sz="0" w:space="0" w:color="auto"/>
      </w:divBdr>
    </w:div>
    <w:div w:id="55860923">
      <w:bodyDiv w:val="1"/>
      <w:marLeft w:val="0"/>
      <w:marRight w:val="0"/>
      <w:marTop w:val="0"/>
      <w:marBottom w:val="0"/>
      <w:divBdr>
        <w:top w:val="none" w:sz="0" w:space="0" w:color="auto"/>
        <w:left w:val="none" w:sz="0" w:space="0" w:color="auto"/>
        <w:bottom w:val="none" w:sz="0" w:space="0" w:color="auto"/>
        <w:right w:val="none" w:sz="0" w:space="0" w:color="auto"/>
      </w:divBdr>
    </w:div>
    <w:div w:id="57022754">
      <w:bodyDiv w:val="1"/>
      <w:marLeft w:val="0"/>
      <w:marRight w:val="0"/>
      <w:marTop w:val="0"/>
      <w:marBottom w:val="0"/>
      <w:divBdr>
        <w:top w:val="none" w:sz="0" w:space="0" w:color="auto"/>
        <w:left w:val="none" w:sz="0" w:space="0" w:color="auto"/>
        <w:bottom w:val="none" w:sz="0" w:space="0" w:color="auto"/>
        <w:right w:val="none" w:sz="0" w:space="0" w:color="auto"/>
      </w:divBdr>
    </w:div>
    <w:div w:id="57098699">
      <w:bodyDiv w:val="1"/>
      <w:marLeft w:val="0"/>
      <w:marRight w:val="0"/>
      <w:marTop w:val="0"/>
      <w:marBottom w:val="0"/>
      <w:divBdr>
        <w:top w:val="none" w:sz="0" w:space="0" w:color="auto"/>
        <w:left w:val="none" w:sz="0" w:space="0" w:color="auto"/>
        <w:bottom w:val="none" w:sz="0" w:space="0" w:color="auto"/>
        <w:right w:val="none" w:sz="0" w:space="0" w:color="auto"/>
      </w:divBdr>
    </w:div>
    <w:div w:id="57169971">
      <w:bodyDiv w:val="1"/>
      <w:marLeft w:val="0"/>
      <w:marRight w:val="0"/>
      <w:marTop w:val="0"/>
      <w:marBottom w:val="0"/>
      <w:divBdr>
        <w:top w:val="none" w:sz="0" w:space="0" w:color="auto"/>
        <w:left w:val="none" w:sz="0" w:space="0" w:color="auto"/>
        <w:bottom w:val="none" w:sz="0" w:space="0" w:color="auto"/>
        <w:right w:val="none" w:sz="0" w:space="0" w:color="auto"/>
      </w:divBdr>
    </w:div>
    <w:div w:id="58401729">
      <w:bodyDiv w:val="1"/>
      <w:marLeft w:val="0"/>
      <w:marRight w:val="0"/>
      <w:marTop w:val="0"/>
      <w:marBottom w:val="0"/>
      <w:divBdr>
        <w:top w:val="none" w:sz="0" w:space="0" w:color="auto"/>
        <w:left w:val="none" w:sz="0" w:space="0" w:color="auto"/>
        <w:bottom w:val="none" w:sz="0" w:space="0" w:color="auto"/>
        <w:right w:val="none" w:sz="0" w:space="0" w:color="auto"/>
      </w:divBdr>
    </w:div>
    <w:div w:id="58410472">
      <w:bodyDiv w:val="1"/>
      <w:marLeft w:val="0"/>
      <w:marRight w:val="0"/>
      <w:marTop w:val="0"/>
      <w:marBottom w:val="0"/>
      <w:divBdr>
        <w:top w:val="none" w:sz="0" w:space="0" w:color="auto"/>
        <w:left w:val="none" w:sz="0" w:space="0" w:color="auto"/>
        <w:bottom w:val="none" w:sz="0" w:space="0" w:color="auto"/>
        <w:right w:val="none" w:sz="0" w:space="0" w:color="auto"/>
      </w:divBdr>
    </w:div>
    <w:div w:id="58793400">
      <w:bodyDiv w:val="1"/>
      <w:marLeft w:val="0"/>
      <w:marRight w:val="0"/>
      <w:marTop w:val="0"/>
      <w:marBottom w:val="0"/>
      <w:divBdr>
        <w:top w:val="none" w:sz="0" w:space="0" w:color="auto"/>
        <w:left w:val="none" w:sz="0" w:space="0" w:color="auto"/>
        <w:bottom w:val="none" w:sz="0" w:space="0" w:color="auto"/>
        <w:right w:val="none" w:sz="0" w:space="0" w:color="auto"/>
      </w:divBdr>
    </w:div>
    <w:div w:id="59253042">
      <w:bodyDiv w:val="1"/>
      <w:marLeft w:val="0"/>
      <w:marRight w:val="0"/>
      <w:marTop w:val="0"/>
      <w:marBottom w:val="0"/>
      <w:divBdr>
        <w:top w:val="none" w:sz="0" w:space="0" w:color="auto"/>
        <w:left w:val="none" w:sz="0" w:space="0" w:color="auto"/>
        <w:bottom w:val="none" w:sz="0" w:space="0" w:color="auto"/>
        <w:right w:val="none" w:sz="0" w:space="0" w:color="auto"/>
      </w:divBdr>
    </w:div>
    <w:div w:id="61176453">
      <w:bodyDiv w:val="1"/>
      <w:marLeft w:val="0"/>
      <w:marRight w:val="0"/>
      <w:marTop w:val="0"/>
      <w:marBottom w:val="0"/>
      <w:divBdr>
        <w:top w:val="none" w:sz="0" w:space="0" w:color="auto"/>
        <w:left w:val="none" w:sz="0" w:space="0" w:color="auto"/>
        <w:bottom w:val="none" w:sz="0" w:space="0" w:color="auto"/>
        <w:right w:val="none" w:sz="0" w:space="0" w:color="auto"/>
      </w:divBdr>
    </w:div>
    <w:div w:id="61294912">
      <w:bodyDiv w:val="1"/>
      <w:marLeft w:val="0"/>
      <w:marRight w:val="0"/>
      <w:marTop w:val="0"/>
      <w:marBottom w:val="0"/>
      <w:divBdr>
        <w:top w:val="none" w:sz="0" w:space="0" w:color="auto"/>
        <w:left w:val="none" w:sz="0" w:space="0" w:color="auto"/>
        <w:bottom w:val="none" w:sz="0" w:space="0" w:color="auto"/>
        <w:right w:val="none" w:sz="0" w:space="0" w:color="auto"/>
      </w:divBdr>
    </w:div>
    <w:div w:id="61418306">
      <w:bodyDiv w:val="1"/>
      <w:marLeft w:val="0"/>
      <w:marRight w:val="0"/>
      <w:marTop w:val="0"/>
      <w:marBottom w:val="0"/>
      <w:divBdr>
        <w:top w:val="none" w:sz="0" w:space="0" w:color="auto"/>
        <w:left w:val="none" w:sz="0" w:space="0" w:color="auto"/>
        <w:bottom w:val="none" w:sz="0" w:space="0" w:color="auto"/>
        <w:right w:val="none" w:sz="0" w:space="0" w:color="auto"/>
      </w:divBdr>
    </w:div>
    <w:div w:id="62458270">
      <w:bodyDiv w:val="1"/>
      <w:marLeft w:val="0"/>
      <w:marRight w:val="0"/>
      <w:marTop w:val="0"/>
      <w:marBottom w:val="0"/>
      <w:divBdr>
        <w:top w:val="none" w:sz="0" w:space="0" w:color="auto"/>
        <w:left w:val="none" w:sz="0" w:space="0" w:color="auto"/>
        <w:bottom w:val="none" w:sz="0" w:space="0" w:color="auto"/>
        <w:right w:val="none" w:sz="0" w:space="0" w:color="auto"/>
      </w:divBdr>
    </w:div>
    <w:div w:id="62946583">
      <w:bodyDiv w:val="1"/>
      <w:marLeft w:val="0"/>
      <w:marRight w:val="0"/>
      <w:marTop w:val="0"/>
      <w:marBottom w:val="0"/>
      <w:divBdr>
        <w:top w:val="none" w:sz="0" w:space="0" w:color="auto"/>
        <w:left w:val="none" w:sz="0" w:space="0" w:color="auto"/>
        <w:bottom w:val="none" w:sz="0" w:space="0" w:color="auto"/>
        <w:right w:val="none" w:sz="0" w:space="0" w:color="auto"/>
      </w:divBdr>
    </w:div>
    <w:div w:id="65761804">
      <w:bodyDiv w:val="1"/>
      <w:marLeft w:val="0"/>
      <w:marRight w:val="0"/>
      <w:marTop w:val="0"/>
      <w:marBottom w:val="0"/>
      <w:divBdr>
        <w:top w:val="none" w:sz="0" w:space="0" w:color="auto"/>
        <w:left w:val="none" w:sz="0" w:space="0" w:color="auto"/>
        <w:bottom w:val="none" w:sz="0" w:space="0" w:color="auto"/>
        <w:right w:val="none" w:sz="0" w:space="0" w:color="auto"/>
      </w:divBdr>
    </w:div>
    <w:div w:id="65885924">
      <w:bodyDiv w:val="1"/>
      <w:marLeft w:val="0"/>
      <w:marRight w:val="0"/>
      <w:marTop w:val="0"/>
      <w:marBottom w:val="0"/>
      <w:divBdr>
        <w:top w:val="none" w:sz="0" w:space="0" w:color="auto"/>
        <w:left w:val="none" w:sz="0" w:space="0" w:color="auto"/>
        <w:bottom w:val="none" w:sz="0" w:space="0" w:color="auto"/>
        <w:right w:val="none" w:sz="0" w:space="0" w:color="auto"/>
      </w:divBdr>
    </w:div>
    <w:div w:id="65956826">
      <w:bodyDiv w:val="1"/>
      <w:marLeft w:val="0"/>
      <w:marRight w:val="0"/>
      <w:marTop w:val="0"/>
      <w:marBottom w:val="0"/>
      <w:divBdr>
        <w:top w:val="none" w:sz="0" w:space="0" w:color="auto"/>
        <w:left w:val="none" w:sz="0" w:space="0" w:color="auto"/>
        <w:bottom w:val="none" w:sz="0" w:space="0" w:color="auto"/>
        <w:right w:val="none" w:sz="0" w:space="0" w:color="auto"/>
      </w:divBdr>
    </w:div>
    <w:div w:id="66463089">
      <w:bodyDiv w:val="1"/>
      <w:marLeft w:val="0"/>
      <w:marRight w:val="0"/>
      <w:marTop w:val="0"/>
      <w:marBottom w:val="0"/>
      <w:divBdr>
        <w:top w:val="none" w:sz="0" w:space="0" w:color="auto"/>
        <w:left w:val="none" w:sz="0" w:space="0" w:color="auto"/>
        <w:bottom w:val="none" w:sz="0" w:space="0" w:color="auto"/>
        <w:right w:val="none" w:sz="0" w:space="0" w:color="auto"/>
      </w:divBdr>
    </w:div>
    <w:div w:id="66729657">
      <w:bodyDiv w:val="1"/>
      <w:marLeft w:val="0"/>
      <w:marRight w:val="0"/>
      <w:marTop w:val="0"/>
      <w:marBottom w:val="0"/>
      <w:divBdr>
        <w:top w:val="none" w:sz="0" w:space="0" w:color="auto"/>
        <w:left w:val="none" w:sz="0" w:space="0" w:color="auto"/>
        <w:bottom w:val="none" w:sz="0" w:space="0" w:color="auto"/>
        <w:right w:val="none" w:sz="0" w:space="0" w:color="auto"/>
      </w:divBdr>
    </w:div>
    <w:div w:id="66809095">
      <w:bodyDiv w:val="1"/>
      <w:marLeft w:val="0"/>
      <w:marRight w:val="0"/>
      <w:marTop w:val="0"/>
      <w:marBottom w:val="0"/>
      <w:divBdr>
        <w:top w:val="none" w:sz="0" w:space="0" w:color="auto"/>
        <w:left w:val="none" w:sz="0" w:space="0" w:color="auto"/>
        <w:bottom w:val="none" w:sz="0" w:space="0" w:color="auto"/>
        <w:right w:val="none" w:sz="0" w:space="0" w:color="auto"/>
      </w:divBdr>
    </w:div>
    <w:div w:id="67924793">
      <w:bodyDiv w:val="1"/>
      <w:marLeft w:val="0"/>
      <w:marRight w:val="0"/>
      <w:marTop w:val="0"/>
      <w:marBottom w:val="0"/>
      <w:divBdr>
        <w:top w:val="none" w:sz="0" w:space="0" w:color="auto"/>
        <w:left w:val="none" w:sz="0" w:space="0" w:color="auto"/>
        <w:bottom w:val="none" w:sz="0" w:space="0" w:color="auto"/>
        <w:right w:val="none" w:sz="0" w:space="0" w:color="auto"/>
      </w:divBdr>
    </w:div>
    <w:div w:id="68431780">
      <w:bodyDiv w:val="1"/>
      <w:marLeft w:val="0"/>
      <w:marRight w:val="0"/>
      <w:marTop w:val="0"/>
      <w:marBottom w:val="0"/>
      <w:divBdr>
        <w:top w:val="none" w:sz="0" w:space="0" w:color="auto"/>
        <w:left w:val="none" w:sz="0" w:space="0" w:color="auto"/>
        <w:bottom w:val="none" w:sz="0" w:space="0" w:color="auto"/>
        <w:right w:val="none" w:sz="0" w:space="0" w:color="auto"/>
      </w:divBdr>
    </w:div>
    <w:div w:id="69155286">
      <w:bodyDiv w:val="1"/>
      <w:marLeft w:val="0"/>
      <w:marRight w:val="0"/>
      <w:marTop w:val="0"/>
      <w:marBottom w:val="0"/>
      <w:divBdr>
        <w:top w:val="none" w:sz="0" w:space="0" w:color="auto"/>
        <w:left w:val="none" w:sz="0" w:space="0" w:color="auto"/>
        <w:bottom w:val="none" w:sz="0" w:space="0" w:color="auto"/>
        <w:right w:val="none" w:sz="0" w:space="0" w:color="auto"/>
      </w:divBdr>
    </w:div>
    <w:div w:id="70007126">
      <w:bodyDiv w:val="1"/>
      <w:marLeft w:val="0"/>
      <w:marRight w:val="0"/>
      <w:marTop w:val="0"/>
      <w:marBottom w:val="0"/>
      <w:divBdr>
        <w:top w:val="none" w:sz="0" w:space="0" w:color="auto"/>
        <w:left w:val="none" w:sz="0" w:space="0" w:color="auto"/>
        <w:bottom w:val="none" w:sz="0" w:space="0" w:color="auto"/>
        <w:right w:val="none" w:sz="0" w:space="0" w:color="auto"/>
      </w:divBdr>
    </w:div>
    <w:div w:id="70007614">
      <w:bodyDiv w:val="1"/>
      <w:marLeft w:val="0"/>
      <w:marRight w:val="0"/>
      <w:marTop w:val="0"/>
      <w:marBottom w:val="0"/>
      <w:divBdr>
        <w:top w:val="none" w:sz="0" w:space="0" w:color="auto"/>
        <w:left w:val="none" w:sz="0" w:space="0" w:color="auto"/>
        <w:bottom w:val="none" w:sz="0" w:space="0" w:color="auto"/>
        <w:right w:val="none" w:sz="0" w:space="0" w:color="auto"/>
      </w:divBdr>
    </w:div>
    <w:div w:id="71045426">
      <w:bodyDiv w:val="1"/>
      <w:marLeft w:val="0"/>
      <w:marRight w:val="0"/>
      <w:marTop w:val="0"/>
      <w:marBottom w:val="0"/>
      <w:divBdr>
        <w:top w:val="none" w:sz="0" w:space="0" w:color="auto"/>
        <w:left w:val="none" w:sz="0" w:space="0" w:color="auto"/>
        <w:bottom w:val="none" w:sz="0" w:space="0" w:color="auto"/>
        <w:right w:val="none" w:sz="0" w:space="0" w:color="auto"/>
      </w:divBdr>
    </w:div>
    <w:div w:id="72748203">
      <w:bodyDiv w:val="1"/>
      <w:marLeft w:val="0"/>
      <w:marRight w:val="0"/>
      <w:marTop w:val="0"/>
      <w:marBottom w:val="0"/>
      <w:divBdr>
        <w:top w:val="none" w:sz="0" w:space="0" w:color="auto"/>
        <w:left w:val="none" w:sz="0" w:space="0" w:color="auto"/>
        <w:bottom w:val="none" w:sz="0" w:space="0" w:color="auto"/>
        <w:right w:val="none" w:sz="0" w:space="0" w:color="auto"/>
      </w:divBdr>
    </w:div>
    <w:div w:id="73472550">
      <w:bodyDiv w:val="1"/>
      <w:marLeft w:val="0"/>
      <w:marRight w:val="0"/>
      <w:marTop w:val="0"/>
      <w:marBottom w:val="0"/>
      <w:divBdr>
        <w:top w:val="none" w:sz="0" w:space="0" w:color="auto"/>
        <w:left w:val="none" w:sz="0" w:space="0" w:color="auto"/>
        <w:bottom w:val="none" w:sz="0" w:space="0" w:color="auto"/>
        <w:right w:val="none" w:sz="0" w:space="0" w:color="auto"/>
      </w:divBdr>
    </w:div>
    <w:div w:id="76100794">
      <w:bodyDiv w:val="1"/>
      <w:marLeft w:val="0"/>
      <w:marRight w:val="0"/>
      <w:marTop w:val="0"/>
      <w:marBottom w:val="0"/>
      <w:divBdr>
        <w:top w:val="none" w:sz="0" w:space="0" w:color="auto"/>
        <w:left w:val="none" w:sz="0" w:space="0" w:color="auto"/>
        <w:bottom w:val="none" w:sz="0" w:space="0" w:color="auto"/>
        <w:right w:val="none" w:sz="0" w:space="0" w:color="auto"/>
      </w:divBdr>
    </w:div>
    <w:div w:id="76443889">
      <w:bodyDiv w:val="1"/>
      <w:marLeft w:val="0"/>
      <w:marRight w:val="0"/>
      <w:marTop w:val="0"/>
      <w:marBottom w:val="0"/>
      <w:divBdr>
        <w:top w:val="none" w:sz="0" w:space="0" w:color="auto"/>
        <w:left w:val="none" w:sz="0" w:space="0" w:color="auto"/>
        <w:bottom w:val="none" w:sz="0" w:space="0" w:color="auto"/>
        <w:right w:val="none" w:sz="0" w:space="0" w:color="auto"/>
      </w:divBdr>
    </w:div>
    <w:div w:id="77101889">
      <w:bodyDiv w:val="1"/>
      <w:marLeft w:val="0"/>
      <w:marRight w:val="0"/>
      <w:marTop w:val="0"/>
      <w:marBottom w:val="0"/>
      <w:divBdr>
        <w:top w:val="none" w:sz="0" w:space="0" w:color="auto"/>
        <w:left w:val="none" w:sz="0" w:space="0" w:color="auto"/>
        <w:bottom w:val="none" w:sz="0" w:space="0" w:color="auto"/>
        <w:right w:val="none" w:sz="0" w:space="0" w:color="auto"/>
      </w:divBdr>
    </w:div>
    <w:div w:id="77336756">
      <w:bodyDiv w:val="1"/>
      <w:marLeft w:val="0"/>
      <w:marRight w:val="0"/>
      <w:marTop w:val="0"/>
      <w:marBottom w:val="0"/>
      <w:divBdr>
        <w:top w:val="none" w:sz="0" w:space="0" w:color="auto"/>
        <w:left w:val="none" w:sz="0" w:space="0" w:color="auto"/>
        <w:bottom w:val="none" w:sz="0" w:space="0" w:color="auto"/>
        <w:right w:val="none" w:sz="0" w:space="0" w:color="auto"/>
      </w:divBdr>
    </w:div>
    <w:div w:id="78258706">
      <w:bodyDiv w:val="1"/>
      <w:marLeft w:val="0"/>
      <w:marRight w:val="0"/>
      <w:marTop w:val="0"/>
      <w:marBottom w:val="0"/>
      <w:divBdr>
        <w:top w:val="none" w:sz="0" w:space="0" w:color="auto"/>
        <w:left w:val="none" w:sz="0" w:space="0" w:color="auto"/>
        <w:bottom w:val="none" w:sz="0" w:space="0" w:color="auto"/>
        <w:right w:val="none" w:sz="0" w:space="0" w:color="auto"/>
      </w:divBdr>
    </w:div>
    <w:div w:id="79445401">
      <w:bodyDiv w:val="1"/>
      <w:marLeft w:val="0"/>
      <w:marRight w:val="0"/>
      <w:marTop w:val="0"/>
      <w:marBottom w:val="0"/>
      <w:divBdr>
        <w:top w:val="none" w:sz="0" w:space="0" w:color="auto"/>
        <w:left w:val="none" w:sz="0" w:space="0" w:color="auto"/>
        <w:bottom w:val="none" w:sz="0" w:space="0" w:color="auto"/>
        <w:right w:val="none" w:sz="0" w:space="0" w:color="auto"/>
      </w:divBdr>
    </w:div>
    <w:div w:id="80762925">
      <w:bodyDiv w:val="1"/>
      <w:marLeft w:val="0"/>
      <w:marRight w:val="0"/>
      <w:marTop w:val="0"/>
      <w:marBottom w:val="0"/>
      <w:divBdr>
        <w:top w:val="none" w:sz="0" w:space="0" w:color="auto"/>
        <w:left w:val="none" w:sz="0" w:space="0" w:color="auto"/>
        <w:bottom w:val="none" w:sz="0" w:space="0" w:color="auto"/>
        <w:right w:val="none" w:sz="0" w:space="0" w:color="auto"/>
      </w:divBdr>
    </w:div>
    <w:div w:id="81294400">
      <w:bodyDiv w:val="1"/>
      <w:marLeft w:val="0"/>
      <w:marRight w:val="0"/>
      <w:marTop w:val="0"/>
      <w:marBottom w:val="0"/>
      <w:divBdr>
        <w:top w:val="none" w:sz="0" w:space="0" w:color="auto"/>
        <w:left w:val="none" w:sz="0" w:space="0" w:color="auto"/>
        <w:bottom w:val="none" w:sz="0" w:space="0" w:color="auto"/>
        <w:right w:val="none" w:sz="0" w:space="0" w:color="auto"/>
      </w:divBdr>
    </w:div>
    <w:div w:id="81682535">
      <w:bodyDiv w:val="1"/>
      <w:marLeft w:val="0"/>
      <w:marRight w:val="0"/>
      <w:marTop w:val="0"/>
      <w:marBottom w:val="0"/>
      <w:divBdr>
        <w:top w:val="none" w:sz="0" w:space="0" w:color="auto"/>
        <w:left w:val="none" w:sz="0" w:space="0" w:color="auto"/>
        <w:bottom w:val="none" w:sz="0" w:space="0" w:color="auto"/>
        <w:right w:val="none" w:sz="0" w:space="0" w:color="auto"/>
      </w:divBdr>
    </w:div>
    <w:div w:id="81873164">
      <w:bodyDiv w:val="1"/>
      <w:marLeft w:val="0"/>
      <w:marRight w:val="0"/>
      <w:marTop w:val="0"/>
      <w:marBottom w:val="0"/>
      <w:divBdr>
        <w:top w:val="none" w:sz="0" w:space="0" w:color="auto"/>
        <w:left w:val="none" w:sz="0" w:space="0" w:color="auto"/>
        <w:bottom w:val="none" w:sz="0" w:space="0" w:color="auto"/>
        <w:right w:val="none" w:sz="0" w:space="0" w:color="auto"/>
      </w:divBdr>
    </w:div>
    <w:div w:id="83453482">
      <w:bodyDiv w:val="1"/>
      <w:marLeft w:val="0"/>
      <w:marRight w:val="0"/>
      <w:marTop w:val="0"/>
      <w:marBottom w:val="0"/>
      <w:divBdr>
        <w:top w:val="none" w:sz="0" w:space="0" w:color="auto"/>
        <w:left w:val="none" w:sz="0" w:space="0" w:color="auto"/>
        <w:bottom w:val="none" w:sz="0" w:space="0" w:color="auto"/>
        <w:right w:val="none" w:sz="0" w:space="0" w:color="auto"/>
      </w:divBdr>
    </w:div>
    <w:div w:id="84613142">
      <w:bodyDiv w:val="1"/>
      <w:marLeft w:val="0"/>
      <w:marRight w:val="0"/>
      <w:marTop w:val="0"/>
      <w:marBottom w:val="0"/>
      <w:divBdr>
        <w:top w:val="none" w:sz="0" w:space="0" w:color="auto"/>
        <w:left w:val="none" w:sz="0" w:space="0" w:color="auto"/>
        <w:bottom w:val="none" w:sz="0" w:space="0" w:color="auto"/>
        <w:right w:val="none" w:sz="0" w:space="0" w:color="auto"/>
      </w:divBdr>
    </w:div>
    <w:div w:id="85345810">
      <w:bodyDiv w:val="1"/>
      <w:marLeft w:val="0"/>
      <w:marRight w:val="0"/>
      <w:marTop w:val="0"/>
      <w:marBottom w:val="0"/>
      <w:divBdr>
        <w:top w:val="none" w:sz="0" w:space="0" w:color="auto"/>
        <w:left w:val="none" w:sz="0" w:space="0" w:color="auto"/>
        <w:bottom w:val="none" w:sz="0" w:space="0" w:color="auto"/>
        <w:right w:val="none" w:sz="0" w:space="0" w:color="auto"/>
      </w:divBdr>
    </w:div>
    <w:div w:id="85687512">
      <w:bodyDiv w:val="1"/>
      <w:marLeft w:val="0"/>
      <w:marRight w:val="0"/>
      <w:marTop w:val="0"/>
      <w:marBottom w:val="0"/>
      <w:divBdr>
        <w:top w:val="none" w:sz="0" w:space="0" w:color="auto"/>
        <w:left w:val="none" w:sz="0" w:space="0" w:color="auto"/>
        <w:bottom w:val="none" w:sz="0" w:space="0" w:color="auto"/>
        <w:right w:val="none" w:sz="0" w:space="0" w:color="auto"/>
      </w:divBdr>
    </w:div>
    <w:div w:id="86773241">
      <w:bodyDiv w:val="1"/>
      <w:marLeft w:val="0"/>
      <w:marRight w:val="0"/>
      <w:marTop w:val="0"/>
      <w:marBottom w:val="0"/>
      <w:divBdr>
        <w:top w:val="none" w:sz="0" w:space="0" w:color="auto"/>
        <w:left w:val="none" w:sz="0" w:space="0" w:color="auto"/>
        <w:bottom w:val="none" w:sz="0" w:space="0" w:color="auto"/>
        <w:right w:val="none" w:sz="0" w:space="0" w:color="auto"/>
      </w:divBdr>
    </w:div>
    <w:div w:id="88090565">
      <w:bodyDiv w:val="1"/>
      <w:marLeft w:val="0"/>
      <w:marRight w:val="0"/>
      <w:marTop w:val="0"/>
      <w:marBottom w:val="0"/>
      <w:divBdr>
        <w:top w:val="none" w:sz="0" w:space="0" w:color="auto"/>
        <w:left w:val="none" w:sz="0" w:space="0" w:color="auto"/>
        <w:bottom w:val="none" w:sz="0" w:space="0" w:color="auto"/>
        <w:right w:val="none" w:sz="0" w:space="0" w:color="auto"/>
      </w:divBdr>
    </w:div>
    <w:div w:id="89934927">
      <w:bodyDiv w:val="1"/>
      <w:marLeft w:val="0"/>
      <w:marRight w:val="0"/>
      <w:marTop w:val="0"/>
      <w:marBottom w:val="0"/>
      <w:divBdr>
        <w:top w:val="none" w:sz="0" w:space="0" w:color="auto"/>
        <w:left w:val="none" w:sz="0" w:space="0" w:color="auto"/>
        <w:bottom w:val="none" w:sz="0" w:space="0" w:color="auto"/>
        <w:right w:val="none" w:sz="0" w:space="0" w:color="auto"/>
      </w:divBdr>
    </w:div>
    <w:div w:id="91170239">
      <w:bodyDiv w:val="1"/>
      <w:marLeft w:val="0"/>
      <w:marRight w:val="0"/>
      <w:marTop w:val="0"/>
      <w:marBottom w:val="0"/>
      <w:divBdr>
        <w:top w:val="none" w:sz="0" w:space="0" w:color="auto"/>
        <w:left w:val="none" w:sz="0" w:space="0" w:color="auto"/>
        <w:bottom w:val="none" w:sz="0" w:space="0" w:color="auto"/>
        <w:right w:val="none" w:sz="0" w:space="0" w:color="auto"/>
      </w:divBdr>
    </w:div>
    <w:div w:id="93134391">
      <w:bodyDiv w:val="1"/>
      <w:marLeft w:val="0"/>
      <w:marRight w:val="0"/>
      <w:marTop w:val="0"/>
      <w:marBottom w:val="0"/>
      <w:divBdr>
        <w:top w:val="none" w:sz="0" w:space="0" w:color="auto"/>
        <w:left w:val="none" w:sz="0" w:space="0" w:color="auto"/>
        <w:bottom w:val="none" w:sz="0" w:space="0" w:color="auto"/>
        <w:right w:val="none" w:sz="0" w:space="0" w:color="auto"/>
      </w:divBdr>
    </w:div>
    <w:div w:id="93521172">
      <w:bodyDiv w:val="1"/>
      <w:marLeft w:val="0"/>
      <w:marRight w:val="0"/>
      <w:marTop w:val="0"/>
      <w:marBottom w:val="0"/>
      <w:divBdr>
        <w:top w:val="none" w:sz="0" w:space="0" w:color="auto"/>
        <w:left w:val="none" w:sz="0" w:space="0" w:color="auto"/>
        <w:bottom w:val="none" w:sz="0" w:space="0" w:color="auto"/>
        <w:right w:val="none" w:sz="0" w:space="0" w:color="auto"/>
      </w:divBdr>
    </w:div>
    <w:div w:id="95634594">
      <w:bodyDiv w:val="1"/>
      <w:marLeft w:val="0"/>
      <w:marRight w:val="0"/>
      <w:marTop w:val="0"/>
      <w:marBottom w:val="0"/>
      <w:divBdr>
        <w:top w:val="none" w:sz="0" w:space="0" w:color="auto"/>
        <w:left w:val="none" w:sz="0" w:space="0" w:color="auto"/>
        <w:bottom w:val="none" w:sz="0" w:space="0" w:color="auto"/>
        <w:right w:val="none" w:sz="0" w:space="0" w:color="auto"/>
      </w:divBdr>
    </w:div>
    <w:div w:id="96416294">
      <w:bodyDiv w:val="1"/>
      <w:marLeft w:val="0"/>
      <w:marRight w:val="0"/>
      <w:marTop w:val="0"/>
      <w:marBottom w:val="0"/>
      <w:divBdr>
        <w:top w:val="none" w:sz="0" w:space="0" w:color="auto"/>
        <w:left w:val="none" w:sz="0" w:space="0" w:color="auto"/>
        <w:bottom w:val="none" w:sz="0" w:space="0" w:color="auto"/>
        <w:right w:val="none" w:sz="0" w:space="0" w:color="auto"/>
      </w:divBdr>
    </w:div>
    <w:div w:id="96952742">
      <w:bodyDiv w:val="1"/>
      <w:marLeft w:val="0"/>
      <w:marRight w:val="0"/>
      <w:marTop w:val="0"/>
      <w:marBottom w:val="0"/>
      <w:divBdr>
        <w:top w:val="none" w:sz="0" w:space="0" w:color="auto"/>
        <w:left w:val="none" w:sz="0" w:space="0" w:color="auto"/>
        <w:bottom w:val="none" w:sz="0" w:space="0" w:color="auto"/>
        <w:right w:val="none" w:sz="0" w:space="0" w:color="auto"/>
      </w:divBdr>
    </w:div>
    <w:div w:id="97255853">
      <w:bodyDiv w:val="1"/>
      <w:marLeft w:val="0"/>
      <w:marRight w:val="0"/>
      <w:marTop w:val="0"/>
      <w:marBottom w:val="0"/>
      <w:divBdr>
        <w:top w:val="none" w:sz="0" w:space="0" w:color="auto"/>
        <w:left w:val="none" w:sz="0" w:space="0" w:color="auto"/>
        <w:bottom w:val="none" w:sz="0" w:space="0" w:color="auto"/>
        <w:right w:val="none" w:sz="0" w:space="0" w:color="auto"/>
      </w:divBdr>
    </w:div>
    <w:div w:id="100102755">
      <w:bodyDiv w:val="1"/>
      <w:marLeft w:val="0"/>
      <w:marRight w:val="0"/>
      <w:marTop w:val="0"/>
      <w:marBottom w:val="0"/>
      <w:divBdr>
        <w:top w:val="none" w:sz="0" w:space="0" w:color="auto"/>
        <w:left w:val="none" w:sz="0" w:space="0" w:color="auto"/>
        <w:bottom w:val="none" w:sz="0" w:space="0" w:color="auto"/>
        <w:right w:val="none" w:sz="0" w:space="0" w:color="auto"/>
      </w:divBdr>
    </w:div>
    <w:div w:id="101416686">
      <w:bodyDiv w:val="1"/>
      <w:marLeft w:val="0"/>
      <w:marRight w:val="0"/>
      <w:marTop w:val="0"/>
      <w:marBottom w:val="0"/>
      <w:divBdr>
        <w:top w:val="none" w:sz="0" w:space="0" w:color="auto"/>
        <w:left w:val="none" w:sz="0" w:space="0" w:color="auto"/>
        <w:bottom w:val="none" w:sz="0" w:space="0" w:color="auto"/>
        <w:right w:val="none" w:sz="0" w:space="0" w:color="auto"/>
      </w:divBdr>
    </w:div>
    <w:div w:id="102070221">
      <w:bodyDiv w:val="1"/>
      <w:marLeft w:val="0"/>
      <w:marRight w:val="0"/>
      <w:marTop w:val="0"/>
      <w:marBottom w:val="0"/>
      <w:divBdr>
        <w:top w:val="none" w:sz="0" w:space="0" w:color="auto"/>
        <w:left w:val="none" w:sz="0" w:space="0" w:color="auto"/>
        <w:bottom w:val="none" w:sz="0" w:space="0" w:color="auto"/>
        <w:right w:val="none" w:sz="0" w:space="0" w:color="auto"/>
      </w:divBdr>
    </w:div>
    <w:div w:id="102923407">
      <w:bodyDiv w:val="1"/>
      <w:marLeft w:val="0"/>
      <w:marRight w:val="0"/>
      <w:marTop w:val="0"/>
      <w:marBottom w:val="0"/>
      <w:divBdr>
        <w:top w:val="none" w:sz="0" w:space="0" w:color="auto"/>
        <w:left w:val="none" w:sz="0" w:space="0" w:color="auto"/>
        <w:bottom w:val="none" w:sz="0" w:space="0" w:color="auto"/>
        <w:right w:val="none" w:sz="0" w:space="0" w:color="auto"/>
      </w:divBdr>
    </w:div>
    <w:div w:id="104425327">
      <w:bodyDiv w:val="1"/>
      <w:marLeft w:val="0"/>
      <w:marRight w:val="0"/>
      <w:marTop w:val="0"/>
      <w:marBottom w:val="0"/>
      <w:divBdr>
        <w:top w:val="none" w:sz="0" w:space="0" w:color="auto"/>
        <w:left w:val="none" w:sz="0" w:space="0" w:color="auto"/>
        <w:bottom w:val="none" w:sz="0" w:space="0" w:color="auto"/>
        <w:right w:val="none" w:sz="0" w:space="0" w:color="auto"/>
      </w:divBdr>
    </w:div>
    <w:div w:id="105470340">
      <w:bodyDiv w:val="1"/>
      <w:marLeft w:val="0"/>
      <w:marRight w:val="0"/>
      <w:marTop w:val="0"/>
      <w:marBottom w:val="0"/>
      <w:divBdr>
        <w:top w:val="none" w:sz="0" w:space="0" w:color="auto"/>
        <w:left w:val="none" w:sz="0" w:space="0" w:color="auto"/>
        <w:bottom w:val="none" w:sz="0" w:space="0" w:color="auto"/>
        <w:right w:val="none" w:sz="0" w:space="0" w:color="auto"/>
      </w:divBdr>
      <w:divsChild>
        <w:div w:id="197668792">
          <w:marLeft w:val="0"/>
          <w:marRight w:val="0"/>
          <w:marTop w:val="0"/>
          <w:marBottom w:val="0"/>
          <w:divBdr>
            <w:top w:val="none" w:sz="0" w:space="0" w:color="auto"/>
            <w:left w:val="none" w:sz="0" w:space="0" w:color="auto"/>
            <w:bottom w:val="none" w:sz="0" w:space="0" w:color="auto"/>
            <w:right w:val="none" w:sz="0" w:space="0" w:color="auto"/>
          </w:divBdr>
        </w:div>
        <w:div w:id="601962006">
          <w:marLeft w:val="0"/>
          <w:marRight w:val="0"/>
          <w:marTop w:val="0"/>
          <w:marBottom w:val="0"/>
          <w:divBdr>
            <w:top w:val="none" w:sz="0" w:space="0" w:color="auto"/>
            <w:left w:val="none" w:sz="0" w:space="0" w:color="auto"/>
            <w:bottom w:val="none" w:sz="0" w:space="0" w:color="auto"/>
            <w:right w:val="none" w:sz="0" w:space="0" w:color="auto"/>
          </w:divBdr>
        </w:div>
        <w:div w:id="1024792425">
          <w:marLeft w:val="0"/>
          <w:marRight w:val="0"/>
          <w:marTop w:val="0"/>
          <w:marBottom w:val="0"/>
          <w:divBdr>
            <w:top w:val="none" w:sz="0" w:space="0" w:color="auto"/>
            <w:left w:val="none" w:sz="0" w:space="0" w:color="auto"/>
            <w:bottom w:val="none" w:sz="0" w:space="0" w:color="auto"/>
            <w:right w:val="none" w:sz="0" w:space="0" w:color="auto"/>
          </w:divBdr>
        </w:div>
        <w:div w:id="1381902085">
          <w:marLeft w:val="0"/>
          <w:marRight w:val="0"/>
          <w:marTop w:val="0"/>
          <w:marBottom w:val="0"/>
          <w:divBdr>
            <w:top w:val="none" w:sz="0" w:space="0" w:color="auto"/>
            <w:left w:val="none" w:sz="0" w:space="0" w:color="auto"/>
            <w:bottom w:val="none" w:sz="0" w:space="0" w:color="auto"/>
            <w:right w:val="none" w:sz="0" w:space="0" w:color="auto"/>
          </w:divBdr>
        </w:div>
        <w:div w:id="1539467450">
          <w:marLeft w:val="0"/>
          <w:marRight w:val="0"/>
          <w:marTop w:val="0"/>
          <w:marBottom w:val="0"/>
          <w:divBdr>
            <w:top w:val="none" w:sz="0" w:space="0" w:color="auto"/>
            <w:left w:val="none" w:sz="0" w:space="0" w:color="auto"/>
            <w:bottom w:val="none" w:sz="0" w:space="0" w:color="auto"/>
            <w:right w:val="none" w:sz="0" w:space="0" w:color="auto"/>
          </w:divBdr>
        </w:div>
        <w:div w:id="2002152406">
          <w:marLeft w:val="0"/>
          <w:marRight w:val="0"/>
          <w:marTop w:val="0"/>
          <w:marBottom w:val="0"/>
          <w:divBdr>
            <w:top w:val="none" w:sz="0" w:space="0" w:color="auto"/>
            <w:left w:val="none" w:sz="0" w:space="0" w:color="auto"/>
            <w:bottom w:val="none" w:sz="0" w:space="0" w:color="auto"/>
            <w:right w:val="none" w:sz="0" w:space="0" w:color="auto"/>
          </w:divBdr>
        </w:div>
      </w:divsChild>
    </w:div>
    <w:div w:id="106971982">
      <w:bodyDiv w:val="1"/>
      <w:marLeft w:val="0"/>
      <w:marRight w:val="0"/>
      <w:marTop w:val="0"/>
      <w:marBottom w:val="0"/>
      <w:divBdr>
        <w:top w:val="none" w:sz="0" w:space="0" w:color="auto"/>
        <w:left w:val="none" w:sz="0" w:space="0" w:color="auto"/>
        <w:bottom w:val="none" w:sz="0" w:space="0" w:color="auto"/>
        <w:right w:val="none" w:sz="0" w:space="0" w:color="auto"/>
      </w:divBdr>
    </w:div>
    <w:div w:id="109471019">
      <w:bodyDiv w:val="1"/>
      <w:marLeft w:val="0"/>
      <w:marRight w:val="0"/>
      <w:marTop w:val="0"/>
      <w:marBottom w:val="0"/>
      <w:divBdr>
        <w:top w:val="none" w:sz="0" w:space="0" w:color="auto"/>
        <w:left w:val="none" w:sz="0" w:space="0" w:color="auto"/>
        <w:bottom w:val="none" w:sz="0" w:space="0" w:color="auto"/>
        <w:right w:val="none" w:sz="0" w:space="0" w:color="auto"/>
      </w:divBdr>
    </w:div>
    <w:div w:id="109862904">
      <w:bodyDiv w:val="1"/>
      <w:marLeft w:val="0"/>
      <w:marRight w:val="0"/>
      <w:marTop w:val="0"/>
      <w:marBottom w:val="0"/>
      <w:divBdr>
        <w:top w:val="none" w:sz="0" w:space="0" w:color="auto"/>
        <w:left w:val="none" w:sz="0" w:space="0" w:color="auto"/>
        <w:bottom w:val="none" w:sz="0" w:space="0" w:color="auto"/>
        <w:right w:val="none" w:sz="0" w:space="0" w:color="auto"/>
      </w:divBdr>
    </w:div>
    <w:div w:id="110781990">
      <w:bodyDiv w:val="1"/>
      <w:marLeft w:val="0"/>
      <w:marRight w:val="0"/>
      <w:marTop w:val="0"/>
      <w:marBottom w:val="0"/>
      <w:divBdr>
        <w:top w:val="none" w:sz="0" w:space="0" w:color="auto"/>
        <w:left w:val="none" w:sz="0" w:space="0" w:color="auto"/>
        <w:bottom w:val="none" w:sz="0" w:space="0" w:color="auto"/>
        <w:right w:val="none" w:sz="0" w:space="0" w:color="auto"/>
      </w:divBdr>
    </w:div>
    <w:div w:id="11148524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88578">
      <w:bodyDiv w:val="1"/>
      <w:marLeft w:val="0"/>
      <w:marRight w:val="0"/>
      <w:marTop w:val="0"/>
      <w:marBottom w:val="0"/>
      <w:divBdr>
        <w:top w:val="none" w:sz="0" w:space="0" w:color="auto"/>
        <w:left w:val="none" w:sz="0" w:space="0" w:color="auto"/>
        <w:bottom w:val="none" w:sz="0" w:space="0" w:color="auto"/>
        <w:right w:val="none" w:sz="0" w:space="0" w:color="auto"/>
      </w:divBdr>
    </w:div>
    <w:div w:id="115221137">
      <w:bodyDiv w:val="1"/>
      <w:marLeft w:val="0"/>
      <w:marRight w:val="0"/>
      <w:marTop w:val="0"/>
      <w:marBottom w:val="0"/>
      <w:divBdr>
        <w:top w:val="none" w:sz="0" w:space="0" w:color="auto"/>
        <w:left w:val="none" w:sz="0" w:space="0" w:color="auto"/>
        <w:bottom w:val="none" w:sz="0" w:space="0" w:color="auto"/>
        <w:right w:val="none" w:sz="0" w:space="0" w:color="auto"/>
      </w:divBdr>
    </w:div>
    <w:div w:id="116414274">
      <w:bodyDiv w:val="1"/>
      <w:marLeft w:val="0"/>
      <w:marRight w:val="0"/>
      <w:marTop w:val="0"/>
      <w:marBottom w:val="0"/>
      <w:divBdr>
        <w:top w:val="none" w:sz="0" w:space="0" w:color="auto"/>
        <w:left w:val="none" w:sz="0" w:space="0" w:color="auto"/>
        <w:bottom w:val="none" w:sz="0" w:space="0" w:color="auto"/>
        <w:right w:val="none" w:sz="0" w:space="0" w:color="auto"/>
      </w:divBdr>
    </w:div>
    <w:div w:id="117381244">
      <w:bodyDiv w:val="1"/>
      <w:marLeft w:val="0"/>
      <w:marRight w:val="0"/>
      <w:marTop w:val="0"/>
      <w:marBottom w:val="0"/>
      <w:divBdr>
        <w:top w:val="none" w:sz="0" w:space="0" w:color="auto"/>
        <w:left w:val="none" w:sz="0" w:space="0" w:color="auto"/>
        <w:bottom w:val="none" w:sz="0" w:space="0" w:color="auto"/>
        <w:right w:val="none" w:sz="0" w:space="0" w:color="auto"/>
      </w:divBdr>
    </w:div>
    <w:div w:id="117719838">
      <w:bodyDiv w:val="1"/>
      <w:marLeft w:val="0"/>
      <w:marRight w:val="0"/>
      <w:marTop w:val="0"/>
      <w:marBottom w:val="0"/>
      <w:divBdr>
        <w:top w:val="none" w:sz="0" w:space="0" w:color="auto"/>
        <w:left w:val="none" w:sz="0" w:space="0" w:color="auto"/>
        <w:bottom w:val="none" w:sz="0" w:space="0" w:color="auto"/>
        <w:right w:val="none" w:sz="0" w:space="0" w:color="auto"/>
      </w:divBdr>
    </w:div>
    <w:div w:id="119497020">
      <w:bodyDiv w:val="1"/>
      <w:marLeft w:val="0"/>
      <w:marRight w:val="0"/>
      <w:marTop w:val="0"/>
      <w:marBottom w:val="0"/>
      <w:divBdr>
        <w:top w:val="none" w:sz="0" w:space="0" w:color="auto"/>
        <w:left w:val="none" w:sz="0" w:space="0" w:color="auto"/>
        <w:bottom w:val="none" w:sz="0" w:space="0" w:color="auto"/>
        <w:right w:val="none" w:sz="0" w:space="0" w:color="auto"/>
      </w:divBdr>
    </w:div>
    <w:div w:id="121384012">
      <w:bodyDiv w:val="1"/>
      <w:marLeft w:val="0"/>
      <w:marRight w:val="0"/>
      <w:marTop w:val="0"/>
      <w:marBottom w:val="0"/>
      <w:divBdr>
        <w:top w:val="none" w:sz="0" w:space="0" w:color="auto"/>
        <w:left w:val="none" w:sz="0" w:space="0" w:color="auto"/>
        <w:bottom w:val="none" w:sz="0" w:space="0" w:color="auto"/>
        <w:right w:val="none" w:sz="0" w:space="0" w:color="auto"/>
      </w:divBdr>
    </w:div>
    <w:div w:id="121967841">
      <w:bodyDiv w:val="1"/>
      <w:marLeft w:val="0"/>
      <w:marRight w:val="0"/>
      <w:marTop w:val="0"/>
      <w:marBottom w:val="0"/>
      <w:divBdr>
        <w:top w:val="none" w:sz="0" w:space="0" w:color="auto"/>
        <w:left w:val="none" w:sz="0" w:space="0" w:color="auto"/>
        <w:bottom w:val="none" w:sz="0" w:space="0" w:color="auto"/>
        <w:right w:val="none" w:sz="0" w:space="0" w:color="auto"/>
      </w:divBdr>
    </w:div>
    <w:div w:id="127282678">
      <w:bodyDiv w:val="1"/>
      <w:marLeft w:val="0"/>
      <w:marRight w:val="0"/>
      <w:marTop w:val="0"/>
      <w:marBottom w:val="0"/>
      <w:divBdr>
        <w:top w:val="none" w:sz="0" w:space="0" w:color="auto"/>
        <w:left w:val="none" w:sz="0" w:space="0" w:color="auto"/>
        <w:bottom w:val="none" w:sz="0" w:space="0" w:color="auto"/>
        <w:right w:val="none" w:sz="0" w:space="0" w:color="auto"/>
      </w:divBdr>
    </w:div>
    <w:div w:id="128788233">
      <w:bodyDiv w:val="1"/>
      <w:marLeft w:val="0"/>
      <w:marRight w:val="0"/>
      <w:marTop w:val="0"/>
      <w:marBottom w:val="0"/>
      <w:divBdr>
        <w:top w:val="none" w:sz="0" w:space="0" w:color="auto"/>
        <w:left w:val="none" w:sz="0" w:space="0" w:color="auto"/>
        <w:bottom w:val="none" w:sz="0" w:space="0" w:color="auto"/>
        <w:right w:val="none" w:sz="0" w:space="0" w:color="auto"/>
      </w:divBdr>
    </w:div>
    <w:div w:id="129440965">
      <w:bodyDiv w:val="1"/>
      <w:marLeft w:val="0"/>
      <w:marRight w:val="0"/>
      <w:marTop w:val="0"/>
      <w:marBottom w:val="0"/>
      <w:divBdr>
        <w:top w:val="none" w:sz="0" w:space="0" w:color="auto"/>
        <w:left w:val="none" w:sz="0" w:space="0" w:color="auto"/>
        <w:bottom w:val="none" w:sz="0" w:space="0" w:color="auto"/>
        <w:right w:val="none" w:sz="0" w:space="0" w:color="auto"/>
      </w:divBdr>
    </w:div>
    <w:div w:id="132065367">
      <w:bodyDiv w:val="1"/>
      <w:marLeft w:val="0"/>
      <w:marRight w:val="0"/>
      <w:marTop w:val="0"/>
      <w:marBottom w:val="0"/>
      <w:divBdr>
        <w:top w:val="none" w:sz="0" w:space="0" w:color="auto"/>
        <w:left w:val="none" w:sz="0" w:space="0" w:color="auto"/>
        <w:bottom w:val="none" w:sz="0" w:space="0" w:color="auto"/>
        <w:right w:val="none" w:sz="0" w:space="0" w:color="auto"/>
      </w:divBdr>
    </w:div>
    <w:div w:id="133064529">
      <w:bodyDiv w:val="1"/>
      <w:marLeft w:val="0"/>
      <w:marRight w:val="0"/>
      <w:marTop w:val="0"/>
      <w:marBottom w:val="0"/>
      <w:divBdr>
        <w:top w:val="none" w:sz="0" w:space="0" w:color="auto"/>
        <w:left w:val="none" w:sz="0" w:space="0" w:color="auto"/>
        <w:bottom w:val="none" w:sz="0" w:space="0" w:color="auto"/>
        <w:right w:val="none" w:sz="0" w:space="0" w:color="auto"/>
      </w:divBdr>
    </w:div>
    <w:div w:id="134220037">
      <w:bodyDiv w:val="1"/>
      <w:marLeft w:val="0"/>
      <w:marRight w:val="0"/>
      <w:marTop w:val="0"/>
      <w:marBottom w:val="0"/>
      <w:divBdr>
        <w:top w:val="none" w:sz="0" w:space="0" w:color="auto"/>
        <w:left w:val="none" w:sz="0" w:space="0" w:color="auto"/>
        <w:bottom w:val="none" w:sz="0" w:space="0" w:color="auto"/>
        <w:right w:val="none" w:sz="0" w:space="0" w:color="auto"/>
      </w:divBdr>
    </w:div>
    <w:div w:id="136605085">
      <w:bodyDiv w:val="1"/>
      <w:marLeft w:val="0"/>
      <w:marRight w:val="0"/>
      <w:marTop w:val="0"/>
      <w:marBottom w:val="0"/>
      <w:divBdr>
        <w:top w:val="none" w:sz="0" w:space="0" w:color="auto"/>
        <w:left w:val="none" w:sz="0" w:space="0" w:color="auto"/>
        <w:bottom w:val="none" w:sz="0" w:space="0" w:color="auto"/>
        <w:right w:val="none" w:sz="0" w:space="0" w:color="auto"/>
      </w:divBdr>
    </w:div>
    <w:div w:id="138034996">
      <w:bodyDiv w:val="1"/>
      <w:marLeft w:val="0"/>
      <w:marRight w:val="0"/>
      <w:marTop w:val="0"/>
      <w:marBottom w:val="0"/>
      <w:divBdr>
        <w:top w:val="none" w:sz="0" w:space="0" w:color="auto"/>
        <w:left w:val="none" w:sz="0" w:space="0" w:color="auto"/>
        <w:bottom w:val="none" w:sz="0" w:space="0" w:color="auto"/>
        <w:right w:val="none" w:sz="0" w:space="0" w:color="auto"/>
      </w:divBdr>
    </w:div>
    <w:div w:id="138111894">
      <w:bodyDiv w:val="1"/>
      <w:marLeft w:val="0"/>
      <w:marRight w:val="0"/>
      <w:marTop w:val="0"/>
      <w:marBottom w:val="0"/>
      <w:divBdr>
        <w:top w:val="none" w:sz="0" w:space="0" w:color="auto"/>
        <w:left w:val="none" w:sz="0" w:space="0" w:color="auto"/>
        <w:bottom w:val="none" w:sz="0" w:space="0" w:color="auto"/>
        <w:right w:val="none" w:sz="0" w:space="0" w:color="auto"/>
      </w:divBdr>
    </w:div>
    <w:div w:id="138428853">
      <w:bodyDiv w:val="1"/>
      <w:marLeft w:val="0"/>
      <w:marRight w:val="0"/>
      <w:marTop w:val="0"/>
      <w:marBottom w:val="0"/>
      <w:divBdr>
        <w:top w:val="none" w:sz="0" w:space="0" w:color="auto"/>
        <w:left w:val="none" w:sz="0" w:space="0" w:color="auto"/>
        <w:bottom w:val="none" w:sz="0" w:space="0" w:color="auto"/>
        <w:right w:val="none" w:sz="0" w:space="0" w:color="auto"/>
      </w:divBdr>
    </w:div>
    <w:div w:id="139155528">
      <w:bodyDiv w:val="1"/>
      <w:marLeft w:val="0"/>
      <w:marRight w:val="0"/>
      <w:marTop w:val="0"/>
      <w:marBottom w:val="0"/>
      <w:divBdr>
        <w:top w:val="none" w:sz="0" w:space="0" w:color="auto"/>
        <w:left w:val="none" w:sz="0" w:space="0" w:color="auto"/>
        <w:bottom w:val="none" w:sz="0" w:space="0" w:color="auto"/>
        <w:right w:val="none" w:sz="0" w:space="0" w:color="auto"/>
      </w:divBdr>
    </w:div>
    <w:div w:id="139226319">
      <w:bodyDiv w:val="1"/>
      <w:marLeft w:val="0"/>
      <w:marRight w:val="0"/>
      <w:marTop w:val="0"/>
      <w:marBottom w:val="0"/>
      <w:divBdr>
        <w:top w:val="none" w:sz="0" w:space="0" w:color="auto"/>
        <w:left w:val="none" w:sz="0" w:space="0" w:color="auto"/>
        <w:bottom w:val="none" w:sz="0" w:space="0" w:color="auto"/>
        <w:right w:val="none" w:sz="0" w:space="0" w:color="auto"/>
      </w:divBdr>
    </w:div>
    <w:div w:id="140318848">
      <w:bodyDiv w:val="1"/>
      <w:marLeft w:val="0"/>
      <w:marRight w:val="0"/>
      <w:marTop w:val="0"/>
      <w:marBottom w:val="0"/>
      <w:divBdr>
        <w:top w:val="none" w:sz="0" w:space="0" w:color="auto"/>
        <w:left w:val="none" w:sz="0" w:space="0" w:color="auto"/>
        <w:bottom w:val="none" w:sz="0" w:space="0" w:color="auto"/>
        <w:right w:val="none" w:sz="0" w:space="0" w:color="auto"/>
      </w:divBdr>
    </w:div>
    <w:div w:id="140386550">
      <w:bodyDiv w:val="1"/>
      <w:marLeft w:val="0"/>
      <w:marRight w:val="0"/>
      <w:marTop w:val="0"/>
      <w:marBottom w:val="0"/>
      <w:divBdr>
        <w:top w:val="none" w:sz="0" w:space="0" w:color="auto"/>
        <w:left w:val="none" w:sz="0" w:space="0" w:color="auto"/>
        <w:bottom w:val="none" w:sz="0" w:space="0" w:color="auto"/>
        <w:right w:val="none" w:sz="0" w:space="0" w:color="auto"/>
      </w:divBdr>
    </w:div>
    <w:div w:id="140731636">
      <w:bodyDiv w:val="1"/>
      <w:marLeft w:val="0"/>
      <w:marRight w:val="0"/>
      <w:marTop w:val="0"/>
      <w:marBottom w:val="0"/>
      <w:divBdr>
        <w:top w:val="none" w:sz="0" w:space="0" w:color="auto"/>
        <w:left w:val="none" w:sz="0" w:space="0" w:color="auto"/>
        <w:bottom w:val="none" w:sz="0" w:space="0" w:color="auto"/>
        <w:right w:val="none" w:sz="0" w:space="0" w:color="auto"/>
      </w:divBdr>
    </w:div>
    <w:div w:id="141235178">
      <w:bodyDiv w:val="1"/>
      <w:marLeft w:val="0"/>
      <w:marRight w:val="0"/>
      <w:marTop w:val="0"/>
      <w:marBottom w:val="0"/>
      <w:divBdr>
        <w:top w:val="none" w:sz="0" w:space="0" w:color="auto"/>
        <w:left w:val="none" w:sz="0" w:space="0" w:color="auto"/>
        <w:bottom w:val="none" w:sz="0" w:space="0" w:color="auto"/>
        <w:right w:val="none" w:sz="0" w:space="0" w:color="auto"/>
      </w:divBdr>
    </w:div>
    <w:div w:id="141973182">
      <w:bodyDiv w:val="1"/>
      <w:marLeft w:val="0"/>
      <w:marRight w:val="0"/>
      <w:marTop w:val="0"/>
      <w:marBottom w:val="0"/>
      <w:divBdr>
        <w:top w:val="none" w:sz="0" w:space="0" w:color="auto"/>
        <w:left w:val="none" w:sz="0" w:space="0" w:color="auto"/>
        <w:bottom w:val="none" w:sz="0" w:space="0" w:color="auto"/>
        <w:right w:val="none" w:sz="0" w:space="0" w:color="auto"/>
      </w:divBdr>
    </w:div>
    <w:div w:id="142429830">
      <w:bodyDiv w:val="1"/>
      <w:marLeft w:val="0"/>
      <w:marRight w:val="0"/>
      <w:marTop w:val="0"/>
      <w:marBottom w:val="0"/>
      <w:divBdr>
        <w:top w:val="none" w:sz="0" w:space="0" w:color="auto"/>
        <w:left w:val="none" w:sz="0" w:space="0" w:color="auto"/>
        <w:bottom w:val="none" w:sz="0" w:space="0" w:color="auto"/>
        <w:right w:val="none" w:sz="0" w:space="0" w:color="auto"/>
      </w:divBdr>
    </w:div>
    <w:div w:id="142822667">
      <w:bodyDiv w:val="1"/>
      <w:marLeft w:val="0"/>
      <w:marRight w:val="0"/>
      <w:marTop w:val="0"/>
      <w:marBottom w:val="0"/>
      <w:divBdr>
        <w:top w:val="none" w:sz="0" w:space="0" w:color="auto"/>
        <w:left w:val="none" w:sz="0" w:space="0" w:color="auto"/>
        <w:bottom w:val="none" w:sz="0" w:space="0" w:color="auto"/>
        <w:right w:val="none" w:sz="0" w:space="0" w:color="auto"/>
      </w:divBdr>
    </w:div>
    <w:div w:id="143090025">
      <w:bodyDiv w:val="1"/>
      <w:marLeft w:val="0"/>
      <w:marRight w:val="0"/>
      <w:marTop w:val="0"/>
      <w:marBottom w:val="0"/>
      <w:divBdr>
        <w:top w:val="none" w:sz="0" w:space="0" w:color="auto"/>
        <w:left w:val="none" w:sz="0" w:space="0" w:color="auto"/>
        <w:bottom w:val="none" w:sz="0" w:space="0" w:color="auto"/>
        <w:right w:val="none" w:sz="0" w:space="0" w:color="auto"/>
      </w:divBdr>
    </w:div>
    <w:div w:id="144661582">
      <w:bodyDiv w:val="1"/>
      <w:marLeft w:val="0"/>
      <w:marRight w:val="0"/>
      <w:marTop w:val="0"/>
      <w:marBottom w:val="0"/>
      <w:divBdr>
        <w:top w:val="none" w:sz="0" w:space="0" w:color="auto"/>
        <w:left w:val="none" w:sz="0" w:space="0" w:color="auto"/>
        <w:bottom w:val="none" w:sz="0" w:space="0" w:color="auto"/>
        <w:right w:val="none" w:sz="0" w:space="0" w:color="auto"/>
      </w:divBdr>
    </w:div>
    <w:div w:id="145053406">
      <w:bodyDiv w:val="1"/>
      <w:marLeft w:val="0"/>
      <w:marRight w:val="0"/>
      <w:marTop w:val="0"/>
      <w:marBottom w:val="0"/>
      <w:divBdr>
        <w:top w:val="none" w:sz="0" w:space="0" w:color="auto"/>
        <w:left w:val="none" w:sz="0" w:space="0" w:color="auto"/>
        <w:bottom w:val="none" w:sz="0" w:space="0" w:color="auto"/>
        <w:right w:val="none" w:sz="0" w:space="0" w:color="auto"/>
      </w:divBdr>
    </w:div>
    <w:div w:id="146211487">
      <w:bodyDiv w:val="1"/>
      <w:marLeft w:val="0"/>
      <w:marRight w:val="0"/>
      <w:marTop w:val="0"/>
      <w:marBottom w:val="0"/>
      <w:divBdr>
        <w:top w:val="none" w:sz="0" w:space="0" w:color="auto"/>
        <w:left w:val="none" w:sz="0" w:space="0" w:color="auto"/>
        <w:bottom w:val="none" w:sz="0" w:space="0" w:color="auto"/>
        <w:right w:val="none" w:sz="0" w:space="0" w:color="auto"/>
      </w:divBdr>
    </w:div>
    <w:div w:id="148982444">
      <w:bodyDiv w:val="1"/>
      <w:marLeft w:val="0"/>
      <w:marRight w:val="0"/>
      <w:marTop w:val="0"/>
      <w:marBottom w:val="0"/>
      <w:divBdr>
        <w:top w:val="none" w:sz="0" w:space="0" w:color="auto"/>
        <w:left w:val="none" w:sz="0" w:space="0" w:color="auto"/>
        <w:bottom w:val="none" w:sz="0" w:space="0" w:color="auto"/>
        <w:right w:val="none" w:sz="0" w:space="0" w:color="auto"/>
      </w:divBdr>
    </w:div>
    <w:div w:id="152458302">
      <w:bodyDiv w:val="1"/>
      <w:marLeft w:val="0"/>
      <w:marRight w:val="0"/>
      <w:marTop w:val="0"/>
      <w:marBottom w:val="0"/>
      <w:divBdr>
        <w:top w:val="none" w:sz="0" w:space="0" w:color="auto"/>
        <w:left w:val="none" w:sz="0" w:space="0" w:color="auto"/>
        <w:bottom w:val="none" w:sz="0" w:space="0" w:color="auto"/>
        <w:right w:val="none" w:sz="0" w:space="0" w:color="auto"/>
      </w:divBdr>
    </w:div>
    <w:div w:id="152723380">
      <w:bodyDiv w:val="1"/>
      <w:marLeft w:val="0"/>
      <w:marRight w:val="0"/>
      <w:marTop w:val="0"/>
      <w:marBottom w:val="0"/>
      <w:divBdr>
        <w:top w:val="none" w:sz="0" w:space="0" w:color="auto"/>
        <w:left w:val="none" w:sz="0" w:space="0" w:color="auto"/>
        <w:bottom w:val="none" w:sz="0" w:space="0" w:color="auto"/>
        <w:right w:val="none" w:sz="0" w:space="0" w:color="auto"/>
      </w:divBdr>
    </w:div>
    <w:div w:id="153033313">
      <w:bodyDiv w:val="1"/>
      <w:marLeft w:val="0"/>
      <w:marRight w:val="0"/>
      <w:marTop w:val="0"/>
      <w:marBottom w:val="0"/>
      <w:divBdr>
        <w:top w:val="none" w:sz="0" w:space="0" w:color="auto"/>
        <w:left w:val="none" w:sz="0" w:space="0" w:color="auto"/>
        <w:bottom w:val="none" w:sz="0" w:space="0" w:color="auto"/>
        <w:right w:val="none" w:sz="0" w:space="0" w:color="auto"/>
      </w:divBdr>
    </w:div>
    <w:div w:id="153841591">
      <w:bodyDiv w:val="1"/>
      <w:marLeft w:val="0"/>
      <w:marRight w:val="0"/>
      <w:marTop w:val="0"/>
      <w:marBottom w:val="0"/>
      <w:divBdr>
        <w:top w:val="none" w:sz="0" w:space="0" w:color="auto"/>
        <w:left w:val="none" w:sz="0" w:space="0" w:color="auto"/>
        <w:bottom w:val="none" w:sz="0" w:space="0" w:color="auto"/>
        <w:right w:val="none" w:sz="0" w:space="0" w:color="auto"/>
      </w:divBdr>
    </w:div>
    <w:div w:id="155078771">
      <w:bodyDiv w:val="1"/>
      <w:marLeft w:val="0"/>
      <w:marRight w:val="0"/>
      <w:marTop w:val="0"/>
      <w:marBottom w:val="0"/>
      <w:divBdr>
        <w:top w:val="none" w:sz="0" w:space="0" w:color="auto"/>
        <w:left w:val="none" w:sz="0" w:space="0" w:color="auto"/>
        <w:bottom w:val="none" w:sz="0" w:space="0" w:color="auto"/>
        <w:right w:val="none" w:sz="0" w:space="0" w:color="auto"/>
      </w:divBdr>
    </w:div>
    <w:div w:id="155877064">
      <w:bodyDiv w:val="1"/>
      <w:marLeft w:val="0"/>
      <w:marRight w:val="0"/>
      <w:marTop w:val="0"/>
      <w:marBottom w:val="0"/>
      <w:divBdr>
        <w:top w:val="none" w:sz="0" w:space="0" w:color="auto"/>
        <w:left w:val="none" w:sz="0" w:space="0" w:color="auto"/>
        <w:bottom w:val="none" w:sz="0" w:space="0" w:color="auto"/>
        <w:right w:val="none" w:sz="0" w:space="0" w:color="auto"/>
      </w:divBdr>
    </w:div>
    <w:div w:id="155996365">
      <w:bodyDiv w:val="1"/>
      <w:marLeft w:val="0"/>
      <w:marRight w:val="0"/>
      <w:marTop w:val="0"/>
      <w:marBottom w:val="0"/>
      <w:divBdr>
        <w:top w:val="none" w:sz="0" w:space="0" w:color="auto"/>
        <w:left w:val="none" w:sz="0" w:space="0" w:color="auto"/>
        <w:bottom w:val="none" w:sz="0" w:space="0" w:color="auto"/>
        <w:right w:val="none" w:sz="0" w:space="0" w:color="auto"/>
      </w:divBdr>
    </w:div>
    <w:div w:id="157768602">
      <w:bodyDiv w:val="1"/>
      <w:marLeft w:val="0"/>
      <w:marRight w:val="0"/>
      <w:marTop w:val="0"/>
      <w:marBottom w:val="0"/>
      <w:divBdr>
        <w:top w:val="none" w:sz="0" w:space="0" w:color="auto"/>
        <w:left w:val="none" w:sz="0" w:space="0" w:color="auto"/>
        <w:bottom w:val="none" w:sz="0" w:space="0" w:color="auto"/>
        <w:right w:val="none" w:sz="0" w:space="0" w:color="auto"/>
      </w:divBdr>
    </w:div>
    <w:div w:id="158347014">
      <w:bodyDiv w:val="1"/>
      <w:marLeft w:val="0"/>
      <w:marRight w:val="0"/>
      <w:marTop w:val="0"/>
      <w:marBottom w:val="0"/>
      <w:divBdr>
        <w:top w:val="none" w:sz="0" w:space="0" w:color="auto"/>
        <w:left w:val="none" w:sz="0" w:space="0" w:color="auto"/>
        <w:bottom w:val="none" w:sz="0" w:space="0" w:color="auto"/>
        <w:right w:val="none" w:sz="0" w:space="0" w:color="auto"/>
      </w:divBdr>
    </w:div>
    <w:div w:id="158423270">
      <w:bodyDiv w:val="1"/>
      <w:marLeft w:val="0"/>
      <w:marRight w:val="0"/>
      <w:marTop w:val="0"/>
      <w:marBottom w:val="0"/>
      <w:divBdr>
        <w:top w:val="none" w:sz="0" w:space="0" w:color="auto"/>
        <w:left w:val="none" w:sz="0" w:space="0" w:color="auto"/>
        <w:bottom w:val="none" w:sz="0" w:space="0" w:color="auto"/>
        <w:right w:val="none" w:sz="0" w:space="0" w:color="auto"/>
      </w:divBdr>
    </w:div>
    <w:div w:id="159200417">
      <w:bodyDiv w:val="1"/>
      <w:marLeft w:val="0"/>
      <w:marRight w:val="0"/>
      <w:marTop w:val="0"/>
      <w:marBottom w:val="0"/>
      <w:divBdr>
        <w:top w:val="none" w:sz="0" w:space="0" w:color="auto"/>
        <w:left w:val="none" w:sz="0" w:space="0" w:color="auto"/>
        <w:bottom w:val="none" w:sz="0" w:space="0" w:color="auto"/>
        <w:right w:val="none" w:sz="0" w:space="0" w:color="auto"/>
      </w:divBdr>
    </w:div>
    <w:div w:id="161743403">
      <w:bodyDiv w:val="1"/>
      <w:marLeft w:val="0"/>
      <w:marRight w:val="0"/>
      <w:marTop w:val="0"/>
      <w:marBottom w:val="0"/>
      <w:divBdr>
        <w:top w:val="none" w:sz="0" w:space="0" w:color="auto"/>
        <w:left w:val="none" w:sz="0" w:space="0" w:color="auto"/>
        <w:bottom w:val="none" w:sz="0" w:space="0" w:color="auto"/>
        <w:right w:val="none" w:sz="0" w:space="0" w:color="auto"/>
      </w:divBdr>
    </w:div>
    <w:div w:id="163398825">
      <w:bodyDiv w:val="1"/>
      <w:marLeft w:val="0"/>
      <w:marRight w:val="0"/>
      <w:marTop w:val="0"/>
      <w:marBottom w:val="0"/>
      <w:divBdr>
        <w:top w:val="none" w:sz="0" w:space="0" w:color="auto"/>
        <w:left w:val="none" w:sz="0" w:space="0" w:color="auto"/>
        <w:bottom w:val="none" w:sz="0" w:space="0" w:color="auto"/>
        <w:right w:val="none" w:sz="0" w:space="0" w:color="auto"/>
      </w:divBdr>
    </w:div>
    <w:div w:id="164630811">
      <w:bodyDiv w:val="1"/>
      <w:marLeft w:val="0"/>
      <w:marRight w:val="0"/>
      <w:marTop w:val="0"/>
      <w:marBottom w:val="0"/>
      <w:divBdr>
        <w:top w:val="none" w:sz="0" w:space="0" w:color="auto"/>
        <w:left w:val="none" w:sz="0" w:space="0" w:color="auto"/>
        <w:bottom w:val="none" w:sz="0" w:space="0" w:color="auto"/>
        <w:right w:val="none" w:sz="0" w:space="0" w:color="auto"/>
      </w:divBdr>
    </w:div>
    <w:div w:id="164707247">
      <w:bodyDiv w:val="1"/>
      <w:marLeft w:val="0"/>
      <w:marRight w:val="0"/>
      <w:marTop w:val="0"/>
      <w:marBottom w:val="0"/>
      <w:divBdr>
        <w:top w:val="none" w:sz="0" w:space="0" w:color="auto"/>
        <w:left w:val="none" w:sz="0" w:space="0" w:color="auto"/>
        <w:bottom w:val="none" w:sz="0" w:space="0" w:color="auto"/>
        <w:right w:val="none" w:sz="0" w:space="0" w:color="auto"/>
      </w:divBdr>
    </w:div>
    <w:div w:id="173308170">
      <w:bodyDiv w:val="1"/>
      <w:marLeft w:val="0"/>
      <w:marRight w:val="0"/>
      <w:marTop w:val="0"/>
      <w:marBottom w:val="0"/>
      <w:divBdr>
        <w:top w:val="none" w:sz="0" w:space="0" w:color="auto"/>
        <w:left w:val="none" w:sz="0" w:space="0" w:color="auto"/>
        <w:bottom w:val="none" w:sz="0" w:space="0" w:color="auto"/>
        <w:right w:val="none" w:sz="0" w:space="0" w:color="auto"/>
      </w:divBdr>
    </w:div>
    <w:div w:id="173619256">
      <w:bodyDiv w:val="1"/>
      <w:marLeft w:val="0"/>
      <w:marRight w:val="0"/>
      <w:marTop w:val="0"/>
      <w:marBottom w:val="0"/>
      <w:divBdr>
        <w:top w:val="none" w:sz="0" w:space="0" w:color="auto"/>
        <w:left w:val="none" w:sz="0" w:space="0" w:color="auto"/>
        <w:bottom w:val="none" w:sz="0" w:space="0" w:color="auto"/>
        <w:right w:val="none" w:sz="0" w:space="0" w:color="auto"/>
      </w:divBdr>
    </w:div>
    <w:div w:id="174422702">
      <w:bodyDiv w:val="1"/>
      <w:marLeft w:val="0"/>
      <w:marRight w:val="0"/>
      <w:marTop w:val="0"/>
      <w:marBottom w:val="0"/>
      <w:divBdr>
        <w:top w:val="none" w:sz="0" w:space="0" w:color="auto"/>
        <w:left w:val="none" w:sz="0" w:space="0" w:color="auto"/>
        <w:bottom w:val="none" w:sz="0" w:space="0" w:color="auto"/>
        <w:right w:val="none" w:sz="0" w:space="0" w:color="auto"/>
      </w:divBdr>
    </w:div>
    <w:div w:id="175266407">
      <w:bodyDiv w:val="1"/>
      <w:marLeft w:val="0"/>
      <w:marRight w:val="0"/>
      <w:marTop w:val="0"/>
      <w:marBottom w:val="0"/>
      <w:divBdr>
        <w:top w:val="none" w:sz="0" w:space="0" w:color="auto"/>
        <w:left w:val="none" w:sz="0" w:space="0" w:color="auto"/>
        <w:bottom w:val="none" w:sz="0" w:space="0" w:color="auto"/>
        <w:right w:val="none" w:sz="0" w:space="0" w:color="auto"/>
      </w:divBdr>
    </w:div>
    <w:div w:id="178400041">
      <w:bodyDiv w:val="1"/>
      <w:marLeft w:val="0"/>
      <w:marRight w:val="0"/>
      <w:marTop w:val="0"/>
      <w:marBottom w:val="0"/>
      <w:divBdr>
        <w:top w:val="none" w:sz="0" w:space="0" w:color="auto"/>
        <w:left w:val="none" w:sz="0" w:space="0" w:color="auto"/>
        <w:bottom w:val="none" w:sz="0" w:space="0" w:color="auto"/>
        <w:right w:val="none" w:sz="0" w:space="0" w:color="auto"/>
      </w:divBdr>
    </w:div>
    <w:div w:id="178617359">
      <w:bodyDiv w:val="1"/>
      <w:marLeft w:val="0"/>
      <w:marRight w:val="0"/>
      <w:marTop w:val="0"/>
      <w:marBottom w:val="0"/>
      <w:divBdr>
        <w:top w:val="none" w:sz="0" w:space="0" w:color="auto"/>
        <w:left w:val="none" w:sz="0" w:space="0" w:color="auto"/>
        <w:bottom w:val="none" w:sz="0" w:space="0" w:color="auto"/>
        <w:right w:val="none" w:sz="0" w:space="0" w:color="auto"/>
      </w:divBdr>
    </w:div>
    <w:div w:id="180897742">
      <w:bodyDiv w:val="1"/>
      <w:marLeft w:val="0"/>
      <w:marRight w:val="0"/>
      <w:marTop w:val="0"/>
      <w:marBottom w:val="0"/>
      <w:divBdr>
        <w:top w:val="none" w:sz="0" w:space="0" w:color="auto"/>
        <w:left w:val="none" w:sz="0" w:space="0" w:color="auto"/>
        <w:bottom w:val="none" w:sz="0" w:space="0" w:color="auto"/>
        <w:right w:val="none" w:sz="0" w:space="0" w:color="auto"/>
      </w:divBdr>
    </w:div>
    <w:div w:id="181096387">
      <w:bodyDiv w:val="1"/>
      <w:marLeft w:val="0"/>
      <w:marRight w:val="0"/>
      <w:marTop w:val="0"/>
      <w:marBottom w:val="0"/>
      <w:divBdr>
        <w:top w:val="none" w:sz="0" w:space="0" w:color="auto"/>
        <w:left w:val="none" w:sz="0" w:space="0" w:color="auto"/>
        <w:bottom w:val="none" w:sz="0" w:space="0" w:color="auto"/>
        <w:right w:val="none" w:sz="0" w:space="0" w:color="auto"/>
      </w:divBdr>
    </w:div>
    <w:div w:id="182475025">
      <w:bodyDiv w:val="1"/>
      <w:marLeft w:val="0"/>
      <w:marRight w:val="0"/>
      <w:marTop w:val="0"/>
      <w:marBottom w:val="0"/>
      <w:divBdr>
        <w:top w:val="none" w:sz="0" w:space="0" w:color="auto"/>
        <w:left w:val="none" w:sz="0" w:space="0" w:color="auto"/>
        <w:bottom w:val="none" w:sz="0" w:space="0" w:color="auto"/>
        <w:right w:val="none" w:sz="0" w:space="0" w:color="auto"/>
      </w:divBdr>
    </w:div>
    <w:div w:id="184563402">
      <w:bodyDiv w:val="1"/>
      <w:marLeft w:val="0"/>
      <w:marRight w:val="0"/>
      <w:marTop w:val="0"/>
      <w:marBottom w:val="0"/>
      <w:divBdr>
        <w:top w:val="none" w:sz="0" w:space="0" w:color="auto"/>
        <w:left w:val="none" w:sz="0" w:space="0" w:color="auto"/>
        <w:bottom w:val="none" w:sz="0" w:space="0" w:color="auto"/>
        <w:right w:val="none" w:sz="0" w:space="0" w:color="auto"/>
      </w:divBdr>
    </w:div>
    <w:div w:id="185290204">
      <w:bodyDiv w:val="1"/>
      <w:marLeft w:val="0"/>
      <w:marRight w:val="0"/>
      <w:marTop w:val="0"/>
      <w:marBottom w:val="0"/>
      <w:divBdr>
        <w:top w:val="none" w:sz="0" w:space="0" w:color="auto"/>
        <w:left w:val="none" w:sz="0" w:space="0" w:color="auto"/>
        <w:bottom w:val="none" w:sz="0" w:space="0" w:color="auto"/>
        <w:right w:val="none" w:sz="0" w:space="0" w:color="auto"/>
      </w:divBdr>
    </w:div>
    <w:div w:id="185413790">
      <w:bodyDiv w:val="1"/>
      <w:marLeft w:val="0"/>
      <w:marRight w:val="0"/>
      <w:marTop w:val="0"/>
      <w:marBottom w:val="0"/>
      <w:divBdr>
        <w:top w:val="none" w:sz="0" w:space="0" w:color="auto"/>
        <w:left w:val="none" w:sz="0" w:space="0" w:color="auto"/>
        <w:bottom w:val="none" w:sz="0" w:space="0" w:color="auto"/>
        <w:right w:val="none" w:sz="0" w:space="0" w:color="auto"/>
      </w:divBdr>
    </w:div>
    <w:div w:id="186870944">
      <w:bodyDiv w:val="1"/>
      <w:marLeft w:val="0"/>
      <w:marRight w:val="0"/>
      <w:marTop w:val="0"/>
      <w:marBottom w:val="0"/>
      <w:divBdr>
        <w:top w:val="none" w:sz="0" w:space="0" w:color="auto"/>
        <w:left w:val="none" w:sz="0" w:space="0" w:color="auto"/>
        <w:bottom w:val="none" w:sz="0" w:space="0" w:color="auto"/>
        <w:right w:val="none" w:sz="0" w:space="0" w:color="auto"/>
      </w:divBdr>
    </w:div>
    <w:div w:id="190262186">
      <w:bodyDiv w:val="1"/>
      <w:marLeft w:val="0"/>
      <w:marRight w:val="0"/>
      <w:marTop w:val="0"/>
      <w:marBottom w:val="0"/>
      <w:divBdr>
        <w:top w:val="none" w:sz="0" w:space="0" w:color="auto"/>
        <w:left w:val="none" w:sz="0" w:space="0" w:color="auto"/>
        <w:bottom w:val="none" w:sz="0" w:space="0" w:color="auto"/>
        <w:right w:val="none" w:sz="0" w:space="0" w:color="auto"/>
      </w:divBdr>
    </w:div>
    <w:div w:id="193349163">
      <w:bodyDiv w:val="1"/>
      <w:marLeft w:val="0"/>
      <w:marRight w:val="0"/>
      <w:marTop w:val="0"/>
      <w:marBottom w:val="0"/>
      <w:divBdr>
        <w:top w:val="none" w:sz="0" w:space="0" w:color="auto"/>
        <w:left w:val="none" w:sz="0" w:space="0" w:color="auto"/>
        <w:bottom w:val="none" w:sz="0" w:space="0" w:color="auto"/>
        <w:right w:val="none" w:sz="0" w:space="0" w:color="auto"/>
      </w:divBdr>
    </w:div>
    <w:div w:id="193429225">
      <w:bodyDiv w:val="1"/>
      <w:marLeft w:val="0"/>
      <w:marRight w:val="0"/>
      <w:marTop w:val="0"/>
      <w:marBottom w:val="0"/>
      <w:divBdr>
        <w:top w:val="none" w:sz="0" w:space="0" w:color="auto"/>
        <w:left w:val="none" w:sz="0" w:space="0" w:color="auto"/>
        <w:bottom w:val="none" w:sz="0" w:space="0" w:color="auto"/>
        <w:right w:val="none" w:sz="0" w:space="0" w:color="auto"/>
      </w:divBdr>
    </w:div>
    <w:div w:id="194004616">
      <w:bodyDiv w:val="1"/>
      <w:marLeft w:val="0"/>
      <w:marRight w:val="0"/>
      <w:marTop w:val="0"/>
      <w:marBottom w:val="0"/>
      <w:divBdr>
        <w:top w:val="none" w:sz="0" w:space="0" w:color="auto"/>
        <w:left w:val="none" w:sz="0" w:space="0" w:color="auto"/>
        <w:bottom w:val="none" w:sz="0" w:space="0" w:color="auto"/>
        <w:right w:val="none" w:sz="0" w:space="0" w:color="auto"/>
      </w:divBdr>
    </w:div>
    <w:div w:id="194273871">
      <w:bodyDiv w:val="1"/>
      <w:marLeft w:val="0"/>
      <w:marRight w:val="0"/>
      <w:marTop w:val="0"/>
      <w:marBottom w:val="0"/>
      <w:divBdr>
        <w:top w:val="none" w:sz="0" w:space="0" w:color="auto"/>
        <w:left w:val="none" w:sz="0" w:space="0" w:color="auto"/>
        <w:bottom w:val="none" w:sz="0" w:space="0" w:color="auto"/>
        <w:right w:val="none" w:sz="0" w:space="0" w:color="auto"/>
      </w:divBdr>
    </w:div>
    <w:div w:id="194658287">
      <w:bodyDiv w:val="1"/>
      <w:marLeft w:val="0"/>
      <w:marRight w:val="0"/>
      <w:marTop w:val="0"/>
      <w:marBottom w:val="0"/>
      <w:divBdr>
        <w:top w:val="none" w:sz="0" w:space="0" w:color="auto"/>
        <w:left w:val="none" w:sz="0" w:space="0" w:color="auto"/>
        <w:bottom w:val="none" w:sz="0" w:space="0" w:color="auto"/>
        <w:right w:val="none" w:sz="0" w:space="0" w:color="auto"/>
      </w:divBdr>
    </w:div>
    <w:div w:id="196116060">
      <w:bodyDiv w:val="1"/>
      <w:marLeft w:val="0"/>
      <w:marRight w:val="0"/>
      <w:marTop w:val="0"/>
      <w:marBottom w:val="0"/>
      <w:divBdr>
        <w:top w:val="none" w:sz="0" w:space="0" w:color="auto"/>
        <w:left w:val="none" w:sz="0" w:space="0" w:color="auto"/>
        <w:bottom w:val="none" w:sz="0" w:space="0" w:color="auto"/>
        <w:right w:val="none" w:sz="0" w:space="0" w:color="auto"/>
      </w:divBdr>
    </w:div>
    <w:div w:id="196820121">
      <w:bodyDiv w:val="1"/>
      <w:marLeft w:val="0"/>
      <w:marRight w:val="0"/>
      <w:marTop w:val="0"/>
      <w:marBottom w:val="0"/>
      <w:divBdr>
        <w:top w:val="none" w:sz="0" w:space="0" w:color="auto"/>
        <w:left w:val="none" w:sz="0" w:space="0" w:color="auto"/>
        <w:bottom w:val="none" w:sz="0" w:space="0" w:color="auto"/>
        <w:right w:val="none" w:sz="0" w:space="0" w:color="auto"/>
      </w:divBdr>
    </w:div>
    <w:div w:id="197592305">
      <w:bodyDiv w:val="1"/>
      <w:marLeft w:val="0"/>
      <w:marRight w:val="0"/>
      <w:marTop w:val="0"/>
      <w:marBottom w:val="0"/>
      <w:divBdr>
        <w:top w:val="none" w:sz="0" w:space="0" w:color="auto"/>
        <w:left w:val="none" w:sz="0" w:space="0" w:color="auto"/>
        <w:bottom w:val="none" w:sz="0" w:space="0" w:color="auto"/>
        <w:right w:val="none" w:sz="0" w:space="0" w:color="auto"/>
      </w:divBdr>
    </w:div>
    <w:div w:id="198932768">
      <w:bodyDiv w:val="1"/>
      <w:marLeft w:val="0"/>
      <w:marRight w:val="0"/>
      <w:marTop w:val="0"/>
      <w:marBottom w:val="0"/>
      <w:divBdr>
        <w:top w:val="none" w:sz="0" w:space="0" w:color="auto"/>
        <w:left w:val="none" w:sz="0" w:space="0" w:color="auto"/>
        <w:bottom w:val="none" w:sz="0" w:space="0" w:color="auto"/>
        <w:right w:val="none" w:sz="0" w:space="0" w:color="auto"/>
      </w:divBdr>
    </w:div>
    <w:div w:id="199519542">
      <w:bodyDiv w:val="1"/>
      <w:marLeft w:val="0"/>
      <w:marRight w:val="0"/>
      <w:marTop w:val="0"/>
      <w:marBottom w:val="0"/>
      <w:divBdr>
        <w:top w:val="none" w:sz="0" w:space="0" w:color="auto"/>
        <w:left w:val="none" w:sz="0" w:space="0" w:color="auto"/>
        <w:bottom w:val="none" w:sz="0" w:space="0" w:color="auto"/>
        <w:right w:val="none" w:sz="0" w:space="0" w:color="auto"/>
      </w:divBdr>
    </w:div>
    <w:div w:id="200240877">
      <w:bodyDiv w:val="1"/>
      <w:marLeft w:val="0"/>
      <w:marRight w:val="0"/>
      <w:marTop w:val="0"/>
      <w:marBottom w:val="0"/>
      <w:divBdr>
        <w:top w:val="none" w:sz="0" w:space="0" w:color="auto"/>
        <w:left w:val="none" w:sz="0" w:space="0" w:color="auto"/>
        <w:bottom w:val="none" w:sz="0" w:space="0" w:color="auto"/>
        <w:right w:val="none" w:sz="0" w:space="0" w:color="auto"/>
      </w:divBdr>
    </w:div>
    <w:div w:id="201207929">
      <w:bodyDiv w:val="1"/>
      <w:marLeft w:val="0"/>
      <w:marRight w:val="0"/>
      <w:marTop w:val="0"/>
      <w:marBottom w:val="0"/>
      <w:divBdr>
        <w:top w:val="none" w:sz="0" w:space="0" w:color="auto"/>
        <w:left w:val="none" w:sz="0" w:space="0" w:color="auto"/>
        <w:bottom w:val="none" w:sz="0" w:space="0" w:color="auto"/>
        <w:right w:val="none" w:sz="0" w:space="0" w:color="auto"/>
      </w:divBdr>
    </w:div>
    <w:div w:id="203908900">
      <w:bodyDiv w:val="1"/>
      <w:marLeft w:val="0"/>
      <w:marRight w:val="0"/>
      <w:marTop w:val="0"/>
      <w:marBottom w:val="0"/>
      <w:divBdr>
        <w:top w:val="none" w:sz="0" w:space="0" w:color="auto"/>
        <w:left w:val="none" w:sz="0" w:space="0" w:color="auto"/>
        <w:bottom w:val="none" w:sz="0" w:space="0" w:color="auto"/>
        <w:right w:val="none" w:sz="0" w:space="0" w:color="auto"/>
      </w:divBdr>
    </w:div>
    <w:div w:id="204216987">
      <w:bodyDiv w:val="1"/>
      <w:marLeft w:val="0"/>
      <w:marRight w:val="0"/>
      <w:marTop w:val="0"/>
      <w:marBottom w:val="0"/>
      <w:divBdr>
        <w:top w:val="none" w:sz="0" w:space="0" w:color="auto"/>
        <w:left w:val="none" w:sz="0" w:space="0" w:color="auto"/>
        <w:bottom w:val="none" w:sz="0" w:space="0" w:color="auto"/>
        <w:right w:val="none" w:sz="0" w:space="0" w:color="auto"/>
      </w:divBdr>
    </w:div>
    <w:div w:id="214317757">
      <w:bodyDiv w:val="1"/>
      <w:marLeft w:val="0"/>
      <w:marRight w:val="0"/>
      <w:marTop w:val="0"/>
      <w:marBottom w:val="0"/>
      <w:divBdr>
        <w:top w:val="none" w:sz="0" w:space="0" w:color="auto"/>
        <w:left w:val="none" w:sz="0" w:space="0" w:color="auto"/>
        <w:bottom w:val="none" w:sz="0" w:space="0" w:color="auto"/>
        <w:right w:val="none" w:sz="0" w:space="0" w:color="auto"/>
      </w:divBdr>
    </w:div>
    <w:div w:id="216015207">
      <w:bodyDiv w:val="1"/>
      <w:marLeft w:val="0"/>
      <w:marRight w:val="0"/>
      <w:marTop w:val="0"/>
      <w:marBottom w:val="0"/>
      <w:divBdr>
        <w:top w:val="none" w:sz="0" w:space="0" w:color="auto"/>
        <w:left w:val="none" w:sz="0" w:space="0" w:color="auto"/>
        <w:bottom w:val="none" w:sz="0" w:space="0" w:color="auto"/>
        <w:right w:val="none" w:sz="0" w:space="0" w:color="auto"/>
      </w:divBdr>
    </w:div>
    <w:div w:id="216088639">
      <w:bodyDiv w:val="1"/>
      <w:marLeft w:val="0"/>
      <w:marRight w:val="0"/>
      <w:marTop w:val="0"/>
      <w:marBottom w:val="0"/>
      <w:divBdr>
        <w:top w:val="none" w:sz="0" w:space="0" w:color="auto"/>
        <w:left w:val="none" w:sz="0" w:space="0" w:color="auto"/>
        <w:bottom w:val="none" w:sz="0" w:space="0" w:color="auto"/>
        <w:right w:val="none" w:sz="0" w:space="0" w:color="auto"/>
      </w:divBdr>
    </w:div>
    <w:div w:id="217982523">
      <w:bodyDiv w:val="1"/>
      <w:marLeft w:val="0"/>
      <w:marRight w:val="0"/>
      <w:marTop w:val="0"/>
      <w:marBottom w:val="0"/>
      <w:divBdr>
        <w:top w:val="none" w:sz="0" w:space="0" w:color="auto"/>
        <w:left w:val="none" w:sz="0" w:space="0" w:color="auto"/>
        <w:bottom w:val="none" w:sz="0" w:space="0" w:color="auto"/>
        <w:right w:val="none" w:sz="0" w:space="0" w:color="auto"/>
      </w:divBdr>
    </w:div>
    <w:div w:id="218828506">
      <w:bodyDiv w:val="1"/>
      <w:marLeft w:val="0"/>
      <w:marRight w:val="0"/>
      <w:marTop w:val="0"/>
      <w:marBottom w:val="0"/>
      <w:divBdr>
        <w:top w:val="none" w:sz="0" w:space="0" w:color="auto"/>
        <w:left w:val="none" w:sz="0" w:space="0" w:color="auto"/>
        <w:bottom w:val="none" w:sz="0" w:space="0" w:color="auto"/>
        <w:right w:val="none" w:sz="0" w:space="0" w:color="auto"/>
      </w:divBdr>
    </w:div>
    <w:div w:id="221522048">
      <w:bodyDiv w:val="1"/>
      <w:marLeft w:val="0"/>
      <w:marRight w:val="0"/>
      <w:marTop w:val="0"/>
      <w:marBottom w:val="0"/>
      <w:divBdr>
        <w:top w:val="none" w:sz="0" w:space="0" w:color="auto"/>
        <w:left w:val="none" w:sz="0" w:space="0" w:color="auto"/>
        <w:bottom w:val="none" w:sz="0" w:space="0" w:color="auto"/>
        <w:right w:val="none" w:sz="0" w:space="0" w:color="auto"/>
      </w:divBdr>
    </w:div>
    <w:div w:id="222107981">
      <w:bodyDiv w:val="1"/>
      <w:marLeft w:val="0"/>
      <w:marRight w:val="0"/>
      <w:marTop w:val="0"/>
      <w:marBottom w:val="0"/>
      <w:divBdr>
        <w:top w:val="none" w:sz="0" w:space="0" w:color="auto"/>
        <w:left w:val="none" w:sz="0" w:space="0" w:color="auto"/>
        <w:bottom w:val="none" w:sz="0" w:space="0" w:color="auto"/>
        <w:right w:val="none" w:sz="0" w:space="0" w:color="auto"/>
      </w:divBdr>
    </w:div>
    <w:div w:id="222258656">
      <w:bodyDiv w:val="1"/>
      <w:marLeft w:val="0"/>
      <w:marRight w:val="0"/>
      <w:marTop w:val="0"/>
      <w:marBottom w:val="0"/>
      <w:divBdr>
        <w:top w:val="none" w:sz="0" w:space="0" w:color="auto"/>
        <w:left w:val="none" w:sz="0" w:space="0" w:color="auto"/>
        <w:bottom w:val="none" w:sz="0" w:space="0" w:color="auto"/>
        <w:right w:val="none" w:sz="0" w:space="0" w:color="auto"/>
      </w:divBdr>
    </w:div>
    <w:div w:id="223420857">
      <w:bodyDiv w:val="1"/>
      <w:marLeft w:val="0"/>
      <w:marRight w:val="0"/>
      <w:marTop w:val="0"/>
      <w:marBottom w:val="0"/>
      <w:divBdr>
        <w:top w:val="none" w:sz="0" w:space="0" w:color="auto"/>
        <w:left w:val="none" w:sz="0" w:space="0" w:color="auto"/>
        <w:bottom w:val="none" w:sz="0" w:space="0" w:color="auto"/>
        <w:right w:val="none" w:sz="0" w:space="0" w:color="auto"/>
      </w:divBdr>
    </w:div>
    <w:div w:id="224267564">
      <w:bodyDiv w:val="1"/>
      <w:marLeft w:val="0"/>
      <w:marRight w:val="0"/>
      <w:marTop w:val="0"/>
      <w:marBottom w:val="0"/>
      <w:divBdr>
        <w:top w:val="none" w:sz="0" w:space="0" w:color="auto"/>
        <w:left w:val="none" w:sz="0" w:space="0" w:color="auto"/>
        <w:bottom w:val="none" w:sz="0" w:space="0" w:color="auto"/>
        <w:right w:val="none" w:sz="0" w:space="0" w:color="auto"/>
      </w:divBdr>
    </w:div>
    <w:div w:id="224492430">
      <w:bodyDiv w:val="1"/>
      <w:marLeft w:val="0"/>
      <w:marRight w:val="0"/>
      <w:marTop w:val="0"/>
      <w:marBottom w:val="0"/>
      <w:divBdr>
        <w:top w:val="none" w:sz="0" w:space="0" w:color="auto"/>
        <w:left w:val="none" w:sz="0" w:space="0" w:color="auto"/>
        <w:bottom w:val="none" w:sz="0" w:space="0" w:color="auto"/>
        <w:right w:val="none" w:sz="0" w:space="0" w:color="auto"/>
      </w:divBdr>
    </w:div>
    <w:div w:id="224995086">
      <w:bodyDiv w:val="1"/>
      <w:marLeft w:val="0"/>
      <w:marRight w:val="0"/>
      <w:marTop w:val="0"/>
      <w:marBottom w:val="0"/>
      <w:divBdr>
        <w:top w:val="none" w:sz="0" w:space="0" w:color="auto"/>
        <w:left w:val="none" w:sz="0" w:space="0" w:color="auto"/>
        <w:bottom w:val="none" w:sz="0" w:space="0" w:color="auto"/>
        <w:right w:val="none" w:sz="0" w:space="0" w:color="auto"/>
      </w:divBdr>
    </w:div>
    <w:div w:id="227350425">
      <w:bodyDiv w:val="1"/>
      <w:marLeft w:val="0"/>
      <w:marRight w:val="0"/>
      <w:marTop w:val="0"/>
      <w:marBottom w:val="0"/>
      <w:divBdr>
        <w:top w:val="none" w:sz="0" w:space="0" w:color="auto"/>
        <w:left w:val="none" w:sz="0" w:space="0" w:color="auto"/>
        <w:bottom w:val="none" w:sz="0" w:space="0" w:color="auto"/>
        <w:right w:val="none" w:sz="0" w:space="0" w:color="auto"/>
      </w:divBdr>
    </w:div>
    <w:div w:id="228002809">
      <w:bodyDiv w:val="1"/>
      <w:marLeft w:val="0"/>
      <w:marRight w:val="0"/>
      <w:marTop w:val="0"/>
      <w:marBottom w:val="0"/>
      <w:divBdr>
        <w:top w:val="none" w:sz="0" w:space="0" w:color="auto"/>
        <w:left w:val="none" w:sz="0" w:space="0" w:color="auto"/>
        <w:bottom w:val="none" w:sz="0" w:space="0" w:color="auto"/>
        <w:right w:val="none" w:sz="0" w:space="0" w:color="auto"/>
      </w:divBdr>
    </w:div>
    <w:div w:id="230311273">
      <w:bodyDiv w:val="1"/>
      <w:marLeft w:val="0"/>
      <w:marRight w:val="0"/>
      <w:marTop w:val="0"/>
      <w:marBottom w:val="0"/>
      <w:divBdr>
        <w:top w:val="none" w:sz="0" w:space="0" w:color="auto"/>
        <w:left w:val="none" w:sz="0" w:space="0" w:color="auto"/>
        <w:bottom w:val="none" w:sz="0" w:space="0" w:color="auto"/>
        <w:right w:val="none" w:sz="0" w:space="0" w:color="auto"/>
      </w:divBdr>
    </w:div>
    <w:div w:id="230895985">
      <w:bodyDiv w:val="1"/>
      <w:marLeft w:val="0"/>
      <w:marRight w:val="0"/>
      <w:marTop w:val="0"/>
      <w:marBottom w:val="0"/>
      <w:divBdr>
        <w:top w:val="none" w:sz="0" w:space="0" w:color="auto"/>
        <w:left w:val="none" w:sz="0" w:space="0" w:color="auto"/>
        <w:bottom w:val="none" w:sz="0" w:space="0" w:color="auto"/>
        <w:right w:val="none" w:sz="0" w:space="0" w:color="auto"/>
      </w:divBdr>
    </w:div>
    <w:div w:id="231046889">
      <w:bodyDiv w:val="1"/>
      <w:marLeft w:val="0"/>
      <w:marRight w:val="0"/>
      <w:marTop w:val="0"/>
      <w:marBottom w:val="0"/>
      <w:divBdr>
        <w:top w:val="none" w:sz="0" w:space="0" w:color="auto"/>
        <w:left w:val="none" w:sz="0" w:space="0" w:color="auto"/>
        <w:bottom w:val="none" w:sz="0" w:space="0" w:color="auto"/>
        <w:right w:val="none" w:sz="0" w:space="0" w:color="auto"/>
      </w:divBdr>
    </w:div>
    <w:div w:id="231432059">
      <w:bodyDiv w:val="1"/>
      <w:marLeft w:val="0"/>
      <w:marRight w:val="0"/>
      <w:marTop w:val="0"/>
      <w:marBottom w:val="0"/>
      <w:divBdr>
        <w:top w:val="none" w:sz="0" w:space="0" w:color="auto"/>
        <w:left w:val="none" w:sz="0" w:space="0" w:color="auto"/>
        <w:bottom w:val="none" w:sz="0" w:space="0" w:color="auto"/>
        <w:right w:val="none" w:sz="0" w:space="0" w:color="auto"/>
      </w:divBdr>
    </w:div>
    <w:div w:id="232785368">
      <w:bodyDiv w:val="1"/>
      <w:marLeft w:val="0"/>
      <w:marRight w:val="0"/>
      <w:marTop w:val="0"/>
      <w:marBottom w:val="0"/>
      <w:divBdr>
        <w:top w:val="none" w:sz="0" w:space="0" w:color="auto"/>
        <w:left w:val="none" w:sz="0" w:space="0" w:color="auto"/>
        <w:bottom w:val="none" w:sz="0" w:space="0" w:color="auto"/>
        <w:right w:val="none" w:sz="0" w:space="0" w:color="auto"/>
      </w:divBdr>
    </w:div>
    <w:div w:id="234054062">
      <w:bodyDiv w:val="1"/>
      <w:marLeft w:val="0"/>
      <w:marRight w:val="0"/>
      <w:marTop w:val="0"/>
      <w:marBottom w:val="0"/>
      <w:divBdr>
        <w:top w:val="none" w:sz="0" w:space="0" w:color="auto"/>
        <w:left w:val="none" w:sz="0" w:space="0" w:color="auto"/>
        <w:bottom w:val="none" w:sz="0" w:space="0" w:color="auto"/>
        <w:right w:val="none" w:sz="0" w:space="0" w:color="auto"/>
      </w:divBdr>
    </w:div>
    <w:div w:id="235475040">
      <w:bodyDiv w:val="1"/>
      <w:marLeft w:val="0"/>
      <w:marRight w:val="0"/>
      <w:marTop w:val="0"/>
      <w:marBottom w:val="0"/>
      <w:divBdr>
        <w:top w:val="none" w:sz="0" w:space="0" w:color="auto"/>
        <w:left w:val="none" w:sz="0" w:space="0" w:color="auto"/>
        <w:bottom w:val="none" w:sz="0" w:space="0" w:color="auto"/>
        <w:right w:val="none" w:sz="0" w:space="0" w:color="auto"/>
      </w:divBdr>
    </w:div>
    <w:div w:id="235748515">
      <w:bodyDiv w:val="1"/>
      <w:marLeft w:val="0"/>
      <w:marRight w:val="0"/>
      <w:marTop w:val="0"/>
      <w:marBottom w:val="0"/>
      <w:divBdr>
        <w:top w:val="none" w:sz="0" w:space="0" w:color="auto"/>
        <w:left w:val="none" w:sz="0" w:space="0" w:color="auto"/>
        <w:bottom w:val="none" w:sz="0" w:space="0" w:color="auto"/>
        <w:right w:val="none" w:sz="0" w:space="0" w:color="auto"/>
      </w:divBdr>
    </w:div>
    <w:div w:id="236672648">
      <w:bodyDiv w:val="1"/>
      <w:marLeft w:val="0"/>
      <w:marRight w:val="0"/>
      <w:marTop w:val="0"/>
      <w:marBottom w:val="0"/>
      <w:divBdr>
        <w:top w:val="none" w:sz="0" w:space="0" w:color="auto"/>
        <w:left w:val="none" w:sz="0" w:space="0" w:color="auto"/>
        <w:bottom w:val="none" w:sz="0" w:space="0" w:color="auto"/>
        <w:right w:val="none" w:sz="0" w:space="0" w:color="auto"/>
      </w:divBdr>
    </w:div>
    <w:div w:id="238178972">
      <w:bodyDiv w:val="1"/>
      <w:marLeft w:val="0"/>
      <w:marRight w:val="0"/>
      <w:marTop w:val="0"/>
      <w:marBottom w:val="0"/>
      <w:divBdr>
        <w:top w:val="none" w:sz="0" w:space="0" w:color="auto"/>
        <w:left w:val="none" w:sz="0" w:space="0" w:color="auto"/>
        <w:bottom w:val="none" w:sz="0" w:space="0" w:color="auto"/>
        <w:right w:val="none" w:sz="0" w:space="0" w:color="auto"/>
      </w:divBdr>
    </w:div>
    <w:div w:id="239604190">
      <w:bodyDiv w:val="1"/>
      <w:marLeft w:val="0"/>
      <w:marRight w:val="0"/>
      <w:marTop w:val="0"/>
      <w:marBottom w:val="0"/>
      <w:divBdr>
        <w:top w:val="none" w:sz="0" w:space="0" w:color="auto"/>
        <w:left w:val="none" w:sz="0" w:space="0" w:color="auto"/>
        <w:bottom w:val="none" w:sz="0" w:space="0" w:color="auto"/>
        <w:right w:val="none" w:sz="0" w:space="0" w:color="auto"/>
      </w:divBdr>
    </w:div>
    <w:div w:id="246961231">
      <w:bodyDiv w:val="1"/>
      <w:marLeft w:val="0"/>
      <w:marRight w:val="0"/>
      <w:marTop w:val="0"/>
      <w:marBottom w:val="0"/>
      <w:divBdr>
        <w:top w:val="none" w:sz="0" w:space="0" w:color="auto"/>
        <w:left w:val="none" w:sz="0" w:space="0" w:color="auto"/>
        <w:bottom w:val="none" w:sz="0" w:space="0" w:color="auto"/>
        <w:right w:val="none" w:sz="0" w:space="0" w:color="auto"/>
      </w:divBdr>
    </w:div>
    <w:div w:id="248202535">
      <w:bodyDiv w:val="1"/>
      <w:marLeft w:val="0"/>
      <w:marRight w:val="0"/>
      <w:marTop w:val="0"/>
      <w:marBottom w:val="0"/>
      <w:divBdr>
        <w:top w:val="none" w:sz="0" w:space="0" w:color="auto"/>
        <w:left w:val="none" w:sz="0" w:space="0" w:color="auto"/>
        <w:bottom w:val="none" w:sz="0" w:space="0" w:color="auto"/>
        <w:right w:val="none" w:sz="0" w:space="0" w:color="auto"/>
      </w:divBdr>
    </w:div>
    <w:div w:id="251428331">
      <w:bodyDiv w:val="1"/>
      <w:marLeft w:val="0"/>
      <w:marRight w:val="0"/>
      <w:marTop w:val="0"/>
      <w:marBottom w:val="0"/>
      <w:divBdr>
        <w:top w:val="none" w:sz="0" w:space="0" w:color="auto"/>
        <w:left w:val="none" w:sz="0" w:space="0" w:color="auto"/>
        <w:bottom w:val="none" w:sz="0" w:space="0" w:color="auto"/>
        <w:right w:val="none" w:sz="0" w:space="0" w:color="auto"/>
      </w:divBdr>
    </w:div>
    <w:div w:id="252207875">
      <w:bodyDiv w:val="1"/>
      <w:marLeft w:val="0"/>
      <w:marRight w:val="0"/>
      <w:marTop w:val="0"/>
      <w:marBottom w:val="0"/>
      <w:divBdr>
        <w:top w:val="none" w:sz="0" w:space="0" w:color="auto"/>
        <w:left w:val="none" w:sz="0" w:space="0" w:color="auto"/>
        <w:bottom w:val="none" w:sz="0" w:space="0" w:color="auto"/>
        <w:right w:val="none" w:sz="0" w:space="0" w:color="auto"/>
      </w:divBdr>
    </w:div>
    <w:div w:id="253637305">
      <w:bodyDiv w:val="1"/>
      <w:marLeft w:val="0"/>
      <w:marRight w:val="0"/>
      <w:marTop w:val="0"/>
      <w:marBottom w:val="0"/>
      <w:divBdr>
        <w:top w:val="none" w:sz="0" w:space="0" w:color="auto"/>
        <w:left w:val="none" w:sz="0" w:space="0" w:color="auto"/>
        <w:bottom w:val="none" w:sz="0" w:space="0" w:color="auto"/>
        <w:right w:val="none" w:sz="0" w:space="0" w:color="auto"/>
      </w:divBdr>
    </w:div>
    <w:div w:id="256717966">
      <w:bodyDiv w:val="1"/>
      <w:marLeft w:val="0"/>
      <w:marRight w:val="0"/>
      <w:marTop w:val="0"/>
      <w:marBottom w:val="0"/>
      <w:divBdr>
        <w:top w:val="none" w:sz="0" w:space="0" w:color="auto"/>
        <w:left w:val="none" w:sz="0" w:space="0" w:color="auto"/>
        <w:bottom w:val="none" w:sz="0" w:space="0" w:color="auto"/>
        <w:right w:val="none" w:sz="0" w:space="0" w:color="auto"/>
      </w:divBdr>
    </w:div>
    <w:div w:id="257102401">
      <w:bodyDiv w:val="1"/>
      <w:marLeft w:val="0"/>
      <w:marRight w:val="0"/>
      <w:marTop w:val="0"/>
      <w:marBottom w:val="0"/>
      <w:divBdr>
        <w:top w:val="none" w:sz="0" w:space="0" w:color="auto"/>
        <w:left w:val="none" w:sz="0" w:space="0" w:color="auto"/>
        <w:bottom w:val="none" w:sz="0" w:space="0" w:color="auto"/>
        <w:right w:val="none" w:sz="0" w:space="0" w:color="auto"/>
      </w:divBdr>
    </w:div>
    <w:div w:id="257294465">
      <w:bodyDiv w:val="1"/>
      <w:marLeft w:val="0"/>
      <w:marRight w:val="0"/>
      <w:marTop w:val="0"/>
      <w:marBottom w:val="0"/>
      <w:divBdr>
        <w:top w:val="none" w:sz="0" w:space="0" w:color="auto"/>
        <w:left w:val="none" w:sz="0" w:space="0" w:color="auto"/>
        <w:bottom w:val="none" w:sz="0" w:space="0" w:color="auto"/>
        <w:right w:val="none" w:sz="0" w:space="0" w:color="auto"/>
      </w:divBdr>
    </w:div>
    <w:div w:id="257371841">
      <w:bodyDiv w:val="1"/>
      <w:marLeft w:val="0"/>
      <w:marRight w:val="0"/>
      <w:marTop w:val="0"/>
      <w:marBottom w:val="0"/>
      <w:divBdr>
        <w:top w:val="none" w:sz="0" w:space="0" w:color="auto"/>
        <w:left w:val="none" w:sz="0" w:space="0" w:color="auto"/>
        <w:bottom w:val="none" w:sz="0" w:space="0" w:color="auto"/>
        <w:right w:val="none" w:sz="0" w:space="0" w:color="auto"/>
      </w:divBdr>
    </w:div>
    <w:div w:id="257642017">
      <w:bodyDiv w:val="1"/>
      <w:marLeft w:val="0"/>
      <w:marRight w:val="0"/>
      <w:marTop w:val="0"/>
      <w:marBottom w:val="0"/>
      <w:divBdr>
        <w:top w:val="none" w:sz="0" w:space="0" w:color="auto"/>
        <w:left w:val="none" w:sz="0" w:space="0" w:color="auto"/>
        <w:bottom w:val="none" w:sz="0" w:space="0" w:color="auto"/>
        <w:right w:val="none" w:sz="0" w:space="0" w:color="auto"/>
      </w:divBdr>
    </w:div>
    <w:div w:id="257950888">
      <w:bodyDiv w:val="1"/>
      <w:marLeft w:val="0"/>
      <w:marRight w:val="0"/>
      <w:marTop w:val="0"/>
      <w:marBottom w:val="0"/>
      <w:divBdr>
        <w:top w:val="none" w:sz="0" w:space="0" w:color="auto"/>
        <w:left w:val="none" w:sz="0" w:space="0" w:color="auto"/>
        <w:bottom w:val="none" w:sz="0" w:space="0" w:color="auto"/>
        <w:right w:val="none" w:sz="0" w:space="0" w:color="auto"/>
      </w:divBdr>
    </w:div>
    <w:div w:id="258563568">
      <w:bodyDiv w:val="1"/>
      <w:marLeft w:val="0"/>
      <w:marRight w:val="0"/>
      <w:marTop w:val="0"/>
      <w:marBottom w:val="0"/>
      <w:divBdr>
        <w:top w:val="none" w:sz="0" w:space="0" w:color="auto"/>
        <w:left w:val="none" w:sz="0" w:space="0" w:color="auto"/>
        <w:bottom w:val="none" w:sz="0" w:space="0" w:color="auto"/>
        <w:right w:val="none" w:sz="0" w:space="0" w:color="auto"/>
      </w:divBdr>
    </w:div>
    <w:div w:id="258949768">
      <w:bodyDiv w:val="1"/>
      <w:marLeft w:val="0"/>
      <w:marRight w:val="0"/>
      <w:marTop w:val="0"/>
      <w:marBottom w:val="0"/>
      <w:divBdr>
        <w:top w:val="none" w:sz="0" w:space="0" w:color="auto"/>
        <w:left w:val="none" w:sz="0" w:space="0" w:color="auto"/>
        <w:bottom w:val="none" w:sz="0" w:space="0" w:color="auto"/>
        <w:right w:val="none" w:sz="0" w:space="0" w:color="auto"/>
      </w:divBdr>
    </w:div>
    <w:div w:id="261228458">
      <w:bodyDiv w:val="1"/>
      <w:marLeft w:val="0"/>
      <w:marRight w:val="0"/>
      <w:marTop w:val="0"/>
      <w:marBottom w:val="0"/>
      <w:divBdr>
        <w:top w:val="none" w:sz="0" w:space="0" w:color="auto"/>
        <w:left w:val="none" w:sz="0" w:space="0" w:color="auto"/>
        <w:bottom w:val="none" w:sz="0" w:space="0" w:color="auto"/>
        <w:right w:val="none" w:sz="0" w:space="0" w:color="auto"/>
      </w:divBdr>
    </w:div>
    <w:div w:id="263921495">
      <w:bodyDiv w:val="1"/>
      <w:marLeft w:val="0"/>
      <w:marRight w:val="0"/>
      <w:marTop w:val="0"/>
      <w:marBottom w:val="0"/>
      <w:divBdr>
        <w:top w:val="none" w:sz="0" w:space="0" w:color="auto"/>
        <w:left w:val="none" w:sz="0" w:space="0" w:color="auto"/>
        <w:bottom w:val="none" w:sz="0" w:space="0" w:color="auto"/>
        <w:right w:val="none" w:sz="0" w:space="0" w:color="auto"/>
      </w:divBdr>
    </w:div>
    <w:div w:id="264073134">
      <w:bodyDiv w:val="1"/>
      <w:marLeft w:val="0"/>
      <w:marRight w:val="0"/>
      <w:marTop w:val="0"/>
      <w:marBottom w:val="0"/>
      <w:divBdr>
        <w:top w:val="none" w:sz="0" w:space="0" w:color="auto"/>
        <w:left w:val="none" w:sz="0" w:space="0" w:color="auto"/>
        <w:bottom w:val="none" w:sz="0" w:space="0" w:color="auto"/>
        <w:right w:val="none" w:sz="0" w:space="0" w:color="auto"/>
      </w:divBdr>
    </w:div>
    <w:div w:id="266087018">
      <w:bodyDiv w:val="1"/>
      <w:marLeft w:val="0"/>
      <w:marRight w:val="0"/>
      <w:marTop w:val="0"/>
      <w:marBottom w:val="0"/>
      <w:divBdr>
        <w:top w:val="none" w:sz="0" w:space="0" w:color="auto"/>
        <w:left w:val="none" w:sz="0" w:space="0" w:color="auto"/>
        <w:bottom w:val="none" w:sz="0" w:space="0" w:color="auto"/>
        <w:right w:val="none" w:sz="0" w:space="0" w:color="auto"/>
      </w:divBdr>
    </w:div>
    <w:div w:id="266279995">
      <w:bodyDiv w:val="1"/>
      <w:marLeft w:val="0"/>
      <w:marRight w:val="0"/>
      <w:marTop w:val="0"/>
      <w:marBottom w:val="0"/>
      <w:divBdr>
        <w:top w:val="none" w:sz="0" w:space="0" w:color="auto"/>
        <w:left w:val="none" w:sz="0" w:space="0" w:color="auto"/>
        <w:bottom w:val="none" w:sz="0" w:space="0" w:color="auto"/>
        <w:right w:val="none" w:sz="0" w:space="0" w:color="auto"/>
      </w:divBdr>
    </w:div>
    <w:div w:id="266432004">
      <w:bodyDiv w:val="1"/>
      <w:marLeft w:val="0"/>
      <w:marRight w:val="0"/>
      <w:marTop w:val="0"/>
      <w:marBottom w:val="0"/>
      <w:divBdr>
        <w:top w:val="none" w:sz="0" w:space="0" w:color="auto"/>
        <w:left w:val="none" w:sz="0" w:space="0" w:color="auto"/>
        <w:bottom w:val="none" w:sz="0" w:space="0" w:color="auto"/>
        <w:right w:val="none" w:sz="0" w:space="0" w:color="auto"/>
      </w:divBdr>
    </w:div>
    <w:div w:id="267280075">
      <w:bodyDiv w:val="1"/>
      <w:marLeft w:val="0"/>
      <w:marRight w:val="0"/>
      <w:marTop w:val="0"/>
      <w:marBottom w:val="0"/>
      <w:divBdr>
        <w:top w:val="none" w:sz="0" w:space="0" w:color="auto"/>
        <w:left w:val="none" w:sz="0" w:space="0" w:color="auto"/>
        <w:bottom w:val="none" w:sz="0" w:space="0" w:color="auto"/>
        <w:right w:val="none" w:sz="0" w:space="0" w:color="auto"/>
      </w:divBdr>
    </w:div>
    <w:div w:id="267544290">
      <w:bodyDiv w:val="1"/>
      <w:marLeft w:val="0"/>
      <w:marRight w:val="0"/>
      <w:marTop w:val="0"/>
      <w:marBottom w:val="0"/>
      <w:divBdr>
        <w:top w:val="none" w:sz="0" w:space="0" w:color="auto"/>
        <w:left w:val="none" w:sz="0" w:space="0" w:color="auto"/>
        <w:bottom w:val="none" w:sz="0" w:space="0" w:color="auto"/>
        <w:right w:val="none" w:sz="0" w:space="0" w:color="auto"/>
      </w:divBdr>
    </w:div>
    <w:div w:id="271939154">
      <w:bodyDiv w:val="1"/>
      <w:marLeft w:val="0"/>
      <w:marRight w:val="0"/>
      <w:marTop w:val="0"/>
      <w:marBottom w:val="0"/>
      <w:divBdr>
        <w:top w:val="none" w:sz="0" w:space="0" w:color="auto"/>
        <w:left w:val="none" w:sz="0" w:space="0" w:color="auto"/>
        <w:bottom w:val="none" w:sz="0" w:space="0" w:color="auto"/>
        <w:right w:val="none" w:sz="0" w:space="0" w:color="auto"/>
      </w:divBdr>
    </w:div>
    <w:div w:id="272396008">
      <w:bodyDiv w:val="1"/>
      <w:marLeft w:val="0"/>
      <w:marRight w:val="0"/>
      <w:marTop w:val="0"/>
      <w:marBottom w:val="0"/>
      <w:divBdr>
        <w:top w:val="none" w:sz="0" w:space="0" w:color="auto"/>
        <w:left w:val="none" w:sz="0" w:space="0" w:color="auto"/>
        <w:bottom w:val="none" w:sz="0" w:space="0" w:color="auto"/>
        <w:right w:val="none" w:sz="0" w:space="0" w:color="auto"/>
      </w:divBdr>
    </w:div>
    <w:div w:id="272523170">
      <w:bodyDiv w:val="1"/>
      <w:marLeft w:val="0"/>
      <w:marRight w:val="0"/>
      <w:marTop w:val="0"/>
      <w:marBottom w:val="0"/>
      <w:divBdr>
        <w:top w:val="none" w:sz="0" w:space="0" w:color="auto"/>
        <w:left w:val="none" w:sz="0" w:space="0" w:color="auto"/>
        <w:bottom w:val="none" w:sz="0" w:space="0" w:color="auto"/>
        <w:right w:val="none" w:sz="0" w:space="0" w:color="auto"/>
      </w:divBdr>
    </w:div>
    <w:div w:id="275796845">
      <w:bodyDiv w:val="1"/>
      <w:marLeft w:val="0"/>
      <w:marRight w:val="0"/>
      <w:marTop w:val="0"/>
      <w:marBottom w:val="0"/>
      <w:divBdr>
        <w:top w:val="none" w:sz="0" w:space="0" w:color="auto"/>
        <w:left w:val="none" w:sz="0" w:space="0" w:color="auto"/>
        <w:bottom w:val="none" w:sz="0" w:space="0" w:color="auto"/>
        <w:right w:val="none" w:sz="0" w:space="0" w:color="auto"/>
      </w:divBdr>
    </w:div>
    <w:div w:id="278294589">
      <w:bodyDiv w:val="1"/>
      <w:marLeft w:val="0"/>
      <w:marRight w:val="0"/>
      <w:marTop w:val="0"/>
      <w:marBottom w:val="0"/>
      <w:divBdr>
        <w:top w:val="none" w:sz="0" w:space="0" w:color="auto"/>
        <w:left w:val="none" w:sz="0" w:space="0" w:color="auto"/>
        <w:bottom w:val="none" w:sz="0" w:space="0" w:color="auto"/>
        <w:right w:val="none" w:sz="0" w:space="0" w:color="auto"/>
      </w:divBdr>
    </w:div>
    <w:div w:id="278491075">
      <w:bodyDiv w:val="1"/>
      <w:marLeft w:val="0"/>
      <w:marRight w:val="0"/>
      <w:marTop w:val="0"/>
      <w:marBottom w:val="0"/>
      <w:divBdr>
        <w:top w:val="none" w:sz="0" w:space="0" w:color="auto"/>
        <w:left w:val="none" w:sz="0" w:space="0" w:color="auto"/>
        <w:bottom w:val="none" w:sz="0" w:space="0" w:color="auto"/>
        <w:right w:val="none" w:sz="0" w:space="0" w:color="auto"/>
      </w:divBdr>
    </w:div>
    <w:div w:id="279804616">
      <w:bodyDiv w:val="1"/>
      <w:marLeft w:val="0"/>
      <w:marRight w:val="0"/>
      <w:marTop w:val="0"/>
      <w:marBottom w:val="0"/>
      <w:divBdr>
        <w:top w:val="none" w:sz="0" w:space="0" w:color="auto"/>
        <w:left w:val="none" w:sz="0" w:space="0" w:color="auto"/>
        <w:bottom w:val="none" w:sz="0" w:space="0" w:color="auto"/>
        <w:right w:val="none" w:sz="0" w:space="0" w:color="auto"/>
      </w:divBdr>
    </w:div>
    <w:div w:id="280187054">
      <w:bodyDiv w:val="1"/>
      <w:marLeft w:val="0"/>
      <w:marRight w:val="0"/>
      <w:marTop w:val="0"/>
      <w:marBottom w:val="0"/>
      <w:divBdr>
        <w:top w:val="none" w:sz="0" w:space="0" w:color="auto"/>
        <w:left w:val="none" w:sz="0" w:space="0" w:color="auto"/>
        <w:bottom w:val="none" w:sz="0" w:space="0" w:color="auto"/>
        <w:right w:val="none" w:sz="0" w:space="0" w:color="auto"/>
      </w:divBdr>
    </w:div>
    <w:div w:id="280918419">
      <w:bodyDiv w:val="1"/>
      <w:marLeft w:val="0"/>
      <w:marRight w:val="0"/>
      <w:marTop w:val="0"/>
      <w:marBottom w:val="0"/>
      <w:divBdr>
        <w:top w:val="none" w:sz="0" w:space="0" w:color="auto"/>
        <w:left w:val="none" w:sz="0" w:space="0" w:color="auto"/>
        <w:bottom w:val="none" w:sz="0" w:space="0" w:color="auto"/>
        <w:right w:val="none" w:sz="0" w:space="0" w:color="auto"/>
      </w:divBdr>
    </w:div>
    <w:div w:id="281230641">
      <w:bodyDiv w:val="1"/>
      <w:marLeft w:val="0"/>
      <w:marRight w:val="0"/>
      <w:marTop w:val="0"/>
      <w:marBottom w:val="0"/>
      <w:divBdr>
        <w:top w:val="none" w:sz="0" w:space="0" w:color="auto"/>
        <w:left w:val="none" w:sz="0" w:space="0" w:color="auto"/>
        <w:bottom w:val="none" w:sz="0" w:space="0" w:color="auto"/>
        <w:right w:val="none" w:sz="0" w:space="0" w:color="auto"/>
      </w:divBdr>
    </w:div>
    <w:div w:id="281232072">
      <w:bodyDiv w:val="1"/>
      <w:marLeft w:val="0"/>
      <w:marRight w:val="0"/>
      <w:marTop w:val="0"/>
      <w:marBottom w:val="0"/>
      <w:divBdr>
        <w:top w:val="none" w:sz="0" w:space="0" w:color="auto"/>
        <w:left w:val="none" w:sz="0" w:space="0" w:color="auto"/>
        <w:bottom w:val="none" w:sz="0" w:space="0" w:color="auto"/>
        <w:right w:val="none" w:sz="0" w:space="0" w:color="auto"/>
      </w:divBdr>
    </w:div>
    <w:div w:id="281619362">
      <w:bodyDiv w:val="1"/>
      <w:marLeft w:val="0"/>
      <w:marRight w:val="0"/>
      <w:marTop w:val="0"/>
      <w:marBottom w:val="0"/>
      <w:divBdr>
        <w:top w:val="none" w:sz="0" w:space="0" w:color="auto"/>
        <w:left w:val="none" w:sz="0" w:space="0" w:color="auto"/>
        <w:bottom w:val="none" w:sz="0" w:space="0" w:color="auto"/>
        <w:right w:val="none" w:sz="0" w:space="0" w:color="auto"/>
      </w:divBdr>
    </w:div>
    <w:div w:id="281692900">
      <w:bodyDiv w:val="1"/>
      <w:marLeft w:val="0"/>
      <w:marRight w:val="0"/>
      <w:marTop w:val="0"/>
      <w:marBottom w:val="0"/>
      <w:divBdr>
        <w:top w:val="none" w:sz="0" w:space="0" w:color="auto"/>
        <w:left w:val="none" w:sz="0" w:space="0" w:color="auto"/>
        <w:bottom w:val="none" w:sz="0" w:space="0" w:color="auto"/>
        <w:right w:val="none" w:sz="0" w:space="0" w:color="auto"/>
      </w:divBdr>
    </w:div>
    <w:div w:id="282927243">
      <w:bodyDiv w:val="1"/>
      <w:marLeft w:val="0"/>
      <w:marRight w:val="0"/>
      <w:marTop w:val="0"/>
      <w:marBottom w:val="0"/>
      <w:divBdr>
        <w:top w:val="none" w:sz="0" w:space="0" w:color="auto"/>
        <w:left w:val="none" w:sz="0" w:space="0" w:color="auto"/>
        <w:bottom w:val="none" w:sz="0" w:space="0" w:color="auto"/>
        <w:right w:val="none" w:sz="0" w:space="0" w:color="auto"/>
      </w:divBdr>
    </w:div>
    <w:div w:id="283079103">
      <w:bodyDiv w:val="1"/>
      <w:marLeft w:val="0"/>
      <w:marRight w:val="0"/>
      <w:marTop w:val="0"/>
      <w:marBottom w:val="0"/>
      <w:divBdr>
        <w:top w:val="none" w:sz="0" w:space="0" w:color="auto"/>
        <w:left w:val="none" w:sz="0" w:space="0" w:color="auto"/>
        <w:bottom w:val="none" w:sz="0" w:space="0" w:color="auto"/>
        <w:right w:val="none" w:sz="0" w:space="0" w:color="auto"/>
      </w:divBdr>
    </w:div>
    <w:div w:id="284506973">
      <w:bodyDiv w:val="1"/>
      <w:marLeft w:val="0"/>
      <w:marRight w:val="0"/>
      <w:marTop w:val="0"/>
      <w:marBottom w:val="0"/>
      <w:divBdr>
        <w:top w:val="none" w:sz="0" w:space="0" w:color="auto"/>
        <w:left w:val="none" w:sz="0" w:space="0" w:color="auto"/>
        <w:bottom w:val="none" w:sz="0" w:space="0" w:color="auto"/>
        <w:right w:val="none" w:sz="0" w:space="0" w:color="auto"/>
      </w:divBdr>
    </w:div>
    <w:div w:id="285622624">
      <w:bodyDiv w:val="1"/>
      <w:marLeft w:val="0"/>
      <w:marRight w:val="0"/>
      <w:marTop w:val="0"/>
      <w:marBottom w:val="0"/>
      <w:divBdr>
        <w:top w:val="none" w:sz="0" w:space="0" w:color="auto"/>
        <w:left w:val="none" w:sz="0" w:space="0" w:color="auto"/>
        <w:bottom w:val="none" w:sz="0" w:space="0" w:color="auto"/>
        <w:right w:val="none" w:sz="0" w:space="0" w:color="auto"/>
      </w:divBdr>
    </w:div>
    <w:div w:id="285625056">
      <w:bodyDiv w:val="1"/>
      <w:marLeft w:val="0"/>
      <w:marRight w:val="0"/>
      <w:marTop w:val="0"/>
      <w:marBottom w:val="0"/>
      <w:divBdr>
        <w:top w:val="none" w:sz="0" w:space="0" w:color="auto"/>
        <w:left w:val="none" w:sz="0" w:space="0" w:color="auto"/>
        <w:bottom w:val="none" w:sz="0" w:space="0" w:color="auto"/>
        <w:right w:val="none" w:sz="0" w:space="0" w:color="auto"/>
      </w:divBdr>
    </w:div>
    <w:div w:id="286393465">
      <w:bodyDiv w:val="1"/>
      <w:marLeft w:val="0"/>
      <w:marRight w:val="0"/>
      <w:marTop w:val="0"/>
      <w:marBottom w:val="0"/>
      <w:divBdr>
        <w:top w:val="none" w:sz="0" w:space="0" w:color="auto"/>
        <w:left w:val="none" w:sz="0" w:space="0" w:color="auto"/>
        <w:bottom w:val="none" w:sz="0" w:space="0" w:color="auto"/>
        <w:right w:val="none" w:sz="0" w:space="0" w:color="auto"/>
      </w:divBdr>
    </w:div>
    <w:div w:id="286398701">
      <w:bodyDiv w:val="1"/>
      <w:marLeft w:val="0"/>
      <w:marRight w:val="0"/>
      <w:marTop w:val="0"/>
      <w:marBottom w:val="0"/>
      <w:divBdr>
        <w:top w:val="none" w:sz="0" w:space="0" w:color="auto"/>
        <w:left w:val="none" w:sz="0" w:space="0" w:color="auto"/>
        <w:bottom w:val="none" w:sz="0" w:space="0" w:color="auto"/>
        <w:right w:val="none" w:sz="0" w:space="0" w:color="auto"/>
      </w:divBdr>
    </w:div>
    <w:div w:id="286860353">
      <w:bodyDiv w:val="1"/>
      <w:marLeft w:val="0"/>
      <w:marRight w:val="0"/>
      <w:marTop w:val="0"/>
      <w:marBottom w:val="0"/>
      <w:divBdr>
        <w:top w:val="none" w:sz="0" w:space="0" w:color="auto"/>
        <w:left w:val="none" w:sz="0" w:space="0" w:color="auto"/>
        <w:bottom w:val="none" w:sz="0" w:space="0" w:color="auto"/>
        <w:right w:val="none" w:sz="0" w:space="0" w:color="auto"/>
      </w:divBdr>
    </w:div>
    <w:div w:id="287317607">
      <w:bodyDiv w:val="1"/>
      <w:marLeft w:val="0"/>
      <w:marRight w:val="0"/>
      <w:marTop w:val="0"/>
      <w:marBottom w:val="0"/>
      <w:divBdr>
        <w:top w:val="none" w:sz="0" w:space="0" w:color="auto"/>
        <w:left w:val="none" w:sz="0" w:space="0" w:color="auto"/>
        <w:bottom w:val="none" w:sz="0" w:space="0" w:color="auto"/>
        <w:right w:val="none" w:sz="0" w:space="0" w:color="auto"/>
      </w:divBdr>
    </w:div>
    <w:div w:id="287787573">
      <w:bodyDiv w:val="1"/>
      <w:marLeft w:val="0"/>
      <w:marRight w:val="0"/>
      <w:marTop w:val="0"/>
      <w:marBottom w:val="0"/>
      <w:divBdr>
        <w:top w:val="none" w:sz="0" w:space="0" w:color="auto"/>
        <w:left w:val="none" w:sz="0" w:space="0" w:color="auto"/>
        <w:bottom w:val="none" w:sz="0" w:space="0" w:color="auto"/>
        <w:right w:val="none" w:sz="0" w:space="0" w:color="auto"/>
      </w:divBdr>
    </w:div>
    <w:div w:id="289745192">
      <w:bodyDiv w:val="1"/>
      <w:marLeft w:val="0"/>
      <w:marRight w:val="0"/>
      <w:marTop w:val="0"/>
      <w:marBottom w:val="0"/>
      <w:divBdr>
        <w:top w:val="none" w:sz="0" w:space="0" w:color="auto"/>
        <w:left w:val="none" w:sz="0" w:space="0" w:color="auto"/>
        <w:bottom w:val="none" w:sz="0" w:space="0" w:color="auto"/>
        <w:right w:val="none" w:sz="0" w:space="0" w:color="auto"/>
      </w:divBdr>
    </w:div>
    <w:div w:id="293994517">
      <w:bodyDiv w:val="1"/>
      <w:marLeft w:val="0"/>
      <w:marRight w:val="0"/>
      <w:marTop w:val="0"/>
      <w:marBottom w:val="0"/>
      <w:divBdr>
        <w:top w:val="none" w:sz="0" w:space="0" w:color="auto"/>
        <w:left w:val="none" w:sz="0" w:space="0" w:color="auto"/>
        <w:bottom w:val="none" w:sz="0" w:space="0" w:color="auto"/>
        <w:right w:val="none" w:sz="0" w:space="0" w:color="auto"/>
      </w:divBdr>
    </w:div>
    <w:div w:id="295529227">
      <w:bodyDiv w:val="1"/>
      <w:marLeft w:val="0"/>
      <w:marRight w:val="0"/>
      <w:marTop w:val="0"/>
      <w:marBottom w:val="0"/>
      <w:divBdr>
        <w:top w:val="none" w:sz="0" w:space="0" w:color="auto"/>
        <w:left w:val="none" w:sz="0" w:space="0" w:color="auto"/>
        <w:bottom w:val="none" w:sz="0" w:space="0" w:color="auto"/>
        <w:right w:val="none" w:sz="0" w:space="0" w:color="auto"/>
      </w:divBdr>
    </w:div>
    <w:div w:id="295717344">
      <w:bodyDiv w:val="1"/>
      <w:marLeft w:val="0"/>
      <w:marRight w:val="0"/>
      <w:marTop w:val="0"/>
      <w:marBottom w:val="0"/>
      <w:divBdr>
        <w:top w:val="none" w:sz="0" w:space="0" w:color="auto"/>
        <w:left w:val="none" w:sz="0" w:space="0" w:color="auto"/>
        <w:bottom w:val="none" w:sz="0" w:space="0" w:color="auto"/>
        <w:right w:val="none" w:sz="0" w:space="0" w:color="auto"/>
      </w:divBdr>
    </w:div>
    <w:div w:id="296030236">
      <w:bodyDiv w:val="1"/>
      <w:marLeft w:val="0"/>
      <w:marRight w:val="0"/>
      <w:marTop w:val="0"/>
      <w:marBottom w:val="0"/>
      <w:divBdr>
        <w:top w:val="none" w:sz="0" w:space="0" w:color="auto"/>
        <w:left w:val="none" w:sz="0" w:space="0" w:color="auto"/>
        <w:bottom w:val="none" w:sz="0" w:space="0" w:color="auto"/>
        <w:right w:val="none" w:sz="0" w:space="0" w:color="auto"/>
      </w:divBdr>
    </w:div>
    <w:div w:id="296421690">
      <w:bodyDiv w:val="1"/>
      <w:marLeft w:val="0"/>
      <w:marRight w:val="0"/>
      <w:marTop w:val="0"/>
      <w:marBottom w:val="0"/>
      <w:divBdr>
        <w:top w:val="none" w:sz="0" w:space="0" w:color="auto"/>
        <w:left w:val="none" w:sz="0" w:space="0" w:color="auto"/>
        <w:bottom w:val="none" w:sz="0" w:space="0" w:color="auto"/>
        <w:right w:val="none" w:sz="0" w:space="0" w:color="auto"/>
      </w:divBdr>
    </w:div>
    <w:div w:id="296568913">
      <w:bodyDiv w:val="1"/>
      <w:marLeft w:val="0"/>
      <w:marRight w:val="0"/>
      <w:marTop w:val="0"/>
      <w:marBottom w:val="0"/>
      <w:divBdr>
        <w:top w:val="none" w:sz="0" w:space="0" w:color="auto"/>
        <w:left w:val="none" w:sz="0" w:space="0" w:color="auto"/>
        <w:bottom w:val="none" w:sz="0" w:space="0" w:color="auto"/>
        <w:right w:val="none" w:sz="0" w:space="0" w:color="auto"/>
      </w:divBdr>
    </w:div>
    <w:div w:id="298149820">
      <w:bodyDiv w:val="1"/>
      <w:marLeft w:val="0"/>
      <w:marRight w:val="0"/>
      <w:marTop w:val="0"/>
      <w:marBottom w:val="0"/>
      <w:divBdr>
        <w:top w:val="none" w:sz="0" w:space="0" w:color="auto"/>
        <w:left w:val="none" w:sz="0" w:space="0" w:color="auto"/>
        <w:bottom w:val="none" w:sz="0" w:space="0" w:color="auto"/>
        <w:right w:val="none" w:sz="0" w:space="0" w:color="auto"/>
      </w:divBdr>
    </w:div>
    <w:div w:id="299462743">
      <w:bodyDiv w:val="1"/>
      <w:marLeft w:val="0"/>
      <w:marRight w:val="0"/>
      <w:marTop w:val="0"/>
      <w:marBottom w:val="0"/>
      <w:divBdr>
        <w:top w:val="none" w:sz="0" w:space="0" w:color="auto"/>
        <w:left w:val="none" w:sz="0" w:space="0" w:color="auto"/>
        <w:bottom w:val="none" w:sz="0" w:space="0" w:color="auto"/>
        <w:right w:val="none" w:sz="0" w:space="0" w:color="auto"/>
      </w:divBdr>
    </w:div>
    <w:div w:id="301930943">
      <w:bodyDiv w:val="1"/>
      <w:marLeft w:val="0"/>
      <w:marRight w:val="0"/>
      <w:marTop w:val="0"/>
      <w:marBottom w:val="0"/>
      <w:divBdr>
        <w:top w:val="none" w:sz="0" w:space="0" w:color="auto"/>
        <w:left w:val="none" w:sz="0" w:space="0" w:color="auto"/>
        <w:bottom w:val="none" w:sz="0" w:space="0" w:color="auto"/>
        <w:right w:val="none" w:sz="0" w:space="0" w:color="auto"/>
      </w:divBdr>
    </w:div>
    <w:div w:id="304240470">
      <w:bodyDiv w:val="1"/>
      <w:marLeft w:val="0"/>
      <w:marRight w:val="0"/>
      <w:marTop w:val="0"/>
      <w:marBottom w:val="0"/>
      <w:divBdr>
        <w:top w:val="none" w:sz="0" w:space="0" w:color="auto"/>
        <w:left w:val="none" w:sz="0" w:space="0" w:color="auto"/>
        <w:bottom w:val="none" w:sz="0" w:space="0" w:color="auto"/>
        <w:right w:val="none" w:sz="0" w:space="0" w:color="auto"/>
      </w:divBdr>
    </w:div>
    <w:div w:id="305011066">
      <w:bodyDiv w:val="1"/>
      <w:marLeft w:val="0"/>
      <w:marRight w:val="0"/>
      <w:marTop w:val="0"/>
      <w:marBottom w:val="0"/>
      <w:divBdr>
        <w:top w:val="none" w:sz="0" w:space="0" w:color="auto"/>
        <w:left w:val="none" w:sz="0" w:space="0" w:color="auto"/>
        <w:bottom w:val="none" w:sz="0" w:space="0" w:color="auto"/>
        <w:right w:val="none" w:sz="0" w:space="0" w:color="auto"/>
      </w:divBdr>
    </w:div>
    <w:div w:id="307055805">
      <w:bodyDiv w:val="1"/>
      <w:marLeft w:val="0"/>
      <w:marRight w:val="0"/>
      <w:marTop w:val="0"/>
      <w:marBottom w:val="0"/>
      <w:divBdr>
        <w:top w:val="none" w:sz="0" w:space="0" w:color="auto"/>
        <w:left w:val="none" w:sz="0" w:space="0" w:color="auto"/>
        <w:bottom w:val="none" w:sz="0" w:space="0" w:color="auto"/>
        <w:right w:val="none" w:sz="0" w:space="0" w:color="auto"/>
      </w:divBdr>
    </w:div>
    <w:div w:id="308217721">
      <w:bodyDiv w:val="1"/>
      <w:marLeft w:val="0"/>
      <w:marRight w:val="0"/>
      <w:marTop w:val="0"/>
      <w:marBottom w:val="0"/>
      <w:divBdr>
        <w:top w:val="none" w:sz="0" w:space="0" w:color="auto"/>
        <w:left w:val="none" w:sz="0" w:space="0" w:color="auto"/>
        <w:bottom w:val="none" w:sz="0" w:space="0" w:color="auto"/>
        <w:right w:val="none" w:sz="0" w:space="0" w:color="auto"/>
      </w:divBdr>
    </w:div>
    <w:div w:id="308629264">
      <w:bodyDiv w:val="1"/>
      <w:marLeft w:val="0"/>
      <w:marRight w:val="0"/>
      <w:marTop w:val="0"/>
      <w:marBottom w:val="0"/>
      <w:divBdr>
        <w:top w:val="none" w:sz="0" w:space="0" w:color="auto"/>
        <w:left w:val="none" w:sz="0" w:space="0" w:color="auto"/>
        <w:bottom w:val="none" w:sz="0" w:space="0" w:color="auto"/>
        <w:right w:val="none" w:sz="0" w:space="0" w:color="auto"/>
      </w:divBdr>
    </w:div>
    <w:div w:id="312102435">
      <w:bodyDiv w:val="1"/>
      <w:marLeft w:val="0"/>
      <w:marRight w:val="0"/>
      <w:marTop w:val="0"/>
      <w:marBottom w:val="0"/>
      <w:divBdr>
        <w:top w:val="none" w:sz="0" w:space="0" w:color="auto"/>
        <w:left w:val="none" w:sz="0" w:space="0" w:color="auto"/>
        <w:bottom w:val="none" w:sz="0" w:space="0" w:color="auto"/>
        <w:right w:val="none" w:sz="0" w:space="0" w:color="auto"/>
      </w:divBdr>
    </w:div>
    <w:div w:id="312221415">
      <w:bodyDiv w:val="1"/>
      <w:marLeft w:val="0"/>
      <w:marRight w:val="0"/>
      <w:marTop w:val="0"/>
      <w:marBottom w:val="0"/>
      <w:divBdr>
        <w:top w:val="none" w:sz="0" w:space="0" w:color="auto"/>
        <w:left w:val="none" w:sz="0" w:space="0" w:color="auto"/>
        <w:bottom w:val="none" w:sz="0" w:space="0" w:color="auto"/>
        <w:right w:val="none" w:sz="0" w:space="0" w:color="auto"/>
      </w:divBdr>
    </w:div>
    <w:div w:id="312292448">
      <w:bodyDiv w:val="1"/>
      <w:marLeft w:val="0"/>
      <w:marRight w:val="0"/>
      <w:marTop w:val="0"/>
      <w:marBottom w:val="0"/>
      <w:divBdr>
        <w:top w:val="none" w:sz="0" w:space="0" w:color="auto"/>
        <w:left w:val="none" w:sz="0" w:space="0" w:color="auto"/>
        <w:bottom w:val="none" w:sz="0" w:space="0" w:color="auto"/>
        <w:right w:val="none" w:sz="0" w:space="0" w:color="auto"/>
      </w:divBdr>
    </w:div>
    <w:div w:id="313032053">
      <w:bodyDiv w:val="1"/>
      <w:marLeft w:val="0"/>
      <w:marRight w:val="0"/>
      <w:marTop w:val="0"/>
      <w:marBottom w:val="0"/>
      <w:divBdr>
        <w:top w:val="none" w:sz="0" w:space="0" w:color="auto"/>
        <w:left w:val="none" w:sz="0" w:space="0" w:color="auto"/>
        <w:bottom w:val="none" w:sz="0" w:space="0" w:color="auto"/>
        <w:right w:val="none" w:sz="0" w:space="0" w:color="auto"/>
      </w:divBdr>
    </w:div>
    <w:div w:id="313291354">
      <w:bodyDiv w:val="1"/>
      <w:marLeft w:val="0"/>
      <w:marRight w:val="0"/>
      <w:marTop w:val="0"/>
      <w:marBottom w:val="0"/>
      <w:divBdr>
        <w:top w:val="none" w:sz="0" w:space="0" w:color="auto"/>
        <w:left w:val="none" w:sz="0" w:space="0" w:color="auto"/>
        <w:bottom w:val="none" w:sz="0" w:space="0" w:color="auto"/>
        <w:right w:val="none" w:sz="0" w:space="0" w:color="auto"/>
      </w:divBdr>
    </w:div>
    <w:div w:id="313603525">
      <w:bodyDiv w:val="1"/>
      <w:marLeft w:val="0"/>
      <w:marRight w:val="0"/>
      <w:marTop w:val="0"/>
      <w:marBottom w:val="0"/>
      <w:divBdr>
        <w:top w:val="none" w:sz="0" w:space="0" w:color="auto"/>
        <w:left w:val="none" w:sz="0" w:space="0" w:color="auto"/>
        <w:bottom w:val="none" w:sz="0" w:space="0" w:color="auto"/>
        <w:right w:val="none" w:sz="0" w:space="0" w:color="auto"/>
      </w:divBdr>
    </w:div>
    <w:div w:id="315115557">
      <w:bodyDiv w:val="1"/>
      <w:marLeft w:val="0"/>
      <w:marRight w:val="0"/>
      <w:marTop w:val="0"/>
      <w:marBottom w:val="0"/>
      <w:divBdr>
        <w:top w:val="none" w:sz="0" w:space="0" w:color="auto"/>
        <w:left w:val="none" w:sz="0" w:space="0" w:color="auto"/>
        <w:bottom w:val="none" w:sz="0" w:space="0" w:color="auto"/>
        <w:right w:val="none" w:sz="0" w:space="0" w:color="auto"/>
      </w:divBdr>
    </w:div>
    <w:div w:id="316686725">
      <w:bodyDiv w:val="1"/>
      <w:marLeft w:val="0"/>
      <w:marRight w:val="0"/>
      <w:marTop w:val="0"/>
      <w:marBottom w:val="0"/>
      <w:divBdr>
        <w:top w:val="none" w:sz="0" w:space="0" w:color="auto"/>
        <w:left w:val="none" w:sz="0" w:space="0" w:color="auto"/>
        <w:bottom w:val="none" w:sz="0" w:space="0" w:color="auto"/>
        <w:right w:val="none" w:sz="0" w:space="0" w:color="auto"/>
      </w:divBdr>
    </w:div>
    <w:div w:id="316765865">
      <w:bodyDiv w:val="1"/>
      <w:marLeft w:val="0"/>
      <w:marRight w:val="0"/>
      <w:marTop w:val="0"/>
      <w:marBottom w:val="0"/>
      <w:divBdr>
        <w:top w:val="none" w:sz="0" w:space="0" w:color="auto"/>
        <w:left w:val="none" w:sz="0" w:space="0" w:color="auto"/>
        <w:bottom w:val="none" w:sz="0" w:space="0" w:color="auto"/>
        <w:right w:val="none" w:sz="0" w:space="0" w:color="auto"/>
      </w:divBdr>
    </w:div>
    <w:div w:id="317928936">
      <w:bodyDiv w:val="1"/>
      <w:marLeft w:val="0"/>
      <w:marRight w:val="0"/>
      <w:marTop w:val="0"/>
      <w:marBottom w:val="0"/>
      <w:divBdr>
        <w:top w:val="none" w:sz="0" w:space="0" w:color="auto"/>
        <w:left w:val="none" w:sz="0" w:space="0" w:color="auto"/>
        <w:bottom w:val="none" w:sz="0" w:space="0" w:color="auto"/>
        <w:right w:val="none" w:sz="0" w:space="0" w:color="auto"/>
      </w:divBdr>
    </w:div>
    <w:div w:id="318118478">
      <w:bodyDiv w:val="1"/>
      <w:marLeft w:val="0"/>
      <w:marRight w:val="0"/>
      <w:marTop w:val="0"/>
      <w:marBottom w:val="0"/>
      <w:divBdr>
        <w:top w:val="none" w:sz="0" w:space="0" w:color="auto"/>
        <w:left w:val="none" w:sz="0" w:space="0" w:color="auto"/>
        <w:bottom w:val="none" w:sz="0" w:space="0" w:color="auto"/>
        <w:right w:val="none" w:sz="0" w:space="0" w:color="auto"/>
      </w:divBdr>
    </w:div>
    <w:div w:id="318388859">
      <w:bodyDiv w:val="1"/>
      <w:marLeft w:val="0"/>
      <w:marRight w:val="0"/>
      <w:marTop w:val="0"/>
      <w:marBottom w:val="0"/>
      <w:divBdr>
        <w:top w:val="none" w:sz="0" w:space="0" w:color="auto"/>
        <w:left w:val="none" w:sz="0" w:space="0" w:color="auto"/>
        <w:bottom w:val="none" w:sz="0" w:space="0" w:color="auto"/>
        <w:right w:val="none" w:sz="0" w:space="0" w:color="auto"/>
      </w:divBdr>
    </w:div>
    <w:div w:id="319043443">
      <w:bodyDiv w:val="1"/>
      <w:marLeft w:val="0"/>
      <w:marRight w:val="0"/>
      <w:marTop w:val="0"/>
      <w:marBottom w:val="0"/>
      <w:divBdr>
        <w:top w:val="none" w:sz="0" w:space="0" w:color="auto"/>
        <w:left w:val="none" w:sz="0" w:space="0" w:color="auto"/>
        <w:bottom w:val="none" w:sz="0" w:space="0" w:color="auto"/>
        <w:right w:val="none" w:sz="0" w:space="0" w:color="auto"/>
      </w:divBdr>
    </w:div>
    <w:div w:id="320892091">
      <w:bodyDiv w:val="1"/>
      <w:marLeft w:val="0"/>
      <w:marRight w:val="0"/>
      <w:marTop w:val="0"/>
      <w:marBottom w:val="0"/>
      <w:divBdr>
        <w:top w:val="none" w:sz="0" w:space="0" w:color="auto"/>
        <w:left w:val="none" w:sz="0" w:space="0" w:color="auto"/>
        <w:bottom w:val="none" w:sz="0" w:space="0" w:color="auto"/>
        <w:right w:val="none" w:sz="0" w:space="0" w:color="auto"/>
      </w:divBdr>
    </w:div>
    <w:div w:id="321197310">
      <w:bodyDiv w:val="1"/>
      <w:marLeft w:val="0"/>
      <w:marRight w:val="0"/>
      <w:marTop w:val="0"/>
      <w:marBottom w:val="0"/>
      <w:divBdr>
        <w:top w:val="none" w:sz="0" w:space="0" w:color="auto"/>
        <w:left w:val="none" w:sz="0" w:space="0" w:color="auto"/>
        <w:bottom w:val="none" w:sz="0" w:space="0" w:color="auto"/>
        <w:right w:val="none" w:sz="0" w:space="0" w:color="auto"/>
      </w:divBdr>
    </w:div>
    <w:div w:id="321935701">
      <w:bodyDiv w:val="1"/>
      <w:marLeft w:val="0"/>
      <w:marRight w:val="0"/>
      <w:marTop w:val="0"/>
      <w:marBottom w:val="0"/>
      <w:divBdr>
        <w:top w:val="none" w:sz="0" w:space="0" w:color="auto"/>
        <w:left w:val="none" w:sz="0" w:space="0" w:color="auto"/>
        <w:bottom w:val="none" w:sz="0" w:space="0" w:color="auto"/>
        <w:right w:val="none" w:sz="0" w:space="0" w:color="auto"/>
      </w:divBdr>
    </w:div>
    <w:div w:id="322205202">
      <w:bodyDiv w:val="1"/>
      <w:marLeft w:val="0"/>
      <w:marRight w:val="0"/>
      <w:marTop w:val="0"/>
      <w:marBottom w:val="0"/>
      <w:divBdr>
        <w:top w:val="none" w:sz="0" w:space="0" w:color="auto"/>
        <w:left w:val="none" w:sz="0" w:space="0" w:color="auto"/>
        <w:bottom w:val="none" w:sz="0" w:space="0" w:color="auto"/>
        <w:right w:val="none" w:sz="0" w:space="0" w:color="auto"/>
      </w:divBdr>
    </w:div>
    <w:div w:id="324364310">
      <w:bodyDiv w:val="1"/>
      <w:marLeft w:val="0"/>
      <w:marRight w:val="0"/>
      <w:marTop w:val="0"/>
      <w:marBottom w:val="0"/>
      <w:divBdr>
        <w:top w:val="none" w:sz="0" w:space="0" w:color="auto"/>
        <w:left w:val="none" w:sz="0" w:space="0" w:color="auto"/>
        <w:bottom w:val="none" w:sz="0" w:space="0" w:color="auto"/>
        <w:right w:val="none" w:sz="0" w:space="0" w:color="auto"/>
      </w:divBdr>
    </w:div>
    <w:div w:id="325934461">
      <w:bodyDiv w:val="1"/>
      <w:marLeft w:val="0"/>
      <w:marRight w:val="0"/>
      <w:marTop w:val="0"/>
      <w:marBottom w:val="0"/>
      <w:divBdr>
        <w:top w:val="none" w:sz="0" w:space="0" w:color="auto"/>
        <w:left w:val="none" w:sz="0" w:space="0" w:color="auto"/>
        <w:bottom w:val="none" w:sz="0" w:space="0" w:color="auto"/>
        <w:right w:val="none" w:sz="0" w:space="0" w:color="auto"/>
      </w:divBdr>
    </w:div>
    <w:div w:id="326327401">
      <w:bodyDiv w:val="1"/>
      <w:marLeft w:val="0"/>
      <w:marRight w:val="0"/>
      <w:marTop w:val="0"/>
      <w:marBottom w:val="0"/>
      <w:divBdr>
        <w:top w:val="none" w:sz="0" w:space="0" w:color="auto"/>
        <w:left w:val="none" w:sz="0" w:space="0" w:color="auto"/>
        <w:bottom w:val="none" w:sz="0" w:space="0" w:color="auto"/>
        <w:right w:val="none" w:sz="0" w:space="0" w:color="auto"/>
      </w:divBdr>
    </w:div>
    <w:div w:id="326910713">
      <w:bodyDiv w:val="1"/>
      <w:marLeft w:val="0"/>
      <w:marRight w:val="0"/>
      <w:marTop w:val="0"/>
      <w:marBottom w:val="0"/>
      <w:divBdr>
        <w:top w:val="none" w:sz="0" w:space="0" w:color="auto"/>
        <w:left w:val="none" w:sz="0" w:space="0" w:color="auto"/>
        <w:bottom w:val="none" w:sz="0" w:space="0" w:color="auto"/>
        <w:right w:val="none" w:sz="0" w:space="0" w:color="auto"/>
      </w:divBdr>
    </w:div>
    <w:div w:id="327251254">
      <w:bodyDiv w:val="1"/>
      <w:marLeft w:val="0"/>
      <w:marRight w:val="0"/>
      <w:marTop w:val="0"/>
      <w:marBottom w:val="0"/>
      <w:divBdr>
        <w:top w:val="none" w:sz="0" w:space="0" w:color="auto"/>
        <w:left w:val="none" w:sz="0" w:space="0" w:color="auto"/>
        <w:bottom w:val="none" w:sz="0" w:space="0" w:color="auto"/>
        <w:right w:val="none" w:sz="0" w:space="0" w:color="auto"/>
      </w:divBdr>
    </w:div>
    <w:div w:id="328217939">
      <w:bodyDiv w:val="1"/>
      <w:marLeft w:val="0"/>
      <w:marRight w:val="0"/>
      <w:marTop w:val="0"/>
      <w:marBottom w:val="0"/>
      <w:divBdr>
        <w:top w:val="none" w:sz="0" w:space="0" w:color="auto"/>
        <w:left w:val="none" w:sz="0" w:space="0" w:color="auto"/>
        <w:bottom w:val="none" w:sz="0" w:space="0" w:color="auto"/>
        <w:right w:val="none" w:sz="0" w:space="0" w:color="auto"/>
      </w:divBdr>
    </w:div>
    <w:div w:id="330301821">
      <w:bodyDiv w:val="1"/>
      <w:marLeft w:val="0"/>
      <w:marRight w:val="0"/>
      <w:marTop w:val="0"/>
      <w:marBottom w:val="0"/>
      <w:divBdr>
        <w:top w:val="none" w:sz="0" w:space="0" w:color="auto"/>
        <w:left w:val="none" w:sz="0" w:space="0" w:color="auto"/>
        <w:bottom w:val="none" w:sz="0" w:space="0" w:color="auto"/>
        <w:right w:val="none" w:sz="0" w:space="0" w:color="auto"/>
      </w:divBdr>
    </w:div>
    <w:div w:id="330835639">
      <w:bodyDiv w:val="1"/>
      <w:marLeft w:val="0"/>
      <w:marRight w:val="0"/>
      <w:marTop w:val="0"/>
      <w:marBottom w:val="0"/>
      <w:divBdr>
        <w:top w:val="none" w:sz="0" w:space="0" w:color="auto"/>
        <w:left w:val="none" w:sz="0" w:space="0" w:color="auto"/>
        <w:bottom w:val="none" w:sz="0" w:space="0" w:color="auto"/>
        <w:right w:val="none" w:sz="0" w:space="0" w:color="auto"/>
      </w:divBdr>
    </w:div>
    <w:div w:id="330841215">
      <w:bodyDiv w:val="1"/>
      <w:marLeft w:val="0"/>
      <w:marRight w:val="0"/>
      <w:marTop w:val="0"/>
      <w:marBottom w:val="0"/>
      <w:divBdr>
        <w:top w:val="none" w:sz="0" w:space="0" w:color="auto"/>
        <w:left w:val="none" w:sz="0" w:space="0" w:color="auto"/>
        <w:bottom w:val="none" w:sz="0" w:space="0" w:color="auto"/>
        <w:right w:val="none" w:sz="0" w:space="0" w:color="auto"/>
      </w:divBdr>
    </w:div>
    <w:div w:id="331224022">
      <w:bodyDiv w:val="1"/>
      <w:marLeft w:val="0"/>
      <w:marRight w:val="0"/>
      <w:marTop w:val="0"/>
      <w:marBottom w:val="0"/>
      <w:divBdr>
        <w:top w:val="none" w:sz="0" w:space="0" w:color="auto"/>
        <w:left w:val="none" w:sz="0" w:space="0" w:color="auto"/>
        <w:bottom w:val="none" w:sz="0" w:space="0" w:color="auto"/>
        <w:right w:val="none" w:sz="0" w:space="0" w:color="auto"/>
      </w:divBdr>
    </w:div>
    <w:div w:id="331446203">
      <w:bodyDiv w:val="1"/>
      <w:marLeft w:val="0"/>
      <w:marRight w:val="0"/>
      <w:marTop w:val="0"/>
      <w:marBottom w:val="0"/>
      <w:divBdr>
        <w:top w:val="none" w:sz="0" w:space="0" w:color="auto"/>
        <w:left w:val="none" w:sz="0" w:space="0" w:color="auto"/>
        <w:bottom w:val="none" w:sz="0" w:space="0" w:color="auto"/>
        <w:right w:val="none" w:sz="0" w:space="0" w:color="auto"/>
      </w:divBdr>
    </w:div>
    <w:div w:id="332071122">
      <w:bodyDiv w:val="1"/>
      <w:marLeft w:val="0"/>
      <w:marRight w:val="0"/>
      <w:marTop w:val="0"/>
      <w:marBottom w:val="0"/>
      <w:divBdr>
        <w:top w:val="none" w:sz="0" w:space="0" w:color="auto"/>
        <w:left w:val="none" w:sz="0" w:space="0" w:color="auto"/>
        <w:bottom w:val="none" w:sz="0" w:space="0" w:color="auto"/>
        <w:right w:val="none" w:sz="0" w:space="0" w:color="auto"/>
      </w:divBdr>
    </w:div>
    <w:div w:id="333151852">
      <w:bodyDiv w:val="1"/>
      <w:marLeft w:val="0"/>
      <w:marRight w:val="0"/>
      <w:marTop w:val="0"/>
      <w:marBottom w:val="0"/>
      <w:divBdr>
        <w:top w:val="none" w:sz="0" w:space="0" w:color="auto"/>
        <w:left w:val="none" w:sz="0" w:space="0" w:color="auto"/>
        <w:bottom w:val="none" w:sz="0" w:space="0" w:color="auto"/>
        <w:right w:val="none" w:sz="0" w:space="0" w:color="auto"/>
      </w:divBdr>
    </w:div>
    <w:div w:id="333840650">
      <w:bodyDiv w:val="1"/>
      <w:marLeft w:val="0"/>
      <w:marRight w:val="0"/>
      <w:marTop w:val="0"/>
      <w:marBottom w:val="0"/>
      <w:divBdr>
        <w:top w:val="none" w:sz="0" w:space="0" w:color="auto"/>
        <w:left w:val="none" w:sz="0" w:space="0" w:color="auto"/>
        <w:bottom w:val="none" w:sz="0" w:space="0" w:color="auto"/>
        <w:right w:val="none" w:sz="0" w:space="0" w:color="auto"/>
      </w:divBdr>
    </w:div>
    <w:div w:id="334113213">
      <w:bodyDiv w:val="1"/>
      <w:marLeft w:val="0"/>
      <w:marRight w:val="0"/>
      <w:marTop w:val="0"/>
      <w:marBottom w:val="0"/>
      <w:divBdr>
        <w:top w:val="none" w:sz="0" w:space="0" w:color="auto"/>
        <w:left w:val="none" w:sz="0" w:space="0" w:color="auto"/>
        <w:bottom w:val="none" w:sz="0" w:space="0" w:color="auto"/>
        <w:right w:val="none" w:sz="0" w:space="0" w:color="auto"/>
      </w:divBdr>
    </w:div>
    <w:div w:id="334308197">
      <w:bodyDiv w:val="1"/>
      <w:marLeft w:val="0"/>
      <w:marRight w:val="0"/>
      <w:marTop w:val="0"/>
      <w:marBottom w:val="0"/>
      <w:divBdr>
        <w:top w:val="none" w:sz="0" w:space="0" w:color="auto"/>
        <w:left w:val="none" w:sz="0" w:space="0" w:color="auto"/>
        <w:bottom w:val="none" w:sz="0" w:space="0" w:color="auto"/>
        <w:right w:val="none" w:sz="0" w:space="0" w:color="auto"/>
      </w:divBdr>
    </w:div>
    <w:div w:id="334962644">
      <w:bodyDiv w:val="1"/>
      <w:marLeft w:val="0"/>
      <w:marRight w:val="0"/>
      <w:marTop w:val="0"/>
      <w:marBottom w:val="0"/>
      <w:divBdr>
        <w:top w:val="none" w:sz="0" w:space="0" w:color="auto"/>
        <w:left w:val="none" w:sz="0" w:space="0" w:color="auto"/>
        <w:bottom w:val="none" w:sz="0" w:space="0" w:color="auto"/>
        <w:right w:val="none" w:sz="0" w:space="0" w:color="auto"/>
      </w:divBdr>
    </w:div>
    <w:div w:id="334966736">
      <w:bodyDiv w:val="1"/>
      <w:marLeft w:val="0"/>
      <w:marRight w:val="0"/>
      <w:marTop w:val="0"/>
      <w:marBottom w:val="0"/>
      <w:divBdr>
        <w:top w:val="none" w:sz="0" w:space="0" w:color="auto"/>
        <w:left w:val="none" w:sz="0" w:space="0" w:color="auto"/>
        <w:bottom w:val="none" w:sz="0" w:space="0" w:color="auto"/>
        <w:right w:val="none" w:sz="0" w:space="0" w:color="auto"/>
      </w:divBdr>
    </w:div>
    <w:div w:id="335110272">
      <w:bodyDiv w:val="1"/>
      <w:marLeft w:val="0"/>
      <w:marRight w:val="0"/>
      <w:marTop w:val="0"/>
      <w:marBottom w:val="0"/>
      <w:divBdr>
        <w:top w:val="none" w:sz="0" w:space="0" w:color="auto"/>
        <w:left w:val="none" w:sz="0" w:space="0" w:color="auto"/>
        <w:bottom w:val="none" w:sz="0" w:space="0" w:color="auto"/>
        <w:right w:val="none" w:sz="0" w:space="0" w:color="auto"/>
      </w:divBdr>
    </w:div>
    <w:div w:id="335228846">
      <w:bodyDiv w:val="1"/>
      <w:marLeft w:val="0"/>
      <w:marRight w:val="0"/>
      <w:marTop w:val="0"/>
      <w:marBottom w:val="0"/>
      <w:divBdr>
        <w:top w:val="none" w:sz="0" w:space="0" w:color="auto"/>
        <w:left w:val="none" w:sz="0" w:space="0" w:color="auto"/>
        <w:bottom w:val="none" w:sz="0" w:space="0" w:color="auto"/>
        <w:right w:val="none" w:sz="0" w:space="0" w:color="auto"/>
      </w:divBdr>
    </w:div>
    <w:div w:id="335769419">
      <w:bodyDiv w:val="1"/>
      <w:marLeft w:val="0"/>
      <w:marRight w:val="0"/>
      <w:marTop w:val="0"/>
      <w:marBottom w:val="0"/>
      <w:divBdr>
        <w:top w:val="none" w:sz="0" w:space="0" w:color="auto"/>
        <w:left w:val="none" w:sz="0" w:space="0" w:color="auto"/>
        <w:bottom w:val="none" w:sz="0" w:space="0" w:color="auto"/>
        <w:right w:val="none" w:sz="0" w:space="0" w:color="auto"/>
      </w:divBdr>
    </w:div>
    <w:div w:id="343634855">
      <w:bodyDiv w:val="1"/>
      <w:marLeft w:val="0"/>
      <w:marRight w:val="0"/>
      <w:marTop w:val="0"/>
      <w:marBottom w:val="0"/>
      <w:divBdr>
        <w:top w:val="none" w:sz="0" w:space="0" w:color="auto"/>
        <w:left w:val="none" w:sz="0" w:space="0" w:color="auto"/>
        <w:bottom w:val="none" w:sz="0" w:space="0" w:color="auto"/>
        <w:right w:val="none" w:sz="0" w:space="0" w:color="auto"/>
      </w:divBdr>
    </w:div>
    <w:div w:id="344016379">
      <w:bodyDiv w:val="1"/>
      <w:marLeft w:val="0"/>
      <w:marRight w:val="0"/>
      <w:marTop w:val="0"/>
      <w:marBottom w:val="0"/>
      <w:divBdr>
        <w:top w:val="none" w:sz="0" w:space="0" w:color="auto"/>
        <w:left w:val="none" w:sz="0" w:space="0" w:color="auto"/>
        <w:bottom w:val="none" w:sz="0" w:space="0" w:color="auto"/>
        <w:right w:val="none" w:sz="0" w:space="0" w:color="auto"/>
      </w:divBdr>
    </w:div>
    <w:div w:id="346910022">
      <w:bodyDiv w:val="1"/>
      <w:marLeft w:val="0"/>
      <w:marRight w:val="0"/>
      <w:marTop w:val="0"/>
      <w:marBottom w:val="0"/>
      <w:divBdr>
        <w:top w:val="none" w:sz="0" w:space="0" w:color="auto"/>
        <w:left w:val="none" w:sz="0" w:space="0" w:color="auto"/>
        <w:bottom w:val="none" w:sz="0" w:space="0" w:color="auto"/>
        <w:right w:val="none" w:sz="0" w:space="0" w:color="auto"/>
      </w:divBdr>
    </w:div>
    <w:div w:id="347030452">
      <w:bodyDiv w:val="1"/>
      <w:marLeft w:val="0"/>
      <w:marRight w:val="0"/>
      <w:marTop w:val="0"/>
      <w:marBottom w:val="0"/>
      <w:divBdr>
        <w:top w:val="none" w:sz="0" w:space="0" w:color="auto"/>
        <w:left w:val="none" w:sz="0" w:space="0" w:color="auto"/>
        <w:bottom w:val="none" w:sz="0" w:space="0" w:color="auto"/>
        <w:right w:val="none" w:sz="0" w:space="0" w:color="auto"/>
      </w:divBdr>
    </w:div>
    <w:div w:id="347610657">
      <w:bodyDiv w:val="1"/>
      <w:marLeft w:val="0"/>
      <w:marRight w:val="0"/>
      <w:marTop w:val="0"/>
      <w:marBottom w:val="0"/>
      <w:divBdr>
        <w:top w:val="none" w:sz="0" w:space="0" w:color="auto"/>
        <w:left w:val="none" w:sz="0" w:space="0" w:color="auto"/>
        <w:bottom w:val="none" w:sz="0" w:space="0" w:color="auto"/>
        <w:right w:val="none" w:sz="0" w:space="0" w:color="auto"/>
      </w:divBdr>
    </w:div>
    <w:div w:id="349181298">
      <w:bodyDiv w:val="1"/>
      <w:marLeft w:val="0"/>
      <w:marRight w:val="0"/>
      <w:marTop w:val="0"/>
      <w:marBottom w:val="0"/>
      <w:divBdr>
        <w:top w:val="none" w:sz="0" w:space="0" w:color="auto"/>
        <w:left w:val="none" w:sz="0" w:space="0" w:color="auto"/>
        <w:bottom w:val="none" w:sz="0" w:space="0" w:color="auto"/>
        <w:right w:val="none" w:sz="0" w:space="0" w:color="auto"/>
      </w:divBdr>
    </w:div>
    <w:div w:id="349527969">
      <w:bodyDiv w:val="1"/>
      <w:marLeft w:val="0"/>
      <w:marRight w:val="0"/>
      <w:marTop w:val="0"/>
      <w:marBottom w:val="0"/>
      <w:divBdr>
        <w:top w:val="none" w:sz="0" w:space="0" w:color="auto"/>
        <w:left w:val="none" w:sz="0" w:space="0" w:color="auto"/>
        <w:bottom w:val="none" w:sz="0" w:space="0" w:color="auto"/>
        <w:right w:val="none" w:sz="0" w:space="0" w:color="auto"/>
      </w:divBdr>
    </w:div>
    <w:div w:id="349646424">
      <w:bodyDiv w:val="1"/>
      <w:marLeft w:val="0"/>
      <w:marRight w:val="0"/>
      <w:marTop w:val="0"/>
      <w:marBottom w:val="0"/>
      <w:divBdr>
        <w:top w:val="none" w:sz="0" w:space="0" w:color="auto"/>
        <w:left w:val="none" w:sz="0" w:space="0" w:color="auto"/>
        <w:bottom w:val="none" w:sz="0" w:space="0" w:color="auto"/>
        <w:right w:val="none" w:sz="0" w:space="0" w:color="auto"/>
      </w:divBdr>
    </w:div>
    <w:div w:id="349723617">
      <w:bodyDiv w:val="1"/>
      <w:marLeft w:val="0"/>
      <w:marRight w:val="0"/>
      <w:marTop w:val="0"/>
      <w:marBottom w:val="0"/>
      <w:divBdr>
        <w:top w:val="none" w:sz="0" w:space="0" w:color="auto"/>
        <w:left w:val="none" w:sz="0" w:space="0" w:color="auto"/>
        <w:bottom w:val="none" w:sz="0" w:space="0" w:color="auto"/>
        <w:right w:val="none" w:sz="0" w:space="0" w:color="auto"/>
      </w:divBdr>
    </w:div>
    <w:div w:id="349993424">
      <w:bodyDiv w:val="1"/>
      <w:marLeft w:val="0"/>
      <w:marRight w:val="0"/>
      <w:marTop w:val="0"/>
      <w:marBottom w:val="0"/>
      <w:divBdr>
        <w:top w:val="none" w:sz="0" w:space="0" w:color="auto"/>
        <w:left w:val="none" w:sz="0" w:space="0" w:color="auto"/>
        <w:bottom w:val="none" w:sz="0" w:space="0" w:color="auto"/>
        <w:right w:val="none" w:sz="0" w:space="0" w:color="auto"/>
      </w:divBdr>
    </w:div>
    <w:div w:id="351230951">
      <w:bodyDiv w:val="1"/>
      <w:marLeft w:val="0"/>
      <w:marRight w:val="0"/>
      <w:marTop w:val="0"/>
      <w:marBottom w:val="0"/>
      <w:divBdr>
        <w:top w:val="none" w:sz="0" w:space="0" w:color="auto"/>
        <w:left w:val="none" w:sz="0" w:space="0" w:color="auto"/>
        <w:bottom w:val="none" w:sz="0" w:space="0" w:color="auto"/>
        <w:right w:val="none" w:sz="0" w:space="0" w:color="auto"/>
      </w:divBdr>
    </w:div>
    <w:div w:id="351689501">
      <w:bodyDiv w:val="1"/>
      <w:marLeft w:val="0"/>
      <w:marRight w:val="0"/>
      <w:marTop w:val="0"/>
      <w:marBottom w:val="0"/>
      <w:divBdr>
        <w:top w:val="none" w:sz="0" w:space="0" w:color="auto"/>
        <w:left w:val="none" w:sz="0" w:space="0" w:color="auto"/>
        <w:bottom w:val="none" w:sz="0" w:space="0" w:color="auto"/>
        <w:right w:val="none" w:sz="0" w:space="0" w:color="auto"/>
      </w:divBdr>
    </w:div>
    <w:div w:id="351879598">
      <w:bodyDiv w:val="1"/>
      <w:marLeft w:val="0"/>
      <w:marRight w:val="0"/>
      <w:marTop w:val="0"/>
      <w:marBottom w:val="0"/>
      <w:divBdr>
        <w:top w:val="none" w:sz="0" w:space="0" w:color="auto"/>
        <w:left w:val="none" w:sz="0" w:space="0" w:color="auto"/>
        <w:bottom w:val="none" w:sz="0" w:space="0" w:color="auto"/>
        <w:right w:val="none" w:sz="0" w:space="0" w:color="auto"/>
      </w:divBdr>
    </w:div>
    <w:div w:id="355615031">
      <w:bodyDiv w:val="1"/>
      <w:marLeft w:val="0"/>
      <w:marRight w:val="0"/>
      <w:marTop w:val="0"/>
      <w:marBottom w:val="0"/>
      <w:divBdr>
        <w:top w:val="none" w:sz="0" w:space="0" w:color="auto"/>
        <w:left w:val="none" w:sz="0" w:space="0" w:color="auto"/>
        <w:bottom w:val="none" w:sz="0" w:space="0" w:color="auto"/>
        <w:right w:val="none" w:sz="0" w:space="0" w:color="auto"/>
      </w:divBdr>
    </w:div>
    <w:div w:id="355935066">
      <w:bodyDiv w:val="1"/>
      <w:marLeft w:val="0"/>
      <w:marRight w:val="0"/>
      <w:marTop w:val="0"/>
      <w:marBottom w:val="0"/>
      <w:divBdr>
        <w:top w:val="none" w:sz="0" w:space="0" w:color="auto"/>
        <w:left w:val="none" w:sz="0" w:space="0" w:color="auto"/>
        <w:bottom w:val="none" w:sz="0" w:space="0" w:color="auto"/>
        <w:right w:val="none" w:sz="0" w:space="0" w:color="auto"/>
      </w:divBdr>
    </w:div>
    <w:div w:id="357778501">
      <w:bodyDiv w:val="1"/>
      <w:marLeft w:val="0"/>
      <w:marRight w:val="0"/>
      <w:marTop w:val="0"/>
      <w:marBottom w:val="0"/>
      <w:divBdr>
        <w:top w:val="none" w:sz="0" w:space="0" w:color="auto"/>
        <w:left w:val="none" w:sz="0" w:space="0" w:color="auto"/>
        <w:bottom w:val="none" w:sz="0" w:space="0" w:color="auto"/>
        <w:right w:val="none" w:sz="0" w:space="0" w:color="auto"/>
      </w:divBdr>
    </w:div>
    <w:div w:id="358775170">
      <w:bodyDiv w:val="1"/>
      <w:marLeft w:val="0"/>
      <w:marRight w:val="0"/>
      <w:marTop w:val="0"/>
      <w:marBottom w:val="0"/>
      <w:divBdr>
        <w:top w:val="none" w:sz="0" w:space="0" w:color="auto"/>
        <w:left w:val="none" w:sz="0" w:space="0" w:color="auto"/>
        <w:bottom w:val="none" w:sz="0" w:space="0" w:color="auto"/>
        <w:right w:val="none" w:sz="0" w:space="0" w:color="auto"/>
      </w:divBdr>
    </w:div>
    <w:div w:id="359016990">
      <w:bodyDiv w:val="1"/>
      <w:marLeft w:val="0"/>
      <w:marRight w:val="0"/>
      <w:marTop w:val="0"/>
      <w:marBottom w:val="0"/>
      <w:divBdr>
        <w:top w:val="none" w:sz="0" w:space="0" w:color="auto"/>
        <w:left w:val="none" w:sz="0" w:space="0" w:color="auto"/>
        <w:bottom w:val="none" w:sz="0" w:space="0" w:color="auto"/>
        <w:right w:val="none" w:sz="0" w:space="0" w:color="auto"/>
      </w:divBdr>
    </w:div>
    <w:div w:id="359282572">
      <w:bodyDiv w:val="1"/>
      <w:marLeft w:val="0"/>
      <w:marRight w:val="0"/>
      <w:marTop w:val="0"/>
      <w:marBottom w:val="0"/>
      <w:divBdr>
        <w:top w:val="none" w:sz="0" w:space="0" w:color="auto"/>
        <w:left w:val="none" w:sz="0" w:space="0" w:color="auto"/>
        <w:bottom w:val="none" w:sz="0" w:space="0" w:color="auto"/>
        <w:right w:val="none" w:sz="0" w:space="0" w:color="auto"/>
      </w:divBdr>
    </w:div>
    <w:div w:id="359471385">
      <w:bodyDiv w:val="1"/>
      <w:marLeft w:val="0"/>
      <w:marRight w:val="0"/>
      <w:marTop w:val="0"/>
      <w:marBottom w:val="0"/>
      <w:divBdr>
        <w:top w:val="none" w:sz="0" w:space="0" w:color="auto"/>
        <w:left w:val="none" w:sz="0" w:space="0" w:color="auto"/>
        <w:bottom w:val="none" w:sz="0" w:space="0" w:color="auto"/>
        <w:right w:val="none" w:sz="0" w:space="0" w:color="auto"/>
      </w:divBdr>
    </w:div>
    <w:div w:id="360595699">
      <w:bodyDiv w:val="1"/>
      <w:marLeft w:val="0"/>
      <w:marRight w:val="0"/>
      <w:marTop w:val="0"/>
      <w:marBottom w:val="0"/>
      <w:divBdr>
        <w:top w:val="none" w:sz="0" w:space="0" w:color="auto"/>
        <w:left w:val="none" w:sz="0" w:space="0" w:color="auto"/>
        <w:bottom w:val="none" w:sz="0" w:space="0" w:color="auto"/>
        <w:right w:val="none" w:sz="0" w:space="0" w:color="auto"/>
      </w:divBdr>
    </w:div>
    <w:div w:id="360711516">
      <w:bodyDiv w:val="1"/>
      <w:marLeft w:val="0"/>
      <w:marRight w:val="0"/>
      <w:marTop w:val="0"/>
      <w:marBottom w:val="0"/>
      <w:divBdr>
        <w:top w:val="none" w:sz="0" w:space="0" w:color="auto"/>
        <w:left w:val="none" w:sz="0" w:space="0" w:color="auto"/>
        <w:bottom w:val="none" w:sz="0" w:space="0" w:color="auto"/>
        <w:right w:val="none" w:sz="0" w:space="0" w:color="auto"/>
      </w:divBdr>
    </w:div>
    <w:div w:id="360859072">
      <w:bodyDiv w:val="1"/>
      <w:marLeft w:val="0"/>
      <w:marRight w:val="0"/>
      <w:marTop w:val="0"/>
      <w:marBottom w:val="0"/>
      <w:divBdr>
        <w:top w:val="none" w:sz="0" w:space="0" w:color="auto"/>
        <w:left w:val="none" w:sz="0" w:space="0" w:color="auto"/>
        <w:bottom w:val="none" w:sz="0" w:space="0" w:color="auto"/>
        <w:right w:val="none" w:sz="0" w:space="0" w:color="auto"/>
      </w:divBdr>
    </w:div>
    <w:div w:id="361131627">
      <w:bodyDiv w:val="1"/>
      <w:marLeft w:val="0"/>
      <w:marRight w:val="0"/>
      <w:marTop w:val="0"/>
      <w:marBottom w:val="0"/>
      <w:divBdr>
        <w:top w:val="none" w:sz="0" w:space="0" w:color="auto"/>
        <w:left w:val="none" w:sz="0" w:space="0" w:color="auto"/>
        <w:bottom w:val="none" w:sz="0" w:space="0" w:color="auto"/>
        <w:right w:val="none" w:sz="0" w:space="0" w:color="auto"/>
      </w:divBdr>
    </w:div>
    <w:div w:id="361322416">
      <w:bodyDiv w:val="1"/>
      <w:marLeft w:val="0"/>
      <w:marRight w:val="0"/>
      <w:marTop w:val="0"/>
      <w:marBottom w:val="0"/>
      <w:divBdr>
        <w:top w:val="none" w:sz="0" w:space="0" w:color="auto"/>
        <w:left w:val="none" w:sz="0" w:space="0" w:color="auto"/>
        <w:bottom w:val="none" w:sz="0" w:space="0" w:color="auto"/>
        <w:right w:val="none" w:sz="0" w:space="0" w:color="auto"/>
      </w:divBdr>
    </w:div>
    <w:div w:id="362286555">
      <w:bodyDiv w:val="1"/>
      <w:marLeft w:val="0"/>
      <w:marRight w:val="0"/>
      <w:marTop w:val="0"/>
      <w:marBottom w:val="0"/>
      <w:divBdr>
        <w:top w:val="none" w:sz="0" w:space="0" w:color="auto"/>
        <w:left w:val="none" w:sz="0" w:space="0" w:color="auto"/>
        <w:bottom w:val="none" w:sz="0" w:space="0" w:color="auto"/>
        <w:right w:val="none" w:sz="0" w:space="0" w:color="auto"/>
      </w:divBdr>
    </w:div>
    <w:div w:id="362288401">
      <w:bodyDiv w:val="1"/>
      <w:marLeft w:val="0"/>
      <w:marRight w:val="0"/>
      <w:marTop w:val="0"/>
      <w:marBottom w:val="0"/>
      <w:divBdr>
        <w:top w:val="none" w:sz="0" w:space="0" w:color="auto"/>
        <w:left w:val="none" w:sz="0" w:space="0" w:color="auto"/>
        <w:bottom w:val="none" w:sz="0" w:space="0" w:color="auto"/>
        <w:right w:val="none" w:sz="0" w:space="0" w:color="auto"/>
      </w:divBdr>
    </w:div>
    <w:div w:id="363557955">
      <w:bodyDiv w:val="1"/>
      <w:marLeft w:val="0"/>
      <w:marRight w:val="0"/>
      <w:marTop w:val="0"/>
      <w:marBottom w:val="0"/>
      <w:divBdr>
        <w:top w:val="none" w:sz="0" w:space="0" w:color="auto"/>
        <w:left w:val="none" w:sz="0" w:space="0" w:color="auto"/>
        <w:bottom w:val="none" w:sz="0" w:space="0" w:color="auto"/>
        <w:right w:val="none" w:sz="0" w:space="0" w:color="auto"/>
      </w:divBdr>
    </w:div>
    <w:div w:id="363988754">
      <w:bodyDiv w:val="1"/>
      <w:marLeft w:val="0"/>
      <w:marRight w:val="0"/>
      <w:marTop w:val="0"/>
      <w:marBottom w:val="0"/>
      <w:divBdr>
        <w:top w:val="none" w:sz="0" w:space="0" w:color="auto"/>
        <w:left w:val="none" w:sz="0" w:space="0" w:color="auto"/>
        <w:bottom w:val="none" w:sz="0" w:space="0" w:color="auto"/>
        <w:right w:val="none" w:sz="0" w:space="0" w:color="auto"/>
      </w:divBdr>
    </w:div>
    <w:div w:id="364061780">
      <w:bodyDiv w:val="1"/>
      <w:marLeft w:val="0"/>
      <w:marRight w:val="0"/>
      <w:marTop w:val="0"/>
      <w:marBottom w:val="0"/>
      <w:divBdr>
        <w:top w:val="none" w:sz="0" w:space="0" w:color="auto"/>
        <w:left w:val="none" w:sz="0" w:space="0" w:color="auto"/>
        <w:bottom w:val="none" w:sz="0" w:space="0" w:color="auto"/>
        <w:right w:val="none" w:sz="0" w:space="0" w:color="auto"/>
      </w:divBdr>
    </w:div>
    <w:div w:id="365181167">
      <w:bodyDiv w:val="1"/>
      <w:marLeft w:val="0"/>
      <w:marRight w:val="0"/>
      <w:marTop w:val="0"/>
      <w:marBottom w:val="0"/>
      <w:divBdr>
        <w:top w:val="none" w:sz="0" w:space="0" w:color="auto"/>
        <w:left w:val="none" w:sz="0" w:space="0" w:color="auto"/>
        <w:bottom w:val="none" w:sz="0" w:space="0" w:color="auto"/>
        <w:right w:val="none" w:sz="0" w:space="0" w:color="auto"/>
      </w:divBdr>
    </w:div>
    <w:div w:id="366028661">
      <w:bodyDiv w:val="1"/>
      <w:marLeft w:val="0"/>
      <w:marRight w:val="0"/>
      <w:marTop w:val="0"/>
      <w:marBottom w:val="0"/>
      <w:divBdr>
        <w:top w:val="none" w:sz="0" w:space="0" w:color="auto"/>
        <w:left w:val="none" w:sz="0" w:space="0" w:color="auto"/>
        <w:bottom w:val="none" w:sz="0" w:space="0" w:color="auto"/>
        <w:right w:val="none" w:sz="0" w:space="0" w:color="auto"/>
      </w:divBdr>
    </w:div>
    <w:div w:id="366102411">
      <w:bodyDiv w:val="1"/>
      <w:marLeft w:val="0"/>
      <w:marRight w:val="0"/>
      <w:marTop w:val="0"/>
      <w:marBottom w:val="0"/>
      <w:divBdr>
        <w:top w:val="none" w:sz="0" w:space="0" w:color="auto"/>
        <w:left w:val="none" w:sz="0" w:space="0" w:color="auto"/>
        <w:bottom w:val="none" w:sz="0" w:space="0" w:color="auto"/>
        <w:right w:val="none" w:sz="0" w:space="0" w:color="auto"/>
      </w:divBdr>
    </w:div>
    <w:div w:id="366106876">
      <w:bodyDiv w:val="1"/>
      <w:marLeft w:val="0"/>
      <w:marRight w:val="0"/>
      <w:marTop w:val="0"/>
      <w:marBottom w:val="0"/>
      <w:divBdr>
        <w:top w:val="none" w:sz="0" w:space="0" w:color="auto"/>
        <w:left w:val="none" w:sz="0" w:space="0" w:color="auto"/>
        <w:bottom w:val="none" w:sz="0" w:space="0" w:color="auto"/>
        <w:right w:val="none" w:sz="0" w:space="0" w:color="auto"/>
      </w:divBdr>
    </w:div>
    <w:div w:id="366376437">
      <w:bodyDiv w:val="1"/>
      <w:marLeft w:val="0"/>
      <w:marRight w:val="0"/>
      <w:marTop w:val="0"/>
      <w:marBottom w:val="0"/>
      <w:divBdr>
        <w:top w:val="none" w:sz="0" w:space="0" w:color="auto"/>
        <w:left w:val="none" w:sz="0" w:space="0" w:color="auto"/>
        <w:bottom w:val="none" w:sz="0" w:space="0" w:color="auto"/>
        <w:right w:val="none" w:sz="0" w:space="0" w:color="auto"/>
      </w:divBdr>
    </w:div>
    <w:div w:id="368459116">
      <w:bodyDiv w:val="1"/>
      <w:marLeft w:val="0"/>
      <w:marRight w:val="0"/>
      <w:marTop w:val="0"/>
      <w:marBottom w:val="0"/>
      <w:divBdr>
        <w:top w:val="none" w:sz="0" w:space="0" w:color="auto"/>
        <w:left w:val="none" w:sz="0" w:space="0" w:color="auto"/>
        <w:bottom w:val="none" w:sz="0" w:space="0" w:color="auto"/>
        <w:right w:val="none" w:sz="0" w:space="0" w:color="auto"/>
      </w:divBdr>
    </w:div>
    <w:div w:id="369233201">
      <w:bodyDiv w:val="1"/>
      <w:marLeft w:val="0"/>
      <w:marRight w:val="0"/>
      <w:marTop w:val="0"/>
      <w:marBottom w:val="0"/>
      <w:divBdr>
        <w:top w:val="none" w:sz="0" w:space="0" w:color="auto"/>
        <w:left w:val="none" w:sz="0" w:space="0" w:color="auto"/>
        <w:bottom w:val="none" w:sz="0" w:space="0" w:color="auto"/>
        <w:right w:val="none" w:sz="0" w:space="0" w:color="auto"/>
      </w:divBdr>
    </w:div>
    <w:div w:id="369578277">
      <w:bodyDiv w:val="1"/>
      <w:marLeft w:val="0"/>
      <w:marRight w:val="0"/>
      <w:marTop w:val="0"/>
      <w:marBottom w:val="0"/>
      <w:divBdr>
        <w:top w:val="none" w:sz="0" w:space="0" w:color="auto"/>
        <w:left w:val="none" w:sz="0" w:space="0" w:color="auto"/>
        <w:bottom w:val="none" w:sz="0" w:space="0" w:color="auto"/>
        <w:right w:val="none" w:sz="0" w:space="0" w:color="auto"/>
      </w:divBdr>
    </w:div>
    <w:div w:id="371269770">
      <w:bodyDiv w:val="1"/>
      <w:marLeft w:val="0"/>
      <w:marRight w:val="0"/>
      <w:marTop w:val="0"/>
      <w:marBottom w:val="0"/>
      <w:divBdr>
        <w:top w:val="none" w:sz="0" w:space="0" w:color="auto"/>
        <w:left w:val="none" w:sz="0" w:space="0" w:color="auto"/>
        <w:bottom w:val="none" w:sz="0" w:space="0" w:color="auto"/>
        <w:right w:val="none" w:sz="0" w:space="0" w:color="auto"/>
      </w:divBdr>
    </w:div>
    <w:div w:id="372118056">
      <w:bodyDiv w:val="1"/>
      <w:marLeft w:val="0"/>
      <w:marRight w:val="0"/>
      <w:marTop w:val="0"/>
      <w:marBottom w:val="0"/>
      <w:divBdr>
        <w:top w:val="none" w:sz="0" w:space="0" w:color="auto"/>
        <w:left w:val="none" w:sz="0" w:space="0" w:color="auto"/>
        <w:bottom w:val="none" w:sz="0" w:space="0" w:color="auto"/>
        <w:right w:val="none" w:sz="0" w:space="0" w:color="auto"/>
      </w:divBdr>
    </w:div>
    <w:div w:id="372193232">
      <w:bodyDiv w:val="1"/>
      <w:marLeft w:val="0"/>
      <w:marRight w:val="0"/>
      <w:marTop w:val="0"/>
      <w:marBottom w:val="0"/>
      <w:divBdr>
        <w:top w:val="none" w:sz="0" w:space="0" w:color="auto"/>
        <w:left w:val="none" w:sz="0" w:space="0" w:color="auto"/>
        <w:bottom w:val="none" w:sz="0" w:space="0" w:color="auto"/>
        <w:right w:val="none" w:sz="0" w:space="0" w:color="auto"/>
      </w:divBdr>
    </w:div>
    <w:div w:id="376128054">
      <w:bodyDiv w:val="1"/>
      <w:marLeft w:val="0"/>
      <w:marRight w:val="0"/>
      <w:marTop w:val="0"/>
      <w:marBottom w:val="0"/>
      <w:divBdr>
        <w:top w:val="none" w:sz="0" w:space="0" w:color="auto"/>
        <w:left w:val="none" w:sz="0" w:space="0" w:color="auto"/>
        <w:bottom w:val="none" w:sz="0" w:space="0" w:color="auto"/>
        <w:right w:val="none" w:sz="0" w:space="0" w:color="auto"/>
      </w:divBdr>
    </w:div>
    <w:div w:id="378212935">
      <w:bodyDiv w:val="1"/>
      <w:marLeft w:val="0"/>
      <w:marRight w:val="0"/>
      <w:marTop w:val="0"/>
      <w:marBottom w:val="0"/>
      <w:divBdr>
        <w:top w:val="none" w:sz="0" w:space="0" w:color="auto"/>
        <w:left w:val="none" w:sz="0" w:space="0" w:color="auto"/>
        <w:bottom w:val="none" w:sz="0" w:space="0" w:color="auto"/>
        <w:right w:val="none" w:sz="0" w:space="0" w:color="auto"/>
      </w:divBdr>
    </w:div>
    <w:div w:id="378356893">
      <w:bodyDiv w:val="1"/>
      <w:marLeft w:val="0"/>
      <w:marRight w:val="0"/>
      <w:marTop w:val="0"/>
      <w:marBottom w:val="0"/>
      <w:divBdr>
        <w:top w:val="none" w:sz="0" w:space="0" w:color="auto"/>
        <w:left w:val="none" w:sz="0" w:space="0" w:color="auto"/>
        <w:bottom w:val="none" w:sz="0" w:space="0" w:color="auto"/>
        <w:right w:val="none" w:sz="0" w:space="0" w:color="auto"/>
      </w:divBdr>
    </w:div>
    <w:div w:id="379287045">
      <w:bodyDiv w:val="1"/>
      <w:marLeft w:val="0"/>
      <w:marRight w:val="0"/>
      <w:marTop w:val="0"/>
      <w:marBottom w:val="0"/>
      <w:divBdr>
        <w:top w:val="none" w:sz="0" w:space="0" w:color="auto"/>
        <w:left w:val="none" w:sz="0" w:space="0" w:color="auto"/>
        <w:bottom w:val="none" w:sz="0" w:space="0" w:color="auto"/>
        <w:right w:val="none" w:sz="0" w:space="0" w:color="auto"/>
      </w:divBdr>
    </w:div>
    <w:div w:id="380980143">
      <w:bodyDiv w:val="1"/>
      <w:marLeft w:val="0"/>
      <w:marRight w:val="0"/>
      <w:marTop w:val="0"/>
      <w:marBottom w:val="0"/>
      <w:divBdr>
        <w:top w:val="none" w:sz="0" w:space="0" w:color="auto"/>
        <w:left w:val="none" w:sz="0" w:space="0" w:color="auto"/>
        <w:bottom w:val="none" w:sz="0" w:space="0" w:color="auto"/>
        <w:right w:val="none" w:sz="0" w:space="0" w:color="auto"/>
      </w:divBdr>
    </w:div>
    <w:div w:id="382600007">
      <w:bodyDiv w:val="1"/>
      <w:marLeft w:val="0"/>
      <w:marRight w:val="0"/>
      <w:marTop w:val="0"/>
      <w:marBottom w:val="0"/>
      <w:divBdr>
        <w:top w:val="none" w:sz="0" w:space="0" w:color="auto"/>
        <w:left w:val="none" w:sz="0" w:space="0" w:color="auto"/>
        <w:bottom w:val="none" w:sz="0" w:space="0" w:color="auto"/>
        <w:right w:val="none" w:sz="0" w:space="0" w:color="auto"/>
      </w:divBdr>
    </w:div>
    <w:div w:id="382604111">
      <w:bodyDiv w:val="1"/>
      <w:marLeft w:val="0"/>
      <w:marRight w:val="0"/>
      <w:marTop w:val="0"/>
      <w:marBottom w:val="0"/>
      <w:divBdr>
        <w:top w:val="none" w:sz="0" w:space="0" w:color="auto"/>
        <w:left w:val="none" w:sz="0" w:space="0" w:color="auto"/>
        <w:bottom w:val="none" w:sz="0" w:space="0" w:color="auto"/>
        <w:right w:val="none" w:sz="0" w:space="0" w:color="auto"/>
      </w:divBdr>
    </w:div>
    <w:div w:id="385225115">
      <w:bodyDiv w:val="1"/>
      <w:marLeft w:val="0"/>
      <w:marRight w:val="0"/>
      <w:marTop w:val="0"/>
      <w:marBottom w:val="0"/>
      <w:divBdr>
        <w:top w:val="none" w:sz="0" w:space="0" w:color="auto"/>
        <w:left w:val="none" w:sz="0" w:space="0" w:color="auto"/>
        <w:bottom w:val="none" w:sz="0" w:space="0" w:color="auto"/>
        <w:right w:val="none" w:sz="0" w:space="0" w:color="auto"/>
      </w:divBdr>
    </w:div>
    <w:div w:id="387001865">
      <w:bodyDiv w:val="1"/>
      <w:marLeft w:val="0"/>
      <w:marRight w:val="0"/>
      <w:marTop w:val="0"/>
      <w:marBottom w:val="0"/>
      <w:divBdr>
        <w:top w:val="none" w:sz="0" w:space="0" w:color="auto"/>
        <w:left w:val="none" w:sz="0" w:space="0" w:color="auto"/>
        <w:bottom w:val="none" w:sz="0" w:space="0" w:color="auto"/>
        <w:right w:val="none" w:sz="0" w:space="0" w:color="auto"/>
      </w:divBdr>
    </w:div>
    <w:div w:id="388265485">
      <w:bodyDiv w:val="1"/>
      <w:marLeft w:val="0"/>
      <w:marRight w:val="0"/>
      <w:marTop w:val="0"/>
      <w:marBottom w:val="0"/>
      <w:divBdr>
        <w:top w:val="none" w:sz="0" w:space="0" w:color="auto"/>
        <w:left w:val="none" w:sz="0" w:space="0" w:color="auto"/>
        <w:bottom w:val="none" w:sz="0" w:space="0" w:color="auto"/>
        <w:right w:val="none" w:sz="0" w:space="0" w:color="auto"/>
      </w:divBdr>
    </w:div>
    <w:div w:id="388267846">
      <w:bodyDiv w:val="1"/>
      <w:marLeft w:val="0"/>
      <w:marRight w:val="0"/>
      <w:marTop w:val="0"/>
      <w:marBottom w:val="0"/>
      <w:divBdr>
        <w:top w:val="none" w:sz="0" w:space="0" w:color="auto"/>
        <w:left w:val="none" w:sz="0" w:space="0" w:color="auto"/>
        <w:bottom w:val="none" w:sz="0" w:space="0" w:color="auto"/>
        <w:right w:val="none" w:sz="0" w:space="0" w:color="auto"/>
      </w:divBdr>
    </w:div>
    <w:div w:id="389352868">
      <w:bodyDiv w:val="1"/>
      <w:marLeft w:val="0"/>
      <w:marRight w:val="0"/>
      <w:marTop w:val="0"/>
      <w:marBottom w:val="0"/>
      <w:divBdr>
        <w:top w:val="none" w:sz="0" w:space="0" w:color="auto"/>
        <w:left w:val="none" w:sz="0" w:space="0" w:color="auto"/>
        <w:bottom w:val="none" w:sz="0" w:space="0" w:color="auto"/>
        <w:right w:val="none" w:sz="0" w:space="0" w:color="auto"/>
      </w:divBdr>
    </w:div>
    <w:div w:id="389571267">
      <w:bodyDiv w:val="1"/>
      <w:marLeft w:val="0"/>
      <w:marRight w:val="0"/>
      <w:marTop w:val="0"/>
      <w:marBottom w:val="0"/>
      <w:divBdr>
        <w:top w:val="none" w:sz="0" w:space="0" w:color="auto"/>
        <w:left w:val="none" w:sz="0" w:space="0" w:color="auto"/>
        <w:bottom w:val="none" w:sz="0" w:space="0" w:color="auto"/>
        <w:right w:val="none" w:sz="0" w:space="0" w:color="auto"/>
      </w:divBdr>
    </w:div>
    <w:div w:id="390813648">
      <w:bodyDiv w:val="1"/>
      <w:marLeft w:val="0"/>
      <w:marRight w:val="0"/>
      <w:marTop w:val="0"/>
      <w:marBottom w:val="0"/>
      <w:divBdr>
        <w:top w:val="none" w:sz="0" w:space="0" w:color="auto"/>
        <w:left w:val="none" w:sz="0" w:space="0" w:color="auto"/>
        <w:bottom w:val="none" w:sz="0" w:space="0" w:color="auto"/>
        <w:right w:val="none" w:sz="0" w:space="0" w:color="auto"/>
      </w:divBdr>
    </w:div>
    <w:div w:id="391083565">
      <w:bodyDiv w:val="1"/>
      <w:marLeft w:val="0"/>
      <w:marRight w:val="0"/>
      <w:marTop w:val="0"/>
      <w:marBottom w:val="0"/>
      <w:divBdr>
        <w:top w:val="none" w:sz="0" w:space="0" w:color="auto"/>
        <w:left w:val="none" w:sz="0" w:space="0" w:color="auto"/>
        <w:bottom w:val="none" w:sz="0" w:space="0" w:color="auto"/>
        <w:right w:val="none" w:sz="0" w:space="0" w:color="auto"/>
      </w:divBdr>
    </w:div>
    <w:div w:id="393432348">
      <w:bodyDiv w:val="1"/>
      <w:marLeft w:val="0"/>
      <w:marRight w:val="0"/>
      <w:marTop w:val="0"/>
      <w:marBottom w:val="0"/>
      <w:divBdr>
        <w:top w:val="none" w:sz="0" w:space="0" w:color="auto"/>
        <w:left w:val="none" w:sz="0" w:space="0" w:color="auto"/>
        <w:bottom w:val="none" w:sz="0" w:space="0" w:color="auto"/>
        <w:right w:val="none" w:sz="0" w:space="0" w:color="auto"/>
      </w:divBdr>
    </w:div>
    <w:div w:id="394203223">
      <w:bodyDiv w:val="1"/>
      <w:marLeft w:val="0"/>
      <w:marRight w:val="0"/>
      <w:marTop w:val="0"/>
      <w:marBottom w:val="0"/>
      <w:divBdr>
        <w:top w:val="none" w:sz="0" w:space="0" w:color="auto"/>
        <w:left w:val="none" w:sz="0" w:space="0" w:color="auto"/>
        <w:bottom w:val="none" w:sz="0" w:space="0" w:color="auto"/>
        <w:right w:val="none" w:sz="0" w:space="0" w:color="auto"/>
      </w:divBdr>
    </w:div>
    <w:div w:id="394210149">
      <w:bodyDiv w:val="1"/>
      <w:marLeft w:val="0"/>
      <w:marRight w:val="0"/>
      <w:marTop w:val="0"/>
      <w:marBottom w:val="0"/>
      <w:divBdr>
        <w:top w:val="none" w:sz="0" w:space="0" w:color="auto"/>
        <w:left w:val="none" w:sz="0" w:space="0" w:color="auto"/>
        <w:bottom w:val="none" w:sz="0" w:space="0" w:color="auto"/>
        <w:right w:val="none" w:sz="0" w:space="0" w:color="auto"/>
      </w:divBdr>
    </w:div>
    <w:div w:id="395014625">
      <w:bodyDiv w:val="1"/>
      <w:marLeft w:val="0"/>
      <w:marRight w:val="0"/>
      <w:marTop w:val="0"/>
      <w:marBottom w:val="0"/>
      <w:divBdr>
        <w:top w:val="none" w:sz="0" w:space="0" w:color="auto"/>
        <w:left w:val="none" w:sz="0" w:space="0" w:color="auto"/>
        <w:bottom w:val="none" w:sz="0" w:space="0" w:color="auto"/>
        <w:right w:val="none" w:sz="0" w:space="0" w:color="auto"/>
      </w:divBdr>
    </w:div>
    <w:div w:id="395320732">
      <w:bodyDiv w:val="1"/>
      <w:marLeft w:val="0"/>
      <w:marRight w:val="0"/>
      <w:marTop w:val="0"/>
      <w:marBottom w:val="0"/>
      <w:divBdr>
        <w:top w:val="none" w:sz="0" w:space="0" w:color="auto"/>
        <w:left w:val="none" w:sz="0" w:space="0" w:color="auto"/>
        <w:bottom w:val="none" w:sz="0" w:space="0" w:color="auto"/>
        <w:right w:val="none" w:sz="0" w:space="0" w:color="auto"/>
      </w:divBdr>
    </w:div>
    <w:div w:id="395665889">
      <w:bodyDiv w:val="1"/>
      <w:marLeft w:val="0"/>
      <w:marRight w:val="0"/>
      <w:marTop w:val="0"/>
      <w:marBottom w:val="0"/>
      <w:divBdr>
        <w:top w:val="none" w:sz="0" w:space="0" w:color="auto"/>
        <w:left w:val="none" w:sz="0" w:space="0" w:color="auto"/>
        <w:bottom w:val="none" w:sz="0" w:space="0" w:color="auto"/>
        <w:right w:val="none" w:sz="0" w:space="0" w:color="auto"/>
      </w:divBdr>
    </w:div>
    <w:div w:id="398788062">
      <w:bodyDiv w:val="1"/>
      <w:marLeft w:val="0"/>
      <w:marRight w:val="0"/>
      <w:marTop w:val="0"/>
      <w:marBottom w:val="0"/>
      <w:divBdr>
        <w:top w:val="none" w:sz="0" w:space="0" w:color="auto"/>
        <w:left w:val="none" w:sz="0" w:space="0" w:color="auto"/>
        <w:bottom w:val="none" w:sz="0" w:space="0" w:color="auto"/>
        <w:right w:val="none" w:sz="0" w:space="0" w:color="auto"/>
      </w:divBdr>
    </w:div>
    <w:div w:id="398939382">
      <w:bodyDiv w:val="1"/>
      <w:marLeft w:val="0"/>
      <w:marRight w:val="0"/>
      <w:marTop w:val="0"/>
      <w:marBottom w:val="0"/>
      <w:divBdr>
        <w:top w:val="none" w:sz="0" w:space="0" w:color="auto"/>
        <w:left w:val="none" w:sz="0" w:space="0" w:color="auto"/>
        <w:bottom w:val="none" w:sz="0" w:space="0" w:color="auto"/>
        <w:right w:val="none" w:sz="0" w:space="0" w:color="auto"/>
      </w:divBdr>
    </w:div>
    <w:div w:id="399523187">
      <w:bodyDiv w:val="1"/>
      <w:marLeft w:val="0"/>
      <w:marRight w:val="0"/>
      <w:marTop w:val="0"/>
      <w:marBottom w:val="0"/>
      <w:divBdr>
        <w:top w:val="none" w:sz="0" w:space="0" w:color="auto"/>
        <w:left w:val="none" w:sz="0" w:space="0" w:color="auto"/>
        <w:bottom w:val="none" w:sz="0" w:space="0" w:color="auto"/>
        <w:right w:val="none" w:sz="0" w:space="0" w:color="auto"/>
      </w:divBdr>
    </w:div>
    <w:div w:id="400911155">
      <w:bodyDiv w:val="1"/>
      <w:marLeft w:val="0"/>
      <w:marRight w:val="0"/>
      <w:marTop w:val="0"/>
      <w:marBottom w:val="0"/>
      <w:divBdr>
        <w:top w:val="none" w:sz="0" w:space="0" w:color="auto"/>
        <w:left w:val="none" w:sz="0" w:space="0" w:color="auto"/>
        <w:bottom w:val="none" w:sz="0" w:space="0" w:color="auto"/>
        <w:right w:val="none" w:sz="0" w:space="0" w:color="auto"/>
      </w:divBdr>
    </w:div>
    <w:div w:id="401148929">
      <w:bodyDiv w:val="1"/>
      <w:marLeft w:val="0"/>
      <w:marRight w:val="0"/>
      <w:marTop w:val="0"/>
      <w:marBottom w:val="0"/>
      <w:divBdr>
        <w:top w:val="none" w:sz="0" w:space="0" w:color="auto"/>
        <w:left w:val="none" w:sz="0" w:space="0" w:color="auto"/>
        <w:bottom w:val="none" w:sz="0" w:space="0" w:color="auto"/>
        <w:right w:val="none" w:sz="0" w:space="0" w:color="auto"/>
      </w:divBdr>
    </w:div>
    <w:div w:id="401219311">
      <w:bodyDiv w:val="1"/>
      <w:marLeft w:val="0"/>
      <w:marRight w:val="0"/>
      <w:marTop w:val="0"/>
      <w:marBottom w:val="0"/>
      <w:divBdr>
        <w:top w:val="none" w:sz="0" w:space="0" w:color="auto"/>
        <w:left w:val="none" w:sz="0" w:space="0" w:color="auto"/>
        <w:bottom w:val="none" w:sz="0" w:space="0" w:color="auto"/>
        <w:right w:val="none" w:sz="0" w:space="0" w:color="auto"/>
      </w:divBdr>
    </w:div>
    <w:div w:id="401871078">
      <w:bodyDiv w:val="1"/>
      <w:marLeft w:val="0"/>
      <w:marRight w:val="0"/>
      <w:marTop w:val="0"/>
      <w:marBottom w:val="0"/>
      <w:divBdr>
        <w:top w:val="none" w:sz="0" w:space="0" w:color="auto"/>
        <w:left w:val="none" w:sz="0" w:space="0" w:color="auto"/>
        <w:bottom w:val="none" w:sz="0" w:space="0" w:color="auto"/>
        <w:right w:val="none" w:sz="0" w:space="0" w:color="auto"/>
      </w:divBdr>
    </w:div>
    <w:div w:id="402262550">
      <w:bodyDiv w:val="1"/>
      <w:marLeft w:val="0"/>
      <w:marRight w:val="0"/>
      <w:marTop w:val="0"/>
      <w:marBottom w:val="0"/>
      <w:divBdr>
        <w:top w:val="none" w:sz="0" w:space="0" w:color="auto"/>
        <w:left w:val="none" w:sz="0" w:space="0" w:color="auto"/>
        <w:bottom w:val="none" w:sz="0" w:space="0" w:color="auto"/>
        <w:right w:val="none" w:sz="0" w:space="0" w:color="auto"/>
      </w:divBdr>
    </w:div>
    <w:div w:id="402332319">
      <w:bodyDiv w:val="1"/>
      <w:marLeft w:val="0"/>
      <w:marRight w:val="0"/>
      <w:marTop w:val="0"/>
      <w:marBottom w:val="0"/>
      <w:divBdr>
        <w:top w:val="none" w:sz="0" w:space="0" w:color="auto"/>
        <w:left w:val="none" w:sz="0" w:space="0" w:color="auto"/>
        <w:bottom w:val="none" w:sz="0" w:space="0" w:color="auto"/>
        <w:right w:val="none" w:sz="0" w:space="0" w:color="auto"/>
      </w:divBdr>
    </w:div>
    <w:div w:id="402338737">
      <w:bodyDiv w:val="1"/>
      <w:marLeft w:val="0"/>
      <w:marRight w:val="0"/>
      <w:marTop w:val="0"/>
      <w:marBottom w:val="0"/>
      <w:divBdr>
        <w:top w:val="none" w:sz="0" w:space="0" w:color="auto"/>
        <w:left w:val="none" w:sz="0" w:space="0" w:color="auto"/>
        <w:bottom w:val="none" w:sz="0" w:space="0" w:color="auto"/>
        <w:right w:val="none" w:sz="0" w:space="0" w:color="auto"/>
      </w:divBdr>
    </w:div>
    <w:div w:id="405225521">
      <w:bodyDiv w:val="1"/>
      <w:marLeft w:val="0"/>
      <w:marRight w:val="0"/>
      <w:marTop w:val="0"/>
      <w:marBottom w:val="0"/>
      <w:divBdr>
        <w:top w:val="none" w:sz="0" w:space="0" w:color="auto"/>
        <w:left w:val="none" w:sz="0" w:space="0" w:color="auto"/>
        <w:bottom w:val="none" w:sz="0" w:space="0" w:color="auto"/>
        <w:right w:val="none" w:sz="0" w:space="0" w:color="auto"/>
      </w:divBdr>
    </w:div>
    <w:div w:id="405538920">
      <w:bodyDiv w:val="1"/>
      <w:marLeft w:val="0"/>
      <w:marRight w:val="0"/>
      <w:marTop w:val="0"/>
      <w:marBottom w:val="0"/>
      <w:divBdr>
        <w:top w:val="none" w:sz="0" w:space="0" w:color="auto"/>
        <w:left w:val="none" w:sz="0" w:space="0" w:color="auto"/>
        <w:bottom w:val="none" w:sz="0" w:space="0" w:color="auto"/>
        <w:right w:val="none" w:sz="0" w:space="0" w:color="auto"/>
      </w:divBdr>
    </w:div>
    <w:div w:id="406654889">
      <w:bodyDiv w:val="1"/>
      <w:marLeft w:val="0"/>
      <w:marRight w:val="0"/>
      <w:marTop w:val="0"/>
      <w:marBottom w:val="0"/>
      <w:divBdr>
        <w:top w:val="none" w:sz="0" w:space="0" w:color="auto"/>
        <w:left w:val="none" w:sz="0" w:space="0" w:color="auto"/>
        <w:bottom w:val="none" w:sz="0" w:space="0" w:color="auto"/>
        <w:right w:val="none" w:sz="0" w:space="0" w:color="auto"/>
      </w:divBdr>
    </w:div>
    <w:div w:id="406659174">
      <w:bodyDiv w:val="1"/>
      <w:marLeft w:val="0"/>
      <w:marRight w:val="0"/>
      <w:marTop w:val="0"/>
      <w:marBottom w:val="0"/>
      <w:divBdr>
        <w:top w:val="none" w:sz="0" w:space="0" w:color="auto"/>
        <w:left w:val="none" w:sz="0" w:space="0" w:color="auto"/>
        <w:bottom w:val="none" w:sz="0" w:space="0" w:color="auto"/>
        <w:right w:val="none" w:sz="0" w:space="0" w:color="auto"/>
      </w:divBdr>
    </w:div>
    <w:div w:id="408187734">
      <w:bodyDiv w:val="1"/>
      <w:marLeft w:val="0"/>
      <w:marRight w:val="0"/>
      <w:marTop w:val="0"/>
      <w:marBottom w:val="0"/>
      <w:divBdr>
        <w:top w:val="none" w:sz="0" w:space="0" w:color="auto"/>
        <w:left w:val="none" w:sz="0" w:space="0" w:color="auto"/>
        <w:bottom w:val="none" w:sz="0" w:space="0" w:color="auto"/>
        <w:right w:val="none" w:sz="0" w:space="0" w:color="auto"/>
      </w:divBdr>
    </w:div>
    <w:div w:id="408693148">
      <w:bodyDiv w:val="1"/>
      <w:marLeft w:val="0"/>
      <w:marRight w:val="0"/>
      <w:marTop w:val="0"/>
      <w:marBottom w:val="0"/>
      <w:divBdr>
        <w:top w:val="none" w:sz="0" w:space="0" w:color="auto"/>
        <w:left w:val="none" w:sz="0" w:space="0" w:color="auto"/>
        <w:bottom w:val="none" w:sz="0" w:space="0" w:color="auto"/>
        <w:right w:val="none" w:sz="0" w:space="0" w:color="auto"/>
      </w:divBdr>
    </w:div>
    <w:div w:id="408844449">
      <w:bodyDiv w:val="1"/>
      <w:marLeft w:val="0"/>
      <w:marRight w:val="0"/>
      <w:marTop w:val="0"/>
      <w:marBottom w:val="0"/>
      <w:divBdr>
        <w:top w:val="none" w:sz="0" w:space="0" w:color="auto"/>
        <w:left w:val="none" w:sz="0" w:space="0" w:color="auto"/>
        <w:bottom w:val="none" w:sz="0" w:space="0" w:color="auto"/>
        <w:right w:val="none" w:sz="0" w:space="0" w:color="auto"/>
      </w:divBdr>
    </w:div>
    <w:div w:id="410391222">
      <w:bodyDiv w:val="1"/>
      <w:marLeft w:val="0"/>
      <w:marRight w:val="0"/>
      <w:marTop w:val="0"/>
      <w:marBottom w:val="0"/>
      <w:divBdr>
        <w:top w:val="none" w:sz="0" w:space="0" w:color="auto"/>
        <w:left w:val="none" w:sz="0" w:space="0" w:color="auto"/>
        <w:bottom w:val="none" w:sz="0" w:space="0" w:color="auto"/>
        <w:right w:val="none" w:sz="0" w:space="0" w:color="auto"/>
      </w:divBdr>
    </w:div>
    <w:div w:id="411389791">
      <w:bodyDiv w:val="1"/>
      <w:marLeft w:val="0"/>
      <w:marRight w:val="0"/>
      <w:marTop w:val="0"/>
      <w:marBottom w:val="0"/>
      <w:divBdr>
        <w:top w:val="none" w:sz="0" w:space="0" w:color="auto"/>
        <w:left w:val="none" w:sz="0" w:space="0" w:color="auto"/>
        <w:bottom w:val="none" w:sz="0" w:space="0" w:color="auto"/>
        <w:right w:val="none" w:sz="0" w:space="0" w:color="auto"/>
      </w:divBdr>
    </w:div>
    <w:div w:id="412363728">
      <w:bodyDiv w:val="1"/>
      <w:marLeft w:val="0"/>
      <w:marRight w:val="0"/>
      <w:marTop w:val="0"/>
      <w:marBottom w:val="0"/>
      <w:divBdr>
        <w:top w:val="none" w:sz="0" w:space="0" w:color="auto"/>
        <w:left w:val="none" w:sz="0" w:space="0" w:color="auto"/>
        <w:bottom w:val="none" w:sz="0" w:space="0" w:color="auto"/>
        <w:right w:val="none" w:sz="0" w:space="0" w:color="auto"/>
      </w:divBdr>
    </w:div>
    <w:div w:id="413236260">
      <w:bodyDiv w:val="1"/>
      <w:marLeft w:val="0"/>
      <w:marRight w:val="0"/>
      <w:marTop w:val="0"/>
      <w:marBottom w:val="0"/>
      <w:divBdr>
        <w:top w:val="none" w:sz="0" w:space="0" w:color="auto"/>
        <w:left w:val="none" w:sz="0" w:space="0" w:color="auto"/>
        <w:bottom w:val="none" w:sz="0" w:space="0" w:color="auto"/>
        <w:right w:val="none" w:sz="0" w:space="0" w:color="auto"/>
      </w:divBdr>
    </w:div>
    <w:div w:id="413548440">
      <w:bodyDiv w:val="1"/>
      <w:marLeft w:val="0"/>
      <w:marRight w:val="0"/>
      <w:marTop w:val="0"/>
      <w:marBottom w:val="0"/>
      <w:divBdr>
        <w:top w:val="none" w:sz="0" w:space="0" w:color="auto"/>
        <w:left w:val="none" w:sz="0" w:space="0" w:color="auto"/>
        <w:bottom w:val="none" w:sz="0" w:space="0" w:color="auto"/>
        <w:right w:val="none" w:sz="0" w:space="0" w:color="auto"/>
      </w:divBdr>
    </w:div>
    <w:div w:id="414321949">
      <w:bodyDiv w:val="1"/>
      <w:marLeft w:val="0"/>
      <w:marRight w:val="0"/>
      <w:marTop w:val="0"/>
      <w:marBottom w:val="0"/>
      <w:divBdr>
        <w:top w:val="none" w:sz="0" w:space="0" w:color="auto"/>
        <w:left w:val="none" w:sz="0" w:space="0" w:color="auto"/>
        <w:bottom w:val="none" w:sz="0" w:space="0" w:color="auto"/>
        <w:right w:val="none" w:sz="0" w:space="0" w:color="auto"/>
      </w:divBdr>
    </w:div>
    <w:div w:id="414597092">
      <w:bodyDiv w:val="1"/>
      <w:marLeft w:val="0"/>
      <w:marRight w:val="0"/>
      <w:marTop w:val="0"/>
      <w:marBottom w:val="0"/>
      <w:divBdr>
        <w:top w:val="none" w:sz="0" w:space="0" w:color="auto"/>
        <w:left w:val="none" w:sz="0" w:space="0" w:color="auto"/>
        <w:bottom w:val="none" w:sz="0" w:space="0" w:color="auto"/>
        <w:right w:val="none" w:sz="0" w:space="0" w:color="auto"/>
      </w:divBdr>
    </w:div>
    <w:div w:id="414983264">
      <w:bodyDiv w:val="1"/>
      <w:marLeft w:val="0"/>
      <w:marRight w:val="0"/>
      <w:marTop w:val="0"/>
      <w:marBottom w:val="0"/>
      <w:divBdr>
        <w:top w:val="none" w:sz="0" w:space="0" w:color="auto"/>
        <w:left w:val="none" w:sz="0" w:space="0" w:color="auto"/>
        <w:bottom w:val="none" w:sz="0" w:space="0" w:color="auto"/>
        <w:right w:val="none" w:sz="0" w:space="0" w:color="auto"/>
      </w:divBdr>
    </w:div>
    <w:div w:id="415059965">
      <w:bodyDiv w:val="1"/>
      <w:marLeft w:val="0"/>
      <w:marRight w:val="0"/>
      <w:marTop w:val="0"/>
      <w:marBottom w:val="0"/>
      <w:divBdr>
        <w:top w:val="none" w:sz="0" w:space="0" w:color="auto"/>
        <w:left w:val="none" w:sz="0" w:space="0" w:color="auto"/>
        <w:bottom w:val="none" w:sz="0" w:space="0" w:color="auto"/>
        <w:right w:val="none" w:sz="0" w:space="0" w:color="auto"/>
      </w:divBdr>
    </w:div>
    <w:div w:id="415592733">
      <w:bodyDiv w:val="1"/>
      <w:marLeft w:val="0"/>
      <w:marRight w:val="0"/>
      <w:marTop w:val="0"/>
      <w:marBottom w:val="0"/>
      <w:divBdr>
        <w:top w:val="none" w:sz="0" w:space="0" w:color="auto"/>
        <w:left w:val="none" w:sz="0" w:space="0" w:color="auto"/>
        <w:bottom w:val="none" w:sz="0" w:space="0" w:color="auto"/>
        <w:right w:val="none" w:sz="0" w:space="0" w:color="auto"/>
      </w:divBdr>
    </w:div>
    <w:div w:id="416561400">
      <w:bodyDiv w:val="1"/>
      <w:marLeft w:val="0"/>
      <w:marRight w:val="0"/>
      <w:marTop w:val="0"/>
      <w:marBottom w:val="0"/>
      <w:divBdr>
        <w:top w:val="none" w:sz="0" w:space="0" w:color="auto"/>
        <w:left w:val="none" w:sz="0" w:space="0" w:color="auto"/>
        <w:bottom w:val="none" w:sz="0" w:space="0" w:color="auto"/>
        <w:right w:val="none" w:sz="0" w:space="0" w:color="auto"/>
      </w:divBdr>
    </w:div>
    <w:div w:id="420758431">
      <w:bodyDiv w:val="1"/>
      <w:marLeft w:val="0"/>
      <w:marRight w:val="0"/>
      <w:marTop w:val="0"/>
      <w:marBottom w:val="0"/>
      <w:divBdr>
        <w:top w:val="none" w:sz="0" w:space="0" w:color="auto"/>
        <w:left w:val="none" w:sz="0" w:space="0" w:color="auto"/>
        <w:bottom w:val="none" w:sz="0" w:space="0" w:color="auto"/>
        <w:right w:val="none" w:sz="0" w:space="0" w:color="auto"/>
      </w:divBdr>
    </w:div>
    <w:div w:id="423646593">
      <w:bodyDiv w:val="1"/>
      <w:marLeft w:val="0"/>
      <w:marRight w:val="0"/>
      <w:marTop w:val="0"/>
      <w:marBottom w:val="0"/>
      <w:divBdr>
        <w:top w:val="none" w:sz="0" w:space="0" w:color="auto"/>
        <w:left w:val="none" w:sz="0" w:space="0" w:color="auto"/>
        <w:bottom w:val="none" w:sz="0" w:space="0" w:color="auto"/>
        <w:right w:val="none" w:sz="0" w:space="0" w:color="auto"/>
      </w:divBdr>
    </w:div>
    <w:div w:id="425224469">
      <w:bodyDiv w:val="1"/>
      <w:marLeft w:val="0"/>
      <w:marRight w:val="0"/>
      <w:marTop w:val="0"/>
      <w:marBottom w:val="0"/>
      <w:divBdr>
        <w:top w:val="none" w:sz="0" w:space="0" w:color="auto"/>
        <w:left w:val="none" w:sz="0" w:space="0" w:color="auto"/>
        <w:bottom w:val="none" w:sz="0" w:space="0" w:color="auto"/>
        <w:right w:val="none" w:sz="0" w:space="0" w:color="auto"/>
      </w:divBdr>
    </w:div>
    <w:div w:id="425537158">
      <w:bodyDiv w:val="1"/>
      <w:marLeft w:val="0"/>
      <w:marRight w:val="0"/>
      <w:marTop w:val="0"/>
      <w:marBottom w:val="0"/>
      <w:divBdr>
        <w:top w:val="none" w:sz="0" w:space="0" w:color="auto"/>
        <w:left w:val="none" w:sz="0" w:space="0" w:color="auto"/>
        <w:bottom w:val="none" w:sz="0" w:space="0" w:color="auto"/>
        <w:right w:val="none" w:sz="0" w:space="0" w:color="auto"/>
      </w:divBdr>
    </w:div>
    <w:div w:id="426997995">
      <w:bodyDiv w:val="1"/>
      <w:marLeft w:val="0"/>
      <w:marRight w:val="0"/>
      <w:marTop w:val="0"/>
      <w:marBottom w:val="0"/>
      <w:divBdr>
        <w:top w:val="none" w:sz="0" w:space="0" w:color="auto"/>
        <w:left w:val="none" w:sz="0" w:space="0" w:color="auto"/>
        <w:bottom w:val="none" w:sz="0" w:space="0" w:color="auto"/>
        <w:right w:val="none" w:sz="0" w:space="0" w:color="auto"/>
      </w:divBdr>
    </w:div>
    <w:div w:id="427427293">
      <w:bodyDiv w:val="1"/>
      <w:marLeft w:val="0"/>
      <w:marRight w:val="0"/>
      <w:marTop w:val="0"/>
      <w:marBottom w:val="0"/>
      <w:divBdr>
        <w:top w:val="none" w:sz="0" w:space="0" w:color="auto"/>
        <w:left w:val="none" w:sz="0" w:space="0" w:color="auto"/>
        <w:bottom w:val="none" w:sz="0" w:space="0" w:color="auto"/>
        <w:right w:val="none" w:sz="0" w:space="0" w:color="auto"/>
      </w:divBdr>
    </w:div>
    <w:div w:id="429014773">
      <w:bodyDiv w:val="1"/>
      <w:marLeft w:val="0"/>
      <w:marRight w:val="0"/>
      <w:marTop w:val="0"/>
      <w:marBottom w:val="0"/>
      <w:divBdr>
        <w:top w:val="none" w:sz="0" w:space="0" w:color="auto"/>
        <w:left w:val="none" w:sz="0" w:space="0" w:color="auto"/>
        <w:bottom w:val="none" w:sz="0" w:space="0" w:color="auto"/>
        <w:right w:val="none" w:sz="0" w:space="0" w:color="auto"/>
      </w:divBdr>
    </w:div>
    <w:div w:id="430318371">
      <w:bodyDiv w:val="1"/>
      <w:marLeft w:val="0"/>
      <w:marRight w:val="0"/>
      <w:marTop w:val="0"/>
      <w:marBottom w:val="0"/>
      <w:divBdr>
        <w:top w:val="none" w:sz="0" w:space="0" w:color="auto"/>
        <w:left w:val="none" w:sz="0" w:space="0" w:color="auto"/>
        <w:bottom w:val="none" w:sz="0" w:space="0" w:color="auto"/>
        <w:right w:val="none" w:sz="0" w:space="0" w:color="auto"/>
      </w:divBdr>
    </w:div>
    <w:div w:id="432214877">
      <w:bodyDiv w:val="1"/>
      <w:marLeft w:val="0"/>
      <w:marRight w:val="0"/>
      <w:marTop w:val="0"/>
      <w:marBottom w:val="0"/>
      <w:divBdr>
        <w:top w:val="none" w:sz="0" w:space="0" w:color="auto"/>
        <w:left w:val="none" w:sz="0" w:space="0" w:color="auto"/>
        <w:bottom w:val="none" w:sz="0" w:space="0" w:color="auto"/>
        <w:right w:val="none" w:sz="0" w:space="0" w:color="auto"/>
      </w:divBdr>
    </w:div>
    <w:div w:id="433406446">
      <w:bodyDiv w:val="1"/>
      <w:marLeft w:val="0"/>
      <w:marRight w:val="0"/>
      <w:marTop w:val="0"/>
      <w:marBottom w:val="0"/>
      <w:divBdr>
        <w:top w:val="none" w:sz="0" w:space="0" w:color="auto"/>
        <w:left w:val="none" w:sz="0" w:space="0" w:color="auto"/>
        <w:bottom w:val="none" w:sz="0" w:space="0" w:color="auto"/>
        <w:right w:val="none" w:sz="0" w:space="0" w:color="auto"/>
      </w:divBdr>
    </w:div>
    <w:div w:id="433598023">
      <w:bodyDiv w:val="1"/>
      <w:marLeft w:val="0"/>
      <w:marRight w:val="0"/>
      <w:marTop w:val="0"/>
      <w:marBottom w:val="0"/>
      <w:divBdr>
        <w:top w:val="none" w:sz="0" w:space="0" w:color="auto"/>
        <w:left w:val="none" w:sz="0" w:space="0" w:color="auto"/>
        <w:bottom w:val="none" w:sz="0" w:space="0" w:color="auto"/>
        <w:right w:val="none" w:sz="0" w:space="0" w:color="auto"/>
      </w:divBdr>
    </w:div>
    <w:div w:id="437263507">
      <w:bodyDiv w:val="1"/>
      <w:marLeft w:val="0"/>
      <w:marRight w:val="0"/>
      <w:marTop w:val="0"/>
      <w:marBottom w:val="0"/>
      <w:divBdr>
        <w:top w:val="none" w:sz="0" w:space="0" w:color="auto"/>
        <w:left w:val="none" w:sz="0" w:space="0" w:color="auto"/>
        <w:bottom w:val="none" w:sz="0" w:space="0" w:color="auto"/>
        <w:right w:val="none" w:sz="0" w:space="0" w:color="auto"/>
      </w:divBdr>
    </w:div>
    <w:div w:id="440228025">
      <w:bodyDiv w:val="1"/>
      <w:marLeft w:val="0"/>
      <w:marRight w:val="0"/>
      <w:marTop w:val="0"/>
      <w:marBottom w:val="0"/>
      <w:divBdr>
        <w:top w:val="none" w:sz="0" w:space="0" w:color="auto"/>
        <w:left w:val="none" w:sz="0" w:space="0" w:color="auto"/>
        <w:bottom w:val="none" w:sz="0" w:space="0" w:color="auto"/>
        <w:right w:val="none" w:sz="0" w:space="0" w:color="auto"/>
      </w:divBdr>
    </w:div>
    <w:div w:id="440806636">
      <w:bodyDiv w:val="1"/>
      <w:marLeft w:val="0"/>
      <w:marRight w:val="0"/>
      <w:marTop w:val="0"/>
      <w:marBottom w:val="0"/>
      <w:divBdr>
        <w:top w:val="none" w:sz="0" w:space="0" w:color="auto"/>
        <w:left w:val="none" w:sz="0" w:space="0" w:color="auto"/>
        <w:bottom w:val="none" w:sz="0" w:space="0" w:color="auto"/>
        <w:right w:val="none" w:sz="0" w:space="0" w:color="auto"/>
      </w:divBdr>
    </w:div>
    <w:div w:id="441532483">
      <w:bodyDiv w:val="1"/>
      <w:marLeft w:val="0"/>
      <w:marRight w:val="0"/>
      <w:marTop w:val="0"/>
      <w:marBottom w:val="0"/>
      <w:divBdr>
        <w:top w:val="none" w:sz="0" w:space="0" w:color="auto"/>
        <w:left w:val="none" w:sz="0" w:space="0" w:color="auto"/>
        <w:bottom w:val="none" w:sz="0" w:space="0" w:color="auto"/>
        <w:right w:val="none" w:sz="0" w:space="0" w:color="auto"/>
      </w:divBdr>
    </w:div>
    <w:div w:id="442264977">
      <w:bodyDiv w:val="1"/>
      <w:marLeft w:val="0"/>
      <w:marRight w:val="0"/>
      <w:marTop w:val="0"/>
      <w:marBottom w:val="0"/>
      <w:divBdr>
        <w:top w:val="none" w:sz="0" w:space="0" w:color="auto"/>
        <w:left w:val="none" w:sz="0" w:space="0" w:color="auto"/>
        <w:bottom w:val="none" w:sz="0" w:space="0" w:color="auto"/>
        <w:right w:val="none" w:sz="0" w:space="0" w:color="auto"/>
      </w:divBdr>
    </w:div>
    <w:div w:id="442773513">
      <w:bodyDiv w:val="1"/>
      <w:marLeft w:val="0"/>
      <w:marRight w:val="0"/>
      <w:marTop w:val="0"/>
      <w:marBottom w:val="0"/>
      <w:divBdr>
        <w:top w:val="none" w:sz="0" w:space="0" w:color="auto"/>
        <w:left w:val="none" w:sz="0" w:space="0" w:color="auto"/>
        <w:bottom w:val="none" w:sz="0" w:space="0" w:color="auto"/>
        <w:right w:val="none" w:sz="0" w:space="0" w:color="auto"/>
      </w:divBdr>
    </w:div>
    <w:div w:id="444346442">
      <w:bodyDiv w:val="1"/>
      <w:marLeft w:val="0"/>
      <w:marRight w:val="0"/>
      <w:marTop w:val="0"/>
      <w:marBottom w:val="0"/>
      <w:divBdr>
        <w:top w:val="none" w:sz="0" w:space="0" w:color="auto"/>
        <w:left w:val="none" w:sz="0" w:space="0" w:color="auto"/>
        <w:bottom w:val="none" w:sz="0" w:space="0" w:color="auto"/>
        <w:right w:val="none" w:sz="0" w:space="0" w:color="auto"/>
      </w:divBdr>
    </w:div>
    <w:div w:id="444733685">
      <w:bodyDiv w:val="1"/>
      <w:marLeft w:val="0"/>
      <w:marRight w:val="0"/>
      <w:marTop w:val="0"/>
      <w:marBottom w:val="0"/>
      <w:divBdr>
        <w:top w:val="none" w:sz="0" w:space="0" w:color="auto"/>
        <w:left w:val="none" w:sz="0" w:space="0" w:color="auto"/>
        <w:bottom w:val="none" w:sz="0" w:space="0" w:color="auto"/>
        <w:right w:val="none" w:sz="0" w:space="0" w:color="auto"/>
      </w:divBdr>
    </w:div>
    <w:div w:id="444740827">
      <w:bodyDiv w:val="1"/>
      <w:marLeft w:val="0"/>
      <w:marRight w:val="0"/>
      <w:marTop w:val="0"/>
      <w:marBottom w:val="0"/>
      <w:divBdr>
        <w:top w:val="none" w:sz="0" w:space="0" w:color="auto"/>
        <w:left w:val="none" w:sz="0" w:space="0" w:color="auto"/>
        <w:bottom w:val="none" w:sz="0" w:space="0" w:color="auto"/>
        <w:right w:val="none" w:sz="0" w:space="0" w:color="auto"/>
      </w:divBdr>
    </w:div>
    <w:div w:id="444933400">
      <w:bodyDiv w:val="1"/>
      <w:marLeft w:val="0"/>
      <w:marRight w:val="0"/>
      <w:marTop w:val="0"/>
      <w:marBottom w:val="0"/>
      <w:divBdr>
        <w:top w:val="none" w:sz="0" w:space="0" w:color="auto"/>
        <w:left w:val="none" w:sz="0" w:space="0" w:color="auto"/>
        <w:bottom w:val="none" w:sz="0" w:space="0" w:color="auto"/>
        <w:right w:val="none" w:sz="0" w:space="0" w:color="auto"/>
      </w:divBdr>
    </w:div>
    <w:div w:id="445194898">
      <w:bodyDiv w:val="1"/>
      <w:marLeft w:val="0"/>
      <w:marRight w:val="0"/>
      <w:marTop w:val="0"/>
      <w:marBottom w:val="0"/>
      <w:divBdr>
        <w:top w:val="none" w:sz="0" w:space="0" w:color="auto"/>
        <w:left w:val="none" w:sz="0" w:space="0" w:color="auto"/>
        <w:bottom w:val="none" w:sz="0" w:space="0" w:color="auto"/>
        <w:right w:val="none" w:sz="0" w:space="0" w:color="auto"/>
      </w:divBdr>
    </w:div>
    <w:div w:id="446892215">
      <w:bodyDiv w:val="1"/>
      <w:marLeft w:val="0"/>
      <w:marRight w:val="0"/>
      <w:marTop w:val="0"/>
      <w:marBottom w:val="0"/>
      <w:divBdr>
        <w:top w:val="none" w:sz="0" w:space="0" w:color="auto"/>
        <w:left w:val="none" w:sz="0" w:space="0" w:color="auto"/>
        <w:bottom w:val="none" w:sz="0" w:space="0" w:color="auto"/>
        <w:right w:val="none" w:sz="0" w:space="0" w:color="auto"/>
      </w:divBdr>
    </w:div>
    <w:div w:id="454178075">
      <w:bodyDiv w:val="1"/>
      <w:marLeft w:val="0"/>
      <w:marRight w:val="0"/>
      <w:marTop w:val="0"/>
      <w:marBottom w:val="0"/>
      <w:divBdr>
        <w:top w:val="none" w:sz="0" w:space="0" w:color="auto"/>
        <w:left w:val="none" w:sz="0" w:space="0" w:color="auto"/>
        <w:bottom w:val="none" w:sz="0" w:space="0" w:color="auto"/>
        <w:right w:val="none" w:sz="0" w:space="0" w:color="auto"/>
      </w:divBdr>
    </w:div>
    <w:div w:id="456803033">
      <w:bodyDiv w:val="1"/>
      <w:marLeft w:val="0"/>
      <w:marRight w:val="0"/>
      <w:marTop w:val="0"/>
      <w:marBottom w:val="0"/>
      <w:divBdr>
        <w:top w:val="none" w:sz="0" w:space="0" w:color="auto"/>
        <w:left w:val="none" w:sz="0" w:space="0" w:color="auto"/>
        <w:bottom w:val="none" w:sz="0" w:space="0" w:color="auto"/>
        <w:right w:val="none" w:sz="0" w:space="0" w:color="auto"/>
      </w:divBdr>
    </w:div>
    <w:div w:id="456921233">
      <w:bodyDiv w:val="1"/>
      <w:marLeft w:val="0"/>
      <w:marRight w:val="0"/>
      <w:marTop w:val="0"/>
      <w:marBottom w:val="0"/>
      <w:divBdr>
        <w:top w:val="none" w:sz="0" w:space="0" w:color="auto"/>
        <w:left w:val="none" w:sz="0" w:space="0" w:color="auto"/>
        <w:bottom w:val="none" w:sz="0" w:space="0" w:color="auto"/>
        <w:right w:val="none" w:sz="0" w:space="0" w:color="auto"/>
      </w:divBdr>
    </w:div>
    <w:div w:id="457336175">
      <w:bodyDiv w:val="1"/>
      <w:marLeft w:val="0"/>
      <w:marRight w:val="0"/>
      <w:marTop w:val="0"/>
      <w:marBottom w:val="0"/>
      <w:divBdr>
        <w:top w:val="none" w:sz="0" w:space="0" w:color="auto"/>
        <w:left w:val="none" w:sz="0" w:space="0" w:color="auto"/>
        <w:bottom w:val="none" w:sz="0" w:space="0" w:color="auto"/>
        <w:right w:val="none" w:sz="0" w:space="0" w:color="auto"/>
      </w:divBdr>
    </w:div>
    <w:div w:id="457384356">
      <w:bodyDiv w:val="1"/>
      <w:marLeft w:val="0"/>
      <w:marRight w:val="0"/>
      <w:marTop w:val="0"/>
      <w:marBottom w:val="0"/>
      <w:divBdr>
        <w:top w:val="none" w:sz="0" w:space="0" w:color="auto"/>
        <w:left w:val="none" w:sz="0" w:space="0" w:color="auto"/>
        <w:bottom w:val="none" w:sz="0" w:space="0" w:color="auto"/>
        <w:right w:val="none" w:sz="0" w:space="0" w:color="auto"/>
      </w:divBdr>
    </w:div>
    <w:div w:id="459416537">
      <w:bodyDiv w:val="1"/>
      <w:marLeft w:val="0"/>
      <w:marRight w:val="0"/>
      <w:marTop w:val="0"/>
      <w:marBottom w:val="0"/>
      <w:divBdr>
        <w:top w:val="none" w:sz="0" w:space="0" w:color="auto"/>
        <w:left w:val="none" w:sz="0" w:space="0" w:color="auto"/>
        <w:bottom w:val="none" w:sz="0" w:space="0" w:color="auto"/>
        <w:right w:val="none" w:sz="0" w:space="0" w:color="auto"/>
      </w:divBdr>
    </w:div>
    <w:div w:id="460002646">
      <w:bodyDiv w:val="1"/>
      <w:marLeft w:val="0"/>
      <w:marRight w:val="0"/>
      <w:marTop w:val="0"/>
      <w:marBottom w:val="0"/>
      <w:divBdr>
        <w:top w:val="none" w:sz="0" w:space="0" w:color="auto"/>
        <w:left w:val="none" w:sz="0" w:space="0" w:color="auto"/>
        <w:bottom w:val="none" w:sz="0" w:space="0" w:color="auto"/>
        <w:right w:val="none" w:sz="0" w:space="0" w:color="auto"/>
      </w:divBdr>
    </w:div>
    <w:div w:id="460539837">
      <w:bodyDiv w:val="1"/>
      <w:marLeft w:val="0"/>
      <w:marRight w:val="0"/>
      <w:marTop w:val="0"/>
      <w:marBottom w:val="0"/>
      <w:divBdr>
        <w:top w:val="none" w:sz="0" w:space="0" w:color="auto"/>
        <w:left w:val="none" w:sz="0" w:space="0" w:color="auto"/>
        <w:bottom w:val="none" w:sz="0" w:space="0" w:color="auto"/>
        <w:right w:val="none" w:sz="0" w:space="0" w:color="auto"/>
      </w:divBdr>
    </w:div>
    <w:div w:id="462232436">
      <w:bodyDiv w:val="1"/>
      <w:marLeft w:val="0"/>
      <w:marRight w:val="0"/>
      <w:marTop w:val="0"/>
      <w:marBottom w:val="0"/>
      <w:divBdr>
        <w:top w:val="none" w:sz="0" w:space="0" w:color="auto"/>
        <w:left w:val="none" w:sz="0" w:space="0" w:color="auto"/>
        <w:bottom w:val="none" w:sz="0" w:space="0" w:color="auto"/>
        <w:right w:val="none" w:sz="0" w:space="0" w:color="auto"/>
      </w:divBdr>
    </w:div>
    <w:div w:id="462433298">
      <w:bodyDiv w:val="1"/>
      <w:marLeft w:val="0"/>
      <w:marRight w:val="0"/>
      <w:marTop w:val="0"/>
      <w:marBottom w:val="0"/>
      <w:divBdr>
        <w:top w:val="none" w:sz="0" w:space="0" w:color="auto"/>
        <w:left w:val="none" w:sz="0" w:space="0" w:color="auto"/>
        <w:bottom w:val="none" w:sz="0" w:space="0" w:color="auto"/>
        <w:right w:val="none" w:sz="0" w:space="0" w:color="auto"/>
      </w:divBdr>
    </w:div>
    <w:div w:id="463231508">
      <w:bodyDiv w:val="1"/>
      <w:marLeft w:val="0"/>
      <w:marRight w:val="0"/>
      <w:marTop w:val="0"/>
      <w:marBottom w:val="0"/>
      <w:divBdr>
        <w:top w:val="none" w:sz="0" w:space="0" w:color="auto"/>
        <w:left w:val="none" w:sz="0" w:space="0" w:color="auto"/>
        <w:bottom w:val="none" w:sz="0" w:space="0" w:color="auto"/>
        <w:right w:val="none" w:sz="0" w:space="0" w:color="auto"/>
      </w:divBdr>
    </w:div>
    <w:div w:id="465465402">
      <w:bodyDiv w:val="1"/>
      <w:marLeft w:val="0"/>
      <w:marRight w:val="0"/>
      <w:marTop w:val="0"/>
      <w:marBottom w:val="0"/>
      <w:divBdr>
        <w:top w:val="none" w:sz="0" w:space="0" w:color="auto"/>
        <w:left w:val="none" w:sz="0" w:space="0" w:color="auto"/>
        <w:bottom w:val="none" w:sz="0" w:space="0" w:color="auto"/>
        <w:right w:val="none" w:sz="0" w:space="0" w:color="auto"/>
      </w:divBdr>
    </w:div>
    <w:div w:id="465587886">
      <w:bodyDiv w:val="1"/>
      <w:marLeft w:val="0"/>
      <w:marRight w:val="0"/>
      <w:marTop w:val="0"/>
      <w:marBottom w:val="0"/>
      <w:divBdr>
        <w:top w:val="none" w:sz="0" w:space="0" w:color="auto"/>
        <w:left w:val="none" w:sz="0" w:space="0" w:color="auto"/>
        <w:bottom w:val="none" w:sz="0" w:space="0" w:color="auto"/>
        <w:right w:val="none" w:sz="0" w:space="0" w:color="auto"/>
      </w:divBdr>
    </w:div>
    <w:div w:id="466507182">
      <w:bodyDiv w:val="1"/>
      <w:marLeft w:val="0"/>
      <w:marRight w:val="0"/>
      <w:marTop w:val="0"/>
      <w:marBottom w:val="0"/>
      <w:divBdr>
        <w:top w:val="none" w:sz="0" w:space="0" w:color="auto"/>
        <w:left w:val="none" w:sz="0" w:space="0" w:color="auto"/>
        <w:bottom w:val="none" w:sz="0" w:space="0" w:color="auto"/>
        <w:right w:val="none" w:sz="0" w:space="0" w:color="auto"/>
      </w:divBdr>
    </w:div>
    <w:div w:id="466631147">
      <w:bodyDiv w:val="1"/>
      <w:marLeft w:val="0"/>
      <w:marRight w:val="0"/>
      <w:marTop w:val="0"/>
      <w:marBottom w:val="0"/>
      <w:divBdr>
        <w:top w:val="none" w:sz="0" w:space="0" w:color="auto"/>
        <w:left w:val="none" w:sz="0" w:space="0" w:color="auto"/>
        <w:bottom w:val="none" w:sz="0" w:space="0" w:color="auto"/>
        <w:right w:val="none" w:sz="0" w:space="0" w:color="auto"/>
      </w:divBdr>
    </w:div>
    <w:div w:id="467476311">
      <w:bodyDiv w:val="1"/>
      <w:marLeft w:val="0"/>
      <w:marRight w:val="0"/>
      <w:marTop w:val="0"/>
      <w:marBottom w:val="0"/>
      <w:divBdr>
        <w:top w:val="none" w:sz="0" w:space="0" w:color="auto"/>
        <w:left w:val="none" w:sz="0" w:space="0" w:color="auto"/>
        <w:bottom w:val="none" w:sz="0" w:space="0" w:color="auto"/>
        <w:right w:val="none" w:sz="0" w:space="0" w:color="auto"/>
      </w:divBdr>
    </w:div>
    <w:div w:id="468980805">
      <w:bodyDiv w:val="1"/>
      <w:marLeft w:val="0"/>
      <w:marRight w:val="0"/>
      <w:marTop w:val="0"/>
      <w:marBottom w:val="0"/>
      <w:divBdr>
        <w:top w:val="none" w:sz="0" w:space="0" w:color="auto"/>
        <w:left w:val="none" w:sz="0" w:space="0" w:color="auto"/>
        <w:bottom w:val="none" w:sz="0" w:space="0" w:color="auto"/>
        <w:right w:val="none" w:sz="0" w:space="0" w:color="auto"/>
      </w:divBdr>
    </w:div>
    <w:div w:id="469130211">
      <w:bodyDiv w:val="1"/>
      <w:marLeft w:val="0"/>
      <w:marRight w:val="0"/>
      <w:marTop w:val="0"/>
      <w:marBottom w:val="0"/>
      <w:divBdr>
        <w:top w:val="none" w:sz="0" w:space="0" w:color="auto"/>
        <w:left w:val="none" w:sz="0" w:space="0" w:color="auto"/>
        <w:bottom w:val="none" w:sz="0" w:space="0" w:color="auto"/>
        <w:right w:val="none" w:sz="0" w:space="0" w:color="auto"/>
      </w:divBdr>
    </w:div>
    <w:div w:id="469370987">
      <w:bodyDiv w:val="1"/>
      <w:marLeft w:val="0"/>
      <w:marRight w:val="0"/>
      <w:marTop w:val="0"/>
      <w:marBottom w:val="0"/>
      <w:divBdr>
        <w:top w:val="none" w:sz="0" w:space="0" w:color="auto"/>
        <w:left w:val="none" w:sz="0" w:space="0" w:color="auto"/>
        <w:bottom w:val="none" w:sz="0" w:space="0" w:color="auto"/>
        <w:right w:val="none" w:sz="0" w:space="0" w:color="auto"/>
      </w:divBdr>
    </w:div>
    <w:div w:id="469443513">
      <w:bodyDiv w:val="1"/>
      <w:marLeft w:val="0"/>
      <w:marRight w:val="0"/>
      <w:marTop w:val="0"/>
      <w:marBottom w:val="0"/>
      <w:divBdr>
        <w:top w:val="none" w:sz="0" w:space="0" w:color="auto"/>
        <w:left w:val="none" w:sz="0" w:space="0" w:color="auto"/>
        <w:bottom w:val="none" w:sz="0" w:space="0" w:color="auto"/>
        <w:right w:val="none" w:sz="0" w:space="0" w:color="auto"/>
      </w:divBdr>
    </w:div>
    <w:div w:id="469709583">
      <w:bodyDiv w:val="1"/>
      <w:marLeft w:val="0"/>
      <w:marRight w:val="0"/>
      <w:marTop w:val="0"/>
      <w:marBottom w:val="0"/>
      <w:divBdr>
        <w:top w:val="none" w:sz="0" w:space="0" w:color="auto"/>
        <w:left w:val="none" w:sz="0" w:space="0" w:color="auto"/>
        <w:bottom w:val="none" w:sz="0" w:space="0" w:color="auto"/>
        <w:right w:val="none" w:sz="0" w:space="0" w:color="auto"/>
      </w:divBdr>
    </w:div>
    <w:div w:id="469712009">
      <w:bodyDiv w:val="1"/>
      <w:marLeft w:val="0"/>
      <w:marRight w:val="0"/>
      <w:marTop w:val="0"/>
      <w:marBottom w:val="0"/>
      <w:divBdr>
        <w:top w:val="none" w:sz="0" w:space="0" w:color="auto"/>
        <w:left w:val="none" w:sz="0" w:space="0" w:color="auto"/>
        <w:bottom w:val="none" w:sz="0" w:space="0" w:color="auto"/>
        <w:right w:val="none" w:sz="0" w:space="0" w:color="auto"/>
      </w:divBdr>
    </w:div>
    <w:div w:id="469976789">
      <w:bodyDiv w:val="1"/>
      <w:marLeft w:val="0"/>
      <w:marRight w:val="0"/>
      <w:marTop w:val="0"/>
      <w:marBottom w:val="0"/>
      <w:divBdr>
        <w:top w:val="none" w:sz="0" w:space="0" w:color="auto"/>
        <w:left w:val="none" w:sz="0" w:space="0" w:color="auto"/>
        <w:bottom w:val="none" w:sz="0" w:space="0" w:color="auto"/>
        <w:right w:val="none" w:sz="0" w:space="0" w:color="auto"/>
      </w:divBdr>
    </w:div>
    <w:div w:id="470295377">
      <w:bodyDiv w:val="1"/>
      <w:marLeft w:val="0"/>
      <w:marRight w:val="0"/>
      <w:marTop w:val="0"/>
      <w:marBottom w:val="0"/>
      <w:divBdr>
        <w:top w:val="none" w:sz="0" w:space="0" w:color="auto"/>
        <w:left w:val="none" w:sz="0" w:space="0" w:color="auto"/>
        <w:bottom w:val="none" w:sz="0" w:space="0" w:color="auto"/>
        <w:right w:val="none" w:sz="0" w:space="0" w:color="auto"/>
      </w:divBdr>
    </w:div>
    <w:div w:id="470754409">
      <w:bodyDiv w:val="1"/>
      <w:marLeft w:val="0"/>
      <w:marRight w:val="0"/>
      <w:marTop w:val="0"/>
      <w:marBottom w:val="0"/>
      <w:divBdr>
        <w:top w:val="none" w:sz="0" w:space="0" w:color="auto"/>
        <w:left w:val="none" w:sz="0" w:space="0" w:color="auto"/>
        <w:bottom w:val="none" w:sz="0" w:space="0" w:color="auto"/>
        <w:right w:val="none" w:sz="0" w:space="0" w:color="auto"/>
      </w:divBdr>
    </w:div>
    <w:div w:id="471866484">
      <w:bodyDiv w:val="1"/>
      <w:marLeft w:val="0"/>
      <w:marRight w:val="0"/>
      <w:marTop w:val="0"/>
      <w:marBottom w:val="0"/>
      <w:divBdr>
        <w:top w:val="none" w:sz="0" w:space="0" w:color="auto"/>
        <w:left w:val="none" w:sz="0" w:space="0" w:color="auto"/>
        <w:bottom w:val="none" w:sz="0" w:space="0" w:color="auto"/>
        <w:right w:val="none" w:sz="0" w:space="0" w:color="auto"/>
      </w:divBdr>
    </w:div>
    <w:div w:id="472453244">
      <w:bodyDiv w:val="1"/>
      <w:marLeft w:val="0"/>
      <w:marRight w:val="0"/>
      <w:marTop w:val="0"/>
      <w:marBottom w:val="0"/>
      <w:divBdr>
        <w:top w:val="none" w:sz="0" w:space="0" w:color="auto"/>
        <w:left w:val="none" w:sz="0" w:space="0" w:color="auto"/>
        <w:bottom w:val="none" w:sz="0" w:space="0" w:color="auto"/>
        <w:right w:val="none" w:sz="0" w:space="0" w:color="auto"/>
      </w:divBdr>
    </w:div>
    <w:div w:id="473065628">
      <w:bodyDiv w:val="1"/>
      <w:marLeft w:val="0"/>
      <w:marRight w:val="0"/>
      <w:marTop w:val="0"/>
      <w:marBottom w:val="0"/>
      <w:divBdr>
        <w:top w:val="none" w:sz="0" w:space="0" w:color="auto"/>
        <w:left w:val="none" w:sz="0" w:space="0" w:color="auto"/>
        <w:bottom w:val="none" w:sz="0" w:space="0" w:color="auto"/>
        <w:right w:val="none" w:sz="0" w:space="0" w:color="auto"/>
      </w:divBdr>
    </w:div>
    <w:div w:id="473641044">
      <w:bodyDiv w:val="1"/>
      <w:marLeft w:val="0"/>
      <w:marRight w:val="0"/>
      <w:marTop w:val="0"/>
      <w:marBottom w:val="0"/>
      <w:divBdr>
        <w:top w:val="none" w:sz="0" w:space="0" w:color="auto"/>
        <w:left w:val="none" w:sz="0" w:space="0" w:color="auto"/>
        <w:bottom w:val="none" w:sz="0" w:space="0" w:color="auto"/>
        <w:right w:val="none" w:sz="0" w:space="0" w:color="auto"/>
      </w:divBdr>
    </w:div>
    <w:div w:id="473721128">
      <w:bodyDiv w:val="1"/>
      <w:marLeft w:val="0"/>
      <w:marRight w:val="0"/>
      <w:marTop w:val="0"/>
      <w:marBottom w:val="0"/>
      <w:divBdr>
        <w:top w:val="none" w:sz="0" w:space="0" w:color="auto"/>
        <w:left w:val="none" w:sz="0" w:space="0" w:color="auto"/>
        <w:bottom w:val="none" w:sz="0" w:space="0" w:color="auto"/>
        <w:right w:val="none" w:sz="0" w:space="0" w:color="auto"/>
      </w:divBdr>
    </w:div>
    <w:div w:id="475345044">
      <w:bodyDiv w:val="1"/>
      <w:marLeft w:val="0"/>
      <w:marRight w:val="0"/>
      <w:marTop w:val="0"/>
      <w:marBottom w:val="0"/>
      <w:divBdr>
        <w:top w:val="none" w:sz="0" w:space="0" w:color="auto"/>
        <w:left w:val="none" w:sz="0" w:space="0" w:color="auto"/>
        <w:bottom w:val="none" w:sz="0" w:space="0" w:color="auto"/>
        <w:right w:val="none" w:sz="0" w:space="0" w:color="auto"/>
      </w:divBdr>
    </w:div>
    <w:div w:id="477498934">
      <w:bodyDiv w:val="1"/>
      <w:marLeft w:val="0"/>
      <w:marRight w:val="0"/>
      <w:marTop w:val="0"/>
      <w:marBottom w:val="0"/>
      <w:divBdr>
        <w:top w:val="none" w:sz="0" w:space="0" w:color="auto"/>
        <w:left w:val="none" w:sz="0" w:space="0" w:color="auto"/>
        <w:bottom w:val="none" w:sz="0" w:space="0" w:color="auto"/>
        <w:right w:val="none" w:sz="0" w:space="0" w:color="auto"/>
      </w:divBdr>
    </w:div>
    <w:div w:id="480780287">
      <w:bodyDiv w:val="1"/>
      <w:marLeft w:val="0"/>
      <w:marRight w:val="0"/>
      <w:marTop w:val="0"/>
      <w:marBottom w:val="0"/>
      <w:divBdr>
        <w:top w:val="none" w:sz="0" w:space="0" w:color="auto"/>
        <w:left w:val="none" w:sz="0" w:space="0" w:color="auto"/>
        <w:bottom w:val="none" w:sz="0" w:space="0" w:color="auto"/>
        <w:right w:val="none" w:sz="0" w:space="0" w:color="auto"/>
      </w:divBdr>
    </w:div>
    <w:div w:id="484204310">
      <w:bodyDiv w:val="1"/>
      <w:marLeft w:val="0"/>
      <w:marRight w:val="0"/>
      <w:marTop w:val="0"/>
      <w:marBottom w:val="0"/>
      <w:divBdr>
        <w:top w:val="none" w:sz="0" w:space="0" w:color="auto"/>
        <w:left w:val="none" w:sz="0" w:space="0" w:color="auto"/>
        <w:bottom w:val="none" w:sz="0" w:space="0" w:color="auto"/>
        <w:right w:val="none" w:sz="0" w:space="0" w:color="auto"/>
      </w:divBdr>
    </w:div>
    <w:div w:id="484247143">
      <w:bodyDiv w:val="1"/>
      <w:marLeft w:val="0"/>
      <w:marRight w:val="0"/>
      <w:marTop w:val="0"/>
      <w:marBottom w:val="0"/>
      <w:divBdr>
        <w:top w:val="none" w:sz="0" w:space="0" w:color="auto"/>
        <w:left w:val="none" w:sz="0" w:space="0" w:color="auto"/>
        <w:bottom w:val="none" w:sz="0" w:space="0" w:color="auto"/>
        <w:right w:val="none" w:sz="0" w:space="0" w:color="auto"/>
      </w:divBdr>
    </w:div>
    <w:div w:id="486093771">
      <w:bodyDiv w:val="1"/>
      <w:marLeft w:val="0"/>
      <w:marRight w:val="0"/>
      <w:marTop w:val="0"/>
      <w:marBottom w:val="0"/>
      <w:divBdr>
        <w:top w:val="none" w:sz="0" w:space="0" w:color="auto"/>
        <w:left w:val="none" w:sz="0" w:space="0" w:color="auto"/>
        <w:bottom w:val="none" w:sz="0" w:space="0" w:color="auto"/>
        <w:right w:val="none" w:sz="0" w:space="0" w:color="auto"/>
      </w:divBdr>
    </w:div>
    <w:div w:id="486169500">
      <w:bodyDiv w:val="1"/>
      <w:marLeft w:val="0"/>
      <w:marRight w:val="0"/>
      <w:marTop w:val="0"/>
      <w:marBottom w:val="0"/>
      <w:divBdr>
        <w:top w:val="none" w:sz="0" w:space="0" w:color="auto"/>
        <w:left w:val="none" w:sz="0" w:space="0" w:color="auto"/>
        <w:bottom w:val="none" w:sz="0" w:space="0" w:color="auto"/>
        <w:right w:val="none" w:sz="0" w:space="0" w:color="auto"/>
      </w:divBdr>
    </w:div>
    <w:div w:id="487671581">
      <w:bodyDiv w:val="1"/>
      <w:marLeft w:val="0"/>
      <w:marRight w:val="0"/>
      <w:marTop w:val="0"/>
      <w:marBottom w:val="0"/>
      <w:divBdr>
        <w:top w:val="none" w:sz="0" w:space="0" w:color="auto"/>
        <w:left w:val="none" w:sz="0" w:space="0" w:color="auto"/>
        <w:bottom w:val="none" w:sz="0" w:space="0" w:color="auto"/>
        <w:right w:val="none" w:sz="0" w:space="0" w:color="auto"/>
      </w:divBdr>
    </w:div>
    <w:div w:id="487795046">
      <w:bodyDiv w:val="1"/>
      <w:marLeft w:val="0"/>
      <w:marRight w:val="0"/>
      <w:marTop w:val="0"/>
      <w:marBottom w:val="0"/>
      <w:divBdr>
        <w:top w:val="none" w:sz="0" w:space="0" w:color="auto"/>
        <w:left w:val="none" w:sz="0" w:space="0" w:color="auto"/>
        <w:bottom w:val="none" w:sz="0" w:space="0" w:color="auto"/>
        <w:right w:val="none" w:sz="0" w:space="0" w:color="auto"/>
      </w:divBdr>
    </w:div>
    <w:div w:id="488519428">
      <w:bodyDiv w:val="1"/>
      <w:marLeft w:val="0"/>
      <w:marRight w:val="0"/>
      <w:marTop w:val="0"/>
      <w:marBottom w:val="0"/>
      <w:divBdr>
        <w:top w:val="none" w:sz="0" w:space="0" w:color="auto"/>
        <w:left w:val="none" w:sz="0" w:space="0" w:color="auto"/>
        <w:bottom w:val="none" w:sz="0" w:space="0" w:color="auto"/>
        <w:right w:val="none" w:sz="0" w:space="0" w:color="auto"/>
      </w:divBdr>
    </w:div>
    <w:div w:id="491718128">
      <w:bodyDiv w:val="1"/>
      <w:marLeft w:val="0"/>
      <w:marRight w:val="0"/>
      <w:marTop w:val="0"/>
      <w:marBottom w:val="0"/>
      <w:divBdr>
        <w:top w:val="none" w:sz="0" w:space="0" w:color="auto"/>
        <w:left w:val="none" w:sz="0" w:space="0" w:color="auto"/>
        <w:bottom w:val="none" w:sz="0" w:space="0" w:color="auto"/>
        <w:right w:val="none" w:sz="0" w:space="0" w:color="auto"/>
      </w:divBdr>
    </w:div>
    <w:div w:id="492062697">
      <w:bodyDiv w:val="1"/>
      <w:marLeft w:val="0"/>
      <w:marRight w:val="0"/>
      <w:marTop w:val="0"/>
      <w:marBottom w:val="0"/>
      <w:divBdr>
        <w:top w:val="none" w:sz="0" w:space="0" w:color="auto"/>
        <w:left w:val="none" w:sz="0" w:space="0" w:color="auto"/>
        <w:bottom w:val="none" w:sz="0" w:space="0" w:color="auto"/>
        <w:right w:val="none" w:sz="0" w:space="0" w:color="auto"/>
      </w:divBdr>
    </w:div>
    <w:div w:id="493499061">
      <w:bodyDiv w:val="1"/>
      <w:marLeft w:val="0"/>
      <w:marRight w:val="0"/>
      <w:marTop w:val="0"/>
      <w:marBottom w:val="0"/>
      <w:divBdr>
        <w:top w:val="none" w:sz="0" w:space="0" w:color="auto"/>
        <w:left w:val="none" w:sz="0" w:space="0" w:color="auto"/>
        <w:bottom w:val="none" w:sz="0" w:space="0" w:color="auto"/>
        <w:right w:val="none" w:sz="0" w:space="0" w:color="auto"/>
      </w:divBdr>
    </w:div>
    <w:div w:id="494224505">
      <w:bodyDiv w:val="1"/>
      <w:marLeft w:val="0"/>
      <w:marRight w:val="0"/>
      <w:marTop w:val="0"/>
      <w:marBottom w:val="0"/>
      <w:divBdr>
        <w:top w:val="none" w:sz="0" w:space="0" w:color="auto"/>
        <w:left w:val="none" w:sz="0" w:space="0" w:color="auto"/>
        <w:bottom w:val="none" w:sz="0" w:space="0" w:color="auto"/>
        <w:right w:val="none" w:sz="0" w:space="0" w:color="auto"/>
      </w:divBdr>
    </w:div>
    <w:div w:id="495265591">
      <w:bodyDiv w:val="1"/>
      <w:marLeft w:val="0"/>
      <w:marRight w:val="0"/>
      <w:marTop w:val="0"/>
      <w:marBottom w:val="0"/>
      <w:divBdr>
        <w:top w:val="none" w:sz="0" w:space="0" w:color="auto"/>
        <w:left w:val="none" w:sz="0" w:space="0" w:color="auto"/>
        <w:bottom w:val="none" w:sz="0" w:space="0" w:color="auto"/>
        <w:right w:val="none" w:sz="0" w:space="0" w:color="auto"/>
      </w:divBdr>
    </w:div>
    <w:div w:id="495338544">
      <w:bodyDiv w:val="1"/>
      <w:marLeft w:val="0"/>
      <w:marRight w:val="0"/>
      <w:marTop w:val="0"/>
      <w:marBottom w:val="0"/>
      <w:divBdr>
        <w:top w:val="none" w:sz="0" w:space="0" w:color="auto"/>
        <w:left w:val="none" w:sz="0" w:space="0" w:color="auto"/>
        <w:bottom w:val="none" w:sz="0" w:space="0" w:color="auto"/>
        <w:right w:val="none" w:sz="0" w:space="0" w:color="auto"/>
      </w:divBdr>
    </w:div>
    <w:div w:id="496922559">
      <w:bodyDiv w:val="1"/>
      <w:marLeft w:val="0"/>
      <w:marRight w:val="0"/>
      <w:marTop w:val="0"/>
      <w:marBottom w:val="0"/>
      <w:divBdr>
        <w:top w:val="none" w:sz="0" w:space="0" w:color="auto"/>
        <w:left w:val="none" w:sz="0" w:space="0" w:color="auto"/>
        <w:bottom w:val="none" w:sz="0" w:space="0" w:color="auto"/>
        <w:right w:val="none" w:sz="0" w:space="0" w:color="auto"/>
      </w:divBdr>
    </w:div>
    <w:div w:id="498231902">
      <w:bodyDiv w:val="1"/>
      <w:marLeft w:val="0"/>
      <w:marRight w:val="0"/>
      <w:marTop w:val="0"/>
      <w:marBottom w:val="0"/>
      <w:divBdr>
        <w:top w:val="none" w:sz="0" w:space="0" w:color="auto"/>
        <w:left w:val="none" w:sz="0" w:space="0" w:color="auto"/>
        <w:bottom w:val="none" w:sz="0" w:space="0" w:color="auto"/>
        <w:right w:val="none" w:sz="0" w:space="0" w:color="auto"/>
      </w:divBdr>
    </w:div>
    <w:div w:id="498695521">
      <w:bodyDiv w:val="1"/>
      <w:marLeft w:val="0"/>
      <w:marRight w:val="0"/>
      <w:marTop w:val="0"/>
      <w:marBottom w:val="0"/>
      <w:divBdr>
        <w:top w:val="none" w:sz="0" w:space="0" w:color="auto"/>
        <w:left w:val="none" w:sz="0" w:space="0" w:color="auto"/>
        <w:bottom w:val="none" w:sz="0" w:space="0" w:color="auto"/>
        <w:right w:val="none" w:sz="0" w:space="0" w:color="auto"/>
      </w:divBdr>
    </w:div>
    <w:div w:id="499733895">
      <w:bodyDiv w:val="1"/>
      <w:marLeft w:val="0"/>
      <w:marRight w:val="0"/>
      <w:marTop w:val="0"/>
      <w:marBottom w:val="0"/>
      <w:divBdr>
        <w:top w:val="none" w:sz="0" w:space="0" w:color="auto"/>
        <w:left w:val="none" w:sz="0" w:space="0" w:color="auto"/>
        <w:bottom w:val="none" w:sz="0" w:space="0" w:color="auto"/>
        <w:right w:val="none" w:sz="0" w:space="0" w:color="auto"/>
      </w:divBdr>
    </w:div>
    <w:div w:id="501630417">
      <w:bodyDiv w:val="1"/>
      <w:marLeft w:val="0"/>
      <w:marRight w:val="0"/>
      <w:marTop w:val="0"/>
      <w:marBottom w:val="0"/>
      <w:divBdr>
        <w:top w:val="none" w:sz="0" w:space="0" w:color="auto"/>
        <w:left w:val="none" w:sz="0" w:space="0" w:color="auto"/>
        <w:bottom w:val="none" w:sz="0" w:space="0" w:color="auto"/>
        <w:right w:val="none" w:sz="0" w:space="0" w:color="auto"/>
      </w:divBdr>
    </w:div>
    <w:div w:id="501704133">
      <w:bodyDiv w:val="1"/>
      <w:marLeft w:val="0"/>
      <w:marRight w:val="0"/>
      <w:marTop w:val="0"/>
      <w:marBottom w:val="0"/>
      <w:divBdr>
        <w:top w:val="none" w:sz="0" w:space="0" w:color="auto"/>
        <w:left w:val="none" w:sz="0" w:space="0" w:color="auto"/>
        <w:bottom w:val="none" w:sz="0" w:space="0" w:color="auto"/>
        <w:right w:val="none" w:sz="0" w:space="0" w:color="auto"/>
      </w:divBdr>
    </w:div>
    <w:div w:id="502934644">
      <w:bodyDiv w:val="1"/>
      <w:marLeft w:val="0"/>
      <w:marRight w:val="0"/>
      <w:marTop w:val="0"/>
      <w:marBottom w:val="0"/>
      <w:divBdr>
        <w:top w:val="none" w:sz="0" w:space="0" w:color="auto"/>
        <w:left w:val="none" w:sz="0" w:space="0" w:color="auto"/>
        <w:bottom w:val="none" w:sz="0" w:space="0" w:color="auto"/>
        <w:right w:val="none" w:sz="0" w:space="0" w:color="auto"/>
      </w:divBdr>
    </w:div>
    <w:div w:id="504636236">
      <w:bodyDiv w:val="1"/>
      <w:marLeft w:val="0"/>
      <w:marRight w:val="0"/>
      <w:marTop w:val="0"/>
      <w:marBottom w:val="0"/>
      <w:divBdr>
        <w:top w:val="none" w:sz="0" w:space="0" w:color="auto"/>
        <w:left w:val="none" w:sz="0" w:space="0" w:color="auto"/>
        <w:bottom w:val="none" w:sz="0" w:space="0" w:color="auto"/>
        <w:right w:val="none" w:sz="0" w:space="0" w:color="auto"/>
      </w:divBdr>
    </w:div>
    <w:div w:id="504638469">
      <w:bodyDiv w:val="1"/>
      <w:marLeft w:val="0"/>
      <w:marRight w:val="0"/>
      <w:marTop w:val="0"/>
      <w:marBottom w:val="0"/>
      <w:divBdr>
        <w:top w:val="none" w:sz="0" w:space="0" w:color="auto"/>
        <w:left w:val="none" w:sz="0" w:space="0" w:color="auto"/>
        <w:bottom w:val="none" w:sz="0" w:space="0" w:color="auto"/>
        <w:right w:val="none" w:sz="0" w:space="0" w:color="auto"/>
      </w:divBdr>
    </w:div>
    <w:div w:id="506403611">
      <w:bodyDiv w:val="1"/>
      <w:marLeft w:val="0"/>
      <w:marRight w:val="0"/>
      <w:marTop w:val="0"/>
      <w:marBottom w:val="0"/>
      <w:divBdr>
        <w:top w:val="none" w:sz="0" w:space="0" w:color="auto"/>
        <w:left w:val="none" w:sz="0" w:space="0" w:color="auto"/>
        <w:bottom w:val="none" w:sz="0" w:space="0" w:color="auto"/>
        <w:right w:val="none" w:sz="0" w:space="0" w:color="auto"/>
      </w:divBdr>
    </w:div>
    <w:div w:id="506407761">
      <w:bodyDiv w:val="1"/>
      <w:marLeft w:val="0"/>
      <w:marRight w:val="0"/>
      <w:marTop w:val="0"/>
      <w:marBottom w:val="0"/>
      <w:divBdr>
        <w:top w:val="none" w:sz="0" w:space="0" w:color="auto"/>
        <w:left w:val="none" w:sz="0" w:space="0" w:color="auto"/>
        <w:bottom w:val="none" w:sz="0" w:space="0" w:color="auto"/>
        <w:right w:val="none" w:sz="0" w:space="0" w:color="auto"/>
      </w:divBdr>
    </w:div>
    <w:div w:id="506990173">
      <w:bodyDiv w:val="1"/>
      <w:marLeft w:val="0"/>
      <w:marRight w:val="0"/>
      <w:marTop w:val="0"/>
      <w:marBottom w:val="0"/>
      <w:divBdr>
        <w:top w:val="none" w:sz="0" w:space="0" w:color="auto"/>
        <w:left w:val="none" w:sz="0" w:space="0" w:color="auto"/>
        <w:bottom w:val="none" w:sz="0" w:space="0" w:color="auto"/>
        <w:right w:val="none" w:sz="0" w:space="0" w:color="auto"/>
      </w:divBdr>
    </w:div>
    <w:div w:id="507213979">
      <w:bodyDiv w:val="1"/>
      <w:marLeft w:val="0"/>
      <w:marRight w:val="0"/>
      <w:marTop w:val="0"/>
      <w:marBottom w:val="0"/>
      <w:divBdr>
        <w:top w:val="none" w:sz="0" w:space="0" w:color="auto"/>
        <w:left w:val="none" w:sz="0" w:space="0" w:color="auto"/>
        <w:bottom w:val="none" w:sz="0" w:space="0" w:color="auto"/>
        <w:right w:val="none" w:sz="0" w:space="0" w:color="auto"/>
      </w:divBdr>
    </w:div>
    <w:div w:id="508713414">
      <w:bodyDiv w:val="1"/>
      <w:marLeft w:val="0"/>
      <w:marRight w:val="0"/>
      <w:marTop w:val="0"/>
      <w:marBottom w:val="0"/>
      <w:divBdr>
        <w:top w:val="none" w:sz="0" w:space="0" w:color="auto"/>
        <w:left w:val="none" w:sz="0" w:space="0" w:color="auto"/>
        <w:bottom w:val="none" w:sz="0" w:space="0" w:color="auto"/>
        <w:right w:val="none" w:sz="0" w:space="0" w:color="auto"/>
      </w:divBdr>
    </w:div>
    <w:div w:id="509487647">
      <w:bodyDiv w:val="1"/>
      <w:marLeft w:val="0"/>
      <w:marRight w:val="0"/>
      <w:marTop w:val="0"/>
      <w:marBottom w:val="0"/>
      <w:divBdr>
        <w:top w:val="none" w:sz="0" w:space="0" w:color="auto"/>
        <w:left w:val="none" w:sz="0" w:space="0" w:color="auto"/>
        <w:bottom w:val="none" w:sz="0" w:space="0" w:color="auto"/>
        <w:right w:val="none" w:sz="0" w:space="0" w:color="auto"/>
      </w:divBdr>
    </w:div>
    <w:div w:id="509488257">
      <w:bodyDiv w:val="1"/>
      <w:marLeft w:val="0"/>
      <w:marRight w:val="0"/>
      <w:marTop w:val="0"/>
      <w:marBottom w:val="0"/>
      <w:divBdr>
        <w:top w:val="none" w:sz="0" w:space="0" w:color="auto"/>
        <w:left w:val="none" w:sz="0" w:space="0" w:color="auto"/>
        <w:bottom w:val="none" w:sz="0" w:space="0" w:color="auto"/>
        <w:right w:val="none" w:sz="0" w:space="0" w:color="auto"/>
      </w:divBdr>
    </w:div>
    <w:div w:id="509561187">
      <w:bodyDiv w:val="1"/>
      <w:marLeft w:val="0"/>
      <w:marRight w:val="0"/>
      <w:marTop w:val="0"/>
      <w:marBottom w:val="0"/>
      <w:divBdr>
        <w:top w:val="none" w:sz="0" w:space="0" w:color="auto"/>
        <w:left w:val="none" w:sz="0" w:space="0" w:color="auto"/>
        <w:bottom w:val="none" w:sz="0" w:space="0" w:color="auto"/>
        <w:right w:val="none" w:sz="0" w:space="0" w:color="auto"/>
      </w:divBdr>
    </w:div>
    <w:div w:id="509948847">
      <w:bodyDiv w:val="1"/>
      <w:marLeft w:val="0"/>
      <w:marRight w:val="0"/>
      <w:marTop w:val="0"/>
      <w:marBottom w:val="0"/>
      <w:divBdr>
        <w:top w:val="none" w:sz="0" w:space="0" w:color="auto"/>
        <w:left w:val="none" w:sz="0" w:space="0" w:color="auto"/>
        <w:bottom w:val="none" w:sz="0" w:space="0" w:color="auto"/>
        <w:right w:val="none" w:sz="0" w:space="0" w:color="auto"/>
      </w:divBdr>
    </w:div>
    <w:div w:id="509955306">
      <w:bodyDiv w:val="1"/>
      <w:marLeft w:val="0"/>
      <w:marRight w:val="0"/>
      <w:marTop w:val="0"/>
      <w:marBottom w:val="0"/>
      <w:divBdr>
        <w:top w:val="none" w:sz="0" w:space="0" w:color="auto"/>
        <w:left w:val="none" w:sz="0" w:space="0" w:color="auto"/>
        <w:bottom w:val="none" w:sz="0" w:space="0" w:color="auto"/>
        <w:right w:val="none" w:sz="0" w:space="0" w:color="auto"/>
      </w:divBdr>
    </w:div>
    <w:div w:id="510295912">
      <w:bodyDiv w:val="1"/>
      <w:marLeft w:val="0"/>
      <w:marRight w:val="0"/>
      <w:marTop w:val="0"/>
      <w:marBottom w:val="0"/>
      <w:divBdr>
        <w:top w:val="none" w:sz="0" w:space="0" w:color="auto"/>
        <w:left w:val="none" w:sz="0" w:space="0" w:color="auto"/>
        <w:bottom w:val="none" w:sz="0" w:space="0" w:color="auto"/>
        <w:right w:val="none" w:sz="0" w:space="0" w:color="auto"/>
      </w:divBdr>
    </w:div>
    <w:div w:id="510681205">
      <w:bodyDiv w:val="1"/>
      <w:marLeft w:val="0"/>
      <w:marRight w:val="0"/>
      <w:marTop w:val="0"/>
      <w:marBottom w:val="0"/>
      <w:divBdr>
        <w:top w:val="none" w:sz="0" w:space="0" w:color="auto"/>
        <w:left w:val="none" w:sz="0" w:space="0" w:color="auto"/>
        <w:bottom w:val="none" w:sz="0" w:space="0" w:color="auto"/>
        <w:right w:val="none" w:sz="0" w:space="0" w:color="auto"/>
      </w:divBdr>
    </w:div>
    <w:div w:id="511381822">
      <w:bodyDiv w:val="1"/>
      <w:marLeft w:val="0"/>
      <w:marRight w:val="0"/>
      <w:marTop w:val="0"/>
      <w:marBottom w:val="0"/>
      <w:divBdr>
        <w:top w:val="none" w:sz="0" w:space="0" w:color="auto"/>
        <w:left w:val="none" w:sz="0" w:space="0" w:color="auto"/>
        <w:bottom w:val="none" w:sz="0" w:space="0" w:color="auto"/>
        <w:right w:val="none" w:sz="0" w:space="0" w:color="auto"/>
      </w:divBdr>
    </w:div>
    <w:div w:id="513350530">
      <w:bodyDiv w:val="1"/>
      <w:marLeft w:val="0"/>
      <w:marRight w:val="0"/>
      <w:marTop w:val="0"/>
      <w:marBottom w:val="0"/>
      <w:divBdr>
        <w:top w:val="none" w:sz="0" w:space="0" w:color="auto"/>
        <w:left w:val="none" w:sz="0" w:space="0" w:color="auto"/>
        <w:bottom w:val="none" w:sz="0" w:space="0" w:color="auto"/>
        <w:right w:val="none" w:sz="0" w:space="0" w:color="auto"/>
      </w:divBdr>
    </w:div>
    <w:div w:id="513501087">
      <w:bodyDiv w:val="1"/>
      <w:marLeft w:val="0"/>
      <w:marRight w:val="0"/>
      <w:marTop w:val="0"/>
      <w:marBottom w:val="0"/>
      <w:divBdr>
        <w:top w:val="none" w:sz="0" w:space="0" w:color="auto"/>
        <w:left w:val="none" w:sz="0" w:space="0" w:color="auto"/>
        <w:bottom w:val="none" w:sz="0" w:space="0" w:color="auto"/>
        <w:right w:val="none" w:sz="0" w:space="0" w:color="auto"/>
      </w:divBdr>
    </w:div>
    <w:div w:id="516622058">
      <w:bodyDiv w:val="1"/>
      <w:marLeft w:val="0"/>
      <w:marRight w:val="0"/>
      <w:marTop w:val="0"/>
      <w:marBottom w:val="0"/>
      <w:divBdr>
        <w:top w:val="none" w:sz="0" w:space="0" w:color="auto"/>
        <w:left w:val="none" w:sz="0" w:space="0" w:color="auto"/>
        <w:bottom w:val="none" w:sz="0" w:space="0" w:color="auto"/>
        <w:right w:val="none" w:sz="0" w:space="0" w:color="auto"/>
      </w:divBdr>
    </w:div>
    <w:div w:id="518398565">
      <w:bodyDiv w:val="1"/>
      <w:marLeft w:val="0"/>
      <w:marRight w:val="0"/>
      <w:marTop w:val="0"/>
      <w:marBottom w:val="0"/>
      <w:divBdr>
        <w:top w:val="none" w:sz="0" w:space="0" w:color="auto"/>
        <w:left w:val="none" w:sz="0" w:space="0" w:color="auto"/>
        <w:bottom w:val="none" w:sz="0" w:space="0" w:color="auto"/>
        <w:right w:val="none" w:sz="0" w:space="0" w:color="auto"/>
      </w:divBdr>
    </w:div>
    <w:div w:id="518546245">
      <w:bodyDiv w:val="1"/>
      <w:marLeft w:val="0"/>
      <w:marRight w:val="0"/>
      <w:marTop w:val="0"/>
      <w:marBottom w:val="0"/>
      <w:divBdr>
        <w:top w:val="none" w:sz="0" w:space="0" w:color="auto"/>
        <w:left w:val="none" w:sz="0" w:space="0" w:color="auto"/>
        <w:bottom w:val="none" w:sz="0" w:space="0" w:color="auto"/>
        <w:right w:val="none" w:sz="0" w:space="0" w:color="auto"/>
      </w:divBdr>
    </w:div>
    <w:div w:id="519316617">
      <w:bodyDiv w:val="1"/>
      <w:marLeft w:val="0"/>
      <w:marRight w:val="0"/>
      <w:marTop w:val="0"/>
      <w:marBottom w:val="0"/>
      <w:divBdr>
        <w:top w:val="none" w:sz="0" w:space="0" w:color="auto"/>
        <w:left w:val="none" w:sz="0" w:space="0" w:color="auto"/>
        <w:bottom w:val="none" w:sz="0" w:space="0" w:color="auto"/>
        <w:right w:val="none" w:sz="0" w:space="0" w:color="auto"/>
      </w:divBdr>
    </w:div>
    <w:div w:id="522787269">
      <w:bodyDiv w:val="1"/>
      <w:marLeft w:val="0"/>
      <w:marRight w:val="0"/>
      <w:marTop w:val="0"/>
      <w:marBottom w:val="0"/>
      <w:divBdr>
        <w:top w:val="none" w:sz="0" w:space="0" w:color="auto"/>
        <w:left w:val="none" w:sz="0" w:space="0" w:color="auto"/>
        <w:bottom w:val="none" w:sz="0" w:space="0" w:color="auto"/>
        <w:right w:val="none" w:sz="0" w:space="0" w:color="auto"/>
      </w:divBdr>
    </w:div>
    <w:div w:id="523253228">
      <w:bodyDiv w:val="1"/>
      <w:marLeft w:val="0"/>
      <w:marRight w:val="0"/>
      <w:marTop w:val="0"/>
      <w:marBottom w:val="0"/>
      <w:divBdr>
        <w:top w:val="none" w:sz="0" w:space="0" w:color="auto"/>
        <w:left w:val="none" w:sz="0" w:space="0" w:color="auto"/>
        <w:bottom w:val="none" w:sz="0" w:space="0" w:color="auto"/>
        <w:right w:val="none" w:sz="0" w:space="0" w:color="auto"/>
      </w:divBdr>
    </w:div>
    <w:div w:id="523637788">
      <w:bodyDiv w:val="1"/>
      <w:marLeft w:val="0"/>
      <w:marRight w:val="0"/>
      <w:marTop w:val="0"/>
      <w:marBottom w:val="0"/>
      <w:divBdr>
        <w:top w:val="none" w:sz="0" w:space="0" w:color="auto"/>
        <w:left w:val="none" w:sz="0" w:space="0" w:color="auto"/>
        <w:bottom w:val="none" w:sz="0" w:space="0" w:color="auto"/>
        <w:right w:val="none" w:sz="0" w:space="0" w:color="auto"/>
      </w:divBdr>
    </w:div>
    <w:div w:id="524750901">
      <w:bodyDiv w:val="1"/>
      <w:marLeft w:val="0"/>
      <w:marRight w:val="0"/>
      <w:marTop w:val="0"/>
      <w:marBottom w:val="0"/>
      <w:divBdr>
        <w:top w:val="none" w:sz="0" w:space="0" w:color="auto"/>
        <w:left w:val="none" w:sz="0" w:space="0" w:color="auto"/>
        <w:bottom w:val="none" w:sz="0" w:space="0" w:color="auto"/>
        <w:right w:val="none" w:sz="0" w:space="0" w:color="auto"/>
      </w:divBdr>
    </w:div>
    <w:div w:id="524753768">
      <w:bodyDiv w:val="1"/>
      <w:marLeft w:val="0"/>
      <w:marRight w:val="0"/>
      <w:marTop w:val="0"/>
      <w:marBottom w:val="0"/>
      <w:divBdr>
        <w:top w:val="none" w:sz="0" w:space="0" w:color="auto"/>
        <w:left w:val="none" w:sz="0" w:space="0" w:color="auto"/>
        <w:bottom w:val="none" w:sz="0" w:space="0" w:color="auto"/>
        <w:right w:val="none" w:sz="0" w:space="0" w:color="auto"/>
      </w:divBdr>
    </w:div>
    <w:div w:id="525679618">
      <w:bodyDiv w:val="1"/>
      <w:marLeft w:val="0"/>
      <w:marRight w:val="0"/>
      <w:marTop w:val="0"/>
      <w:marBottom w:val="0"/>
      <w:divBdr>
        <w:top w:val="none" w:sz="0" w:space="0" w:color="auto"/>
        <w:left w:val="none" w:sz="0" w:space="0" w:color="auto"/>
        <w:bottom w:val="none" w:sz="0" w:space="0" w:color="auto"/>
        <w:right w:val="none" w:sz="0" w:space="0" w:color="auto"/>
      </w:divBdr>
    </w:div>
    <w:div w:id="525681388">
      <w:bodyDiv w:val="1"/>
      <w:marLeft w:val="0"/>
      <w:marRight w:val="0"/>
      <w:marTop w:val="0"/>
      <w:marBottom w:val="0"/>
      <w:divBdr>
        <w:top w:val="none" w:sz="0" w:space="0" w:color="auto"/>
        <w:left w:val="none" w:sz="0" w:space="0" w:color="auto"/>
        <w:bottom w:val="none" w:sz="0" w:space="0" w:color="auto"/>
        <w:right w:val="none" w:sz="0" w:space="0" w:color="auto"/>
      </w:divBdr>
    </w:div>
    <w:div w:id="526795911">
      <w:bodyDiv w:val="1"/>
      <w:marLeft w:val="0"/>
      <w:marRight w:val="0"/>
      <w:marTop w:val="0"/>
      <w:marBottom w:val="0"/>
      <w:divBdr>
        <w:top w:val="none" w:sz="0" w:space="0" w:color="auto"/>
        <w:left w:val="none" w:sz="0" w:space="0" w:color="auto"/>
        <w:bottom w:val="none" w:sz="0" w:space="0" w:color="auto"/>
        <w:right w:val="none" w:sz="0" w:space="0" w:color="auto"/>
      </w:divBdr>
    </w:div>
    <w:div w:id="527570787">
      <w:bodyDiv w:val="1"/>
      <w:marLeft w:val="0"/>
      <w:marRight w:val="0"/>
      <w:marTop w:val="0"/>
      <w:marBottom w:val="0"/>
      <w:divBdr>
        <w:top w:val="none" w:sz="0" w:space="0" w:color="auto"/>
        <w:left w:val="none" w:sz="0" w:space="0" w:color="auto"/>
        <w:bottom w:val="none" w:sz="0" w:space="0" w:color="auto"/>
        <w:right w:val="none" w:sz="0" w:space="0" w:color="auto"/>
      </w:divBdr>
    </w:div>
    <w:div w:id="530143780">
      <w:bodyDiv w:val="1"/>
      <w:marLeft w:val="0"/>
      <w:marRight w:val="0"/>
      <w:marTop w:val="0"/>
      <w:marBottom w:val="0"/>
      <w:divBdr>
        <w:top w:val="none" w:sz="0" w:space="0" w:color="auto"/>
        <w:left w:val="none" w:sz="0" w:space="0" w:color="auto"/>
        <w:bottom w:val="none" w:sz="0" w:space="0" w:color="auto"/>
        <w:right w:val="none" w:sz="0" w:space="0" w:color="auto"/>
      </w:divBdr>
    </w:div>
    <w:div w:id="530342622">
      <w:bodyDiv w:val="1"/>
      <w:marLeft w:val="0"/>
      <w:marRight w:val="0"/>
      <w:marTop w:val="0"/>
      <w:marBottom w:val="0"/>
      <w:divBdr>
        <w:top w:val="none" w:sz="0" w:space="0" w:color="auto"/>
        <w:left w:val="none" w:sz="0" w:space="0" w:color="auto"/>
        <w:bottom w:val="none" w:sz="0" w:space="0" w:color="auto"/>
        <w:right w:val="none" w:sz="0" w:space="0" w:color="auto"/>
      </w:divBdr>
    </w:div>
    <w:div w:id="533032769">
      <w:bodyDiv w:val="1"/>
      <w:marLeft w:val="0"/>
      <w:marRight w:val="0"/>
      <w:marTop w:val="0"/>
      <w:marBottom w:val="0"/>
      <w:divBdr>
        <w:top w:val="none" w:sz="0" w:space="0" w:color="auto"/>
        <w:left w:val="none" w:sz="0" w:space="0" w:color="auto"/>
        <w:bottom w:val="none" w:sz="0" w:space="0" w:color="auto"/>
        <w:right w:val="none" w:sz="0" w:space="0" w:color="auto"/>
      </w:divBdr>
    </w:div>
    <w:div w:id="536506768">
      <w:bodyDiv w:val="1"/>
      <w:marLeft w:val="0"/>
      <w:marRight w:val="0"/>
      <w:marTop w:val="0"/>
      <w:marBottom w:val="0"/>
      <w:divBdr>
        <w:top w:val="none" w:sz="0" w:space="0" w:color="auto"/>
        <w:left w:val="none" w:sz="0" w:space="0" w:color="auto"/>
        <w:bottom w:val="none" w:sz="0" w:space="0" w:color="auto"/>
        <w:right w:val="none" w:sz="0" w:space="0" w:color="auto"/>
      </w:divBdr>
    </w:div>
    <w:div w:id="538518576">
      <w:bodyDiv w:val="1"/>
      <w:marLeft w:val="0"/>
      <w:marRight w:val="0"/>
      <w:marTop w:val="0"/>
      <w:marBottom w:val="0"/>
      <w:divBdr>
        <w:top w:val="none" w:sz="0" w:space="0" w:color="auto"/>
        <w:left w:val="none" w:sz="0" w:space="0" w:color="auto"/>
        <w:bottom w:val="none" w:sz="0" w:space="0" w:color="auto"/>
        <w:right w:val="none" w:sz="0" w:space="0" w:color="auto"/>
      </w:divBdr>
    </w:div>
    <w:div w:id="538861590">
      <w:bodyDiv w:val="1"/>
      <w:marLeft w:val="0"/>
      <w:marRight w:val="0"/>
      <w:marTop w:val="0"/>
      <w:marBottom w:val="0"/>
      <w:divBdr>
        <w:top w:val="none" w:sz="0" w:space="0" w:color="auto"/>
        <w:left w:val="none" w:sz="0" w:space="0" w:color="auto"/>
        <w:bottom w:val="none" w:sz="0" w:space="0" w:color="auto"/>
        <w:right w:val="none" w:sz="0" w:space="0" w:color="auto"/>
      </w:divBdr>
    </w:div>
    <w:div w:id="539707434">
      <w:bodyDiv w:val="1"/>
      <w:marLeft w:val="0"/>
      <w:marRight w:val="0"/>
      <w:marTop w:val="0"/>
      <w:marBottom w:val="0"/>
      <w:divBdr>
        <w:top w:val="none" w:sz="0" w:space="0" w:color="auto"/>
        <w:left w:val="none" w:sz="0" w:space="0" w:color="auto"/>
        <w:bottom w:val="none" w:sz="0" w:space="0" w:color="auto"/>
        <w:right w:val="none" w:sz="0" w:space="0" w:color="auto"/>
      </w:divBdr>
    </w:div>
    <w:div w:id="541358023">
      <w:bodyDiv w:val="1"/>
      <w:marLeft w:val="0"/>
      <w:marRight w:val="0"/>
      <w:marTop w:val="0"/>
      <w:marBottom w:val="0"/>
      <w:divBdr>
        <w:top w:val="none" w:sz="0" w:space="0" w:color="auto"/>
        <w:left w:val="none" w:sz="0" w:space="0" w:color="auto"/>
        <w:bottom w:val="none" w:sz="0" w:space="0" w:color="auto"/>
        <w:right w:val="none" w:sz="0" w:space="0" w:color="auto"/>
      </w:divBdr>
    </w:div>
    <w:div w:id="541793933">
      <w:bodyDiv w:val="1"/>
      <w:marLeft w:val="0"/>
      <w:marRight w:val="0"/>
      <w:marTop w:val="0"/>
      <w:marBottom w:val="0"/>
      <w:divBdr>
        <w:top w:val="none" w:sz="0" w:space="0" w:color="auto"/>
        <w:left w:val="none" w:sz="0" w:space="0" w:color="auto"/>
        <w:bottom w:val="none" w:sz="0" w:space="0" w:color="auto"/>
        <w:right w:val="none" w:sz="0" w:space="0" w:color="auto"/>
      </w:divBdr>
    </w:div>
    <w:div w:id="542835234">
      <w:bodyDiv w:val="1"/>
      <w:marLeft w:val="0"/>
      <w:marRight w:val="0"/>
      <w:marTop w:val="0"/>
      <w:marBottom w:val="0"/>
      <w:divBdr>
        <w:top w:val="none" w:sz="0" w:space="0" w:color="auto"/>
        <w:left w:val="none" w:sz="0" w:space="0" w:color="auto"/>
        <w:bottom w:val="none" w:sz="0" w:space="0" w:color="auto"/>
        <w:right w:val="none" w:sz="0" w:space="0" w:color="auto"/>
      </w:divBdr>
    </w:div>
    <w:div w:id="544026702">
      <w:bodyDiv w:val="1"/>
      <w:marLeft w:val="0"/>
      <w:marRight w:val="0"/>
      <w:marTop w:val="0"/>
      <w:marBottom w:val="0"/>
      <w:divBdr>
        <w:top w:val="none" w:sz="0" w:space="0" w:color="auto"/>
        <w:left w:val="none" w:sz="0" w:space="0" w:color="auto"/>
        <w:bottom w:val="none" w:sz="0" w:space="0" w:color="auto"/>
        <w:right w:val="none" w:sz="0" w:space="0" w:color="auto"/>
      </w:divBdr>
    </w:div>
    <w:div w:id="544172398">
      <w:bodyDiv w:val="1"/>
      <w:marLeft w:val="0"/>
      <w:marRight w:val="0"/>
      <w:marTop w:val="0"/>
      <w:marBottom w:val="0"/>
      <w:divBdr>
        <w:top w:val="none" w:sz="0" w:space="0" w:color="auto"/>
        <w:left w:val="none" w:sz="0" w:space="0" w:color="auto"/>
        <w:bottom w:val="none" w:sz="0" w:space="0" w:color="auto"/>
        <w:right w:val="none" w:sz="0" w:space="0" w:color="auto"/>
      </w:divBdr>
    </w:div>
    <w:div w:id="544215821">
      <w:bodyDiv w:val="1"/>
      <w:marLeft w:val="0"/>
      <w:marRight w:val="0"/>
      <w:marTop w:val="0"/>
      <w:marBottom w:val="0"/>
      <w:divBdr>
        <w:top w:val="none" w:sz="0" w:space="0" w:color="auto"/>
        <w:left w:val="none" w:sz="0" w:space="0" w:color="auto"/>
        <w:bottom w:val="none" w:sz="0" w:space="0" w:color="auto"/>
        <w:right w:val="none" w:sz="0" w:space="0" w:color="auto"/>
      </w:divBdr>
    </w:div>
    <w:div w:id="544367910">
      <w:bodyDiv w:val="1"/>
      <w:marLeft w:val="0"/>
      <w:marRight w:val="0"/>
      <w:marTop w:val="0"/>
      <w:marBottom w:val="0"/>
      <w:divBdr>
        <w:top w:val="none" w:sz="0" w:space="0" w:color="auto"/>
        <w:left w:val="none" w:sz="0" w:space="0" w:color="auto"/>
        <w:bottom w:val="none" w:sz="0" w:space="0" w:color="auto"/>
        <w:right w:val="none" w:sz="0" w:space="0" w:color="auto"/>
      </w:divBdr>
    </w:div>
    <w:div w:id="547499763">
      <w:bodyDiv w:val="1"/>
      <w:marLeft w:val="0"/>
      <w:marRight w:val="0"/>
      <w:marTop w:val="0"/>
      <w:marBottom w:val="0"/>
      <w:divBdr>
        <w:top w:val="none" w:sz="0" w:space="0" w:color="auto"/>
        <w:left w:val="none" w:sz="0" w:space="0" w:color="auto"/>
        <w:bottom w:val="none" w:sz="0" w:space="0" w:color="auto"/>
        <w:right w:val="none" w:sz="0" w:space="0" w:color="auto"/>
      </w:divBdr>
    </w:div>
    <w:div w:id="554200604">
      <w:bodyDiv w:val="1"/>
      <w:marLeft w:val="0"/>
      <w:marRight w:val="0"/>
      <w:marTop w:val="0"/>
      <w:marBottom w:val="0"/>
      <w:divBdr>
        <w:top w:val="none" w:sz="0" w:space="0" w:color="auto"/>
        <w:left w:val="none" w:sz="0" w:space="0" w:color="auto"/>
        <w:bottom w:val="none" w:sz="0" w:space="0" w:color="auto"/>
        <w:right w:val="none" w:sz="0" w:space="0" w:color="auto"/>
      </w:divBdr>
    </w:div>
    <w:div w:id="555436259">
      <w:bodyDiv w:val="1"/>
      <w:marLeft w:val="0"/>
      <w:marRight w:val="0"/>
      <w:marTop w:val="0"/>
      <w:marBottom w:val="0"/>
      <w:divBdr>
        <w:top w:val="none" w:sz="0" w:space="0" w:color="auto"/>
        <w:left w:val="none" w:sz="0" w:space="0" w:color="auto"/>
        <w:bottom w:val="none" w:sz="0" w:space="0" w:color="auto"/>
        <w:right w:val="none" w:sz="0" w:space="0" w:color="auto"/>
      </w:divBdr>
    </w:div>
    <w:div w:id="557714452">
      <w:bodyDiv w:val="1"/>
      <w:marLeft w:val="0"/>
      <w:marRight w:val="0"/>
      <w:marTop w:val="0"/>
      <w:marBottom w:val="0"/>
      <w:divBdr>
        <w:top w:val="none" w:sz="0" w:space="0" w:color="auto"/>
        <w:left w:val="none" w:sz="0" w:space="0" w:color="auto"/>
        <w:bottom w:val="none" w:sz="0" w:space="0" w:color="auto"/>
        <w:right w:val="none" w:sz="0" w:space="0" w:color="auto"/>
      </w:divBdr>
    </w:div>
    <w:div w:id="558367221">
      <w:bodyDiv w:val="1"/>
      <w:marLeft w:val="0"/>
      <w:marRight w:val="0"/>
      <w:marTop w:val="0"/>
      <w:marBottom w:val="0"/>
      <w:divBdr>
        <w:top w:val="none" w:sz="0" w:space="0" w:color="auto"/>
        <w:left w:val="none" w:sz="0" w:space="0" w:color="auto"/>
        <w:bottom w:val="none" w:sz="0" w:space="0" w:color="auto"/>
        <w:right w:val="none" w:sz="0" w:space="0" w:color="auto"/>
      </w:divBdr>
    </w:div>
    <w:div w:id="558371439">
      <w:bodyDiv w:val="1"/>
      <w:marLeft w:val="0"/>
      <w:marRight w:val="0"/>
      <w:marTop w:val="0"/>
      <w:marBottom w:val="0"/>
      <w:divBdr>
        <w:top w:val="none" w:sz="0" w:space="0" w:color="auto"/>
        <w:left w:val="none" w:sz="0" w:space="0" w:color="auto"/>
        <w:bottom w:val="none" w:sz="0" w:space="0" w:color="auto"/>
        <w:right w:val="none" w:sz="0" w:space="0" w:color="auto"/>
      </w:divBdr>
    </w:div>
    <w:div w:id="558712403">
      <w:bodyDiv w:val="1"/>
      <w:marLeft w:val="0"/>
      <w:marRight w:val="0"/>
      <w:marTop w:val="0"/>
      <w:marBottom w:val="0"/>
      <w:divBdr>
        <w:top w:val="none" w:sz="0" w:space="0" w:color="auto"/>
        <w:left w:val="none" w:sz="0" w:space="0" w:color="auto"/>
        <w:bottom w:val="none" w:sz="0" w:space="0" w:color="auto"/>
        <w:right w:val="none" w:sz="0" w:space="0" w:color="auto"/>
      </w:divBdr>
    </w:div>
    <w:div w:id="562062751">
      <w:bodyDiv w:val="1"/>
      <w:marLeft w:val="0"/>
      <w:marRight w:val="0"/>
      <w:marTop w:val="0"/>
      <w:marBottom w:val="0"/>
      <w:divBdr>
        <w:top w:val="none" w:sz="0" w:space="0" w:color="auto"/>
        <w:left w:val="none" w:sz="0" w:space="0" w:color="auto"/>
        <w:bottom w:val="none" w:sz="0" w:space="0" w:color="auto"/>
        <w:right w:val="none" w:sz="0" w:space="0" w:color="auto"/>
      </w:divBdr>
    </w:div>
    <w:div w:id="562566470">
      <w:bodyDiv w:val="1"/>
      <w:marLeft w:val="0"/>
      <w:marRight w:val="0"/>
      <w:marTop w:val="0"/>
      <w:marBottom w:val="0"/>
      <w:divBdr>
        <w:top w:val="none" w:sz="0" w:space="0" w:color="auto"/>
        <w:left w:val="none" w:sz="0" w:space="0" w:color="auto"/>
        <w:bottom w:val="none" w:sz="0" w:space="0" w:color="auto"/>
        <w:right w:val="none" w:sz="0" w:space="0" w:color="auto"/>
      </w:divBdr>
    </w:div>
    <w:div w:id="563105745">
      <w:bodyDiv w:val="1"/>
      <w:marLeft w:val="0"/>
      <w:marRight w:val="0"/>
      <w:marTop w:val="0"/>
      <w:marBottom w:val="0"/>
      <w:divBdr>
        <w:top w:val="none" w:sz="0" w:space="0" w:color="auto"/>
        <w:left w:val="none" w:sz="0" w:space="0" w:color="auto"/>
        <w:bottom w:val="none" w:sz="0" w:space="0" w:color="auto"/>
        <w:right w:val="none" w:sz="0" w:space="0" w:color="auto"/>
      </w:divBdr>
    </w:div>
    <w:div w:id="563755053">
      <w:bodyDiv w:val="1"/>
      <w:marLeft w:val="0"/>
      <w:marRight w:val="0"/>
      <w:marTop w:val="0"/>
      <w:marBottom w:val="0"/>
      <w:divBdr>
        <w:top w:val="none" w:sz="0" w:space="0" w:color="auto"/>
        <w:left w:val="none" w:sz="0" w:space="0" w:color="auto"/>
        <w:bottom w:val="none" w:sz="0" w:space="0" w:color="auto"/>
        <w:right w:val="none" w:sz="0" w:space="0" w:color="auto"/>
      </w:divBdr>
    </w:div>
    <w:div w:id="563757800">
      <w:bodyDiv w:val="1"/>
      <w:marLeft w:val="0"/>
      <w:marRight w:val="0"/>
      <w:marTop w:val="0"/>
      <w:marBottom w:val="0"/>
      <w:divBdr>
        <w:top w:val="none" w:sz="0" w:space="0" w:color="auto"/>
        <w:left w:val="none" w:sz="0" w:space="0" w:color="auto"/>
        <w:bottom w:val="none" w:sz="0" w:space="0" w:color="auto"/>
        <w:right w:val="none" w:sz="0" w:space="0" w:color="auto"/>
      </w:divBdr>
    </w:div>
    <w:div w:id="564488710">
      <w:bodyDiv w:val="1"/>
      <w:marLeft w:val="0"/>
      <w:marRight w:val="0"/>
      <w:marTop w:val="0"/>
      <w:marBottom w:val="0"/>
      <w:divBdr>
        <w:top w:val="none" w:sz="0" w:space="0" w:color="auto"/>
        <w:left w:val="none" w:sz="0" w:space="0" w:color="auto"/>
        <w:bottom w:val="none" w:sz="0" w:space="0" w:color="auto"/>
        <w:right w:val="none" w:sz="0" w:space="0" w:color="auto"/>
      </w:divBdr>
    </w:div>
    <w:div w:id="564801620">
      <w:bodyDiv w:val="1"/>
      <w:marLeft w:val="0"/>
      <w:marRight w:val="0"/>
      <w:marTop w:val="0"/>
      <w:marBottom w:val="0"/>
      <w:divBdr>
        <w:top w:val="none" w:sz="0" w:space="0" w:color="auto"/>
        <w:left w:val="none" w:sz="0" w:space="0" w:color="auto"/>
        <w:bottom w:val="none" w:sz="0" w:space="0" w:color="auto"/>
        <w:right w:val="none" w:sz="0" w:space="0" w:color="auto"/>
      </w:divBdr>
    </w:div>
    <w:div w:id="564998120">
      <w:bodyDiv w:val="1"/>
      <w:marLeft w:val="0"/>
      <w:marRight w:val="0"/>
      <w:marTop w:val="0"/>
      <w:marBottom w:val="0"/>
      <w:divBdr>
        <w:top w:val="none" w:sz="0" w:space="0" w:color="auto"/>
        <w:left w:val="none" w:sz="0" w:space="0" w:color="auto"/>
        <w:bottom w:val="none" w:sz="0" w:space="0" w:color="auto"/>
        <w:right w:val="none" w:sz="0" w:space="0" w:color="auto"/>
      </w:divBdr>
    </w:div>
    <w:div w:id="566844979">
      <w:bodyDiv w:val="1"/>
      <w:marLeft w:val="0"/>
      <w:marRight w:val="0"/>
      <w:marTop w:val="0"/>
      <w:marBottom w:val="0"/>
      <w:divBdr>
        <w:top w:val="none" w:sz="0" w:space="0" w:color="auto"/>
        <w:left w:val="none" w:sz="0" w:space="0" w:color="auto"/>
        <w:bottom w:val="none" w:sz="0" w:space="0" w:color="auto"/>
        <w:right w:val="none" w:sz="0" w:space="0" w:color="auto"/>
      </w:divBdr>
    </w:div>
    <w:div w:id="568425750">
      <w:bodyDiv w:val="1"/>
      <w:marLeft w:val="0"/>
      <w:marRight w:val="0"/>
      <w:marTop w:val="0"/>
      <w:marBottom w:val="0"/>
      <w:divBdr>
        <w:top w:val="none" w:sz="0" w:space="0" w:color="auto"/>
        <w:left w:val="none" w:sz="0" w:space="0" w:color="auto"/>
        <w:bottom w:val="none" w:sz="0" w:space="0" w:color="auto"/>
        <w:right w:val="none" w:sz="0" w:space="0" w:color="auto"/>
      </w:divBdr>
    </w:div>
    <w:div w:id="568656864">
      <w:bodyDiv w:val="1"/>
      <w:marLeft w:val="0"/>
      <w:marRight w:val="0"/>
      <w:marTop w:val="0"/>
      <w:marBottom w:val="0"/>
      <w:divBdr>
        <w:top w:val="none" w:sz="0" w:space="0" w:color="auto"/>
        <w:left w:val="none" w:sz="0" w:space="0" w:color="auto"/>
        <w:bottom w:val="none" w:sz="0" w:space="0" w:color="auto"/>
        <w:right w:val="none" w:sz="0" w:space="0" w:color="auto"/>
      </w:divBdr>
    </w:div>
    <w:div w:id="570386999">
      <w:bodyDiv w:val="1"/>
      <w:marLeft w:val="0"/>
      <w:marRight w:val="0"/>
      <w:marTop w:val="0"/>
      <w:marBottom w:val="0"/>
      <w:divBdr>
        <w:top w:val="none" w:sz="0" w:space="0" w:color="auto"/>
        <w:left w:val="none" w:sz="0" w:space="0" w:color="auto"/>
        <w:bottom w:val="none" w:sz="0" w:space="0" w:color="auto"/>
        <w:right w:val="none" w:sz="0" w:space="0" w:color="auto"/>
      </w:divBdr>
    </w:div>
    <w:div w:id="573660420">
      <w:bodyDiv w:val="1"/>
      <w:marLeft w:val="0"/>
      <w:marRight w:val="0"/>
      <w:marTop w:val="0"/>
      <w:marBottom w:val="0"/>
      <w:divBdr>
        <w:top w:val="none" w:sz="0" w:space="0" w:color="auto"/>
        <w:left w:val="none" w:sz="0" w:space="0" w:color="auto"/>
        <w:bottom w:val="none" w:sz="0" w:space="0" w:color="auto"/>
        <w:right w:val="none" w:sz="0" w:space="0" w:color="auto"/>
      </w:divBdr>
    </w:div>
    <w:div w:id="574899431">
      <w:bodyDiv w:val="1"/>
      <w:marLeft w:val="0"/>
      <w:marRight w:val="0"/>
      <w:marTop w:val="0"/>
      <w:marBottom w:val="0"/>
      <w:divBdr>
        <w:top w:val="none" w:sz="0" w:space="0" w:color="auto"/>
        <w:left w:val="none" w:sz="0" w:space="0" w:color="auto"/>
        <w:bottom w:val="none" w:sz="0" w:space="0" w:color="auto"/>
        <w:right w:val="none" w:sz="0" w:space="0" w:color="auto"/>
      </w:divBdr>
    </w:div>
    <w:div w:id="576785613">
      <w:bodyDiv w:val="1"/>
      <w:marLeft w:val="0"/>
      <w:marRight w:val="0"/>
      <w:marTop w:val="0"/>
      <w:marBottom w:val="0"/>
      <w:divBdr>
        <w:top w:val="none" w:sz="0" w:space="0" w:color="auto"/>
        <w:left w:val="none" w:sz="0" w:space="0" w:color="auto"/>
        <w:bottom w:val="none" w:sz="0" w:space="0" w:color="auto"/>
        <w:right w:val="none" w:sz="0" w:space="0" w:color="auto"/>
      </w:divBdr>
    </w:div>
    <w:div w:id="578835106">
      <w:bodyDiv w:val="1"/>
      <w:marLeft w:val="0"/>
      <w:marRight w:val="0"/>
      <w:marTop w:val="0"/>
      <w:marBottom w:val="0"/>
      <w:divBdr>
        <w:top w:val="none" w:sz="0" w:space="0" w:color="auto"/>
        <w:left w:val="none" w:sz="0" w:space="0" w:color="auto"/>
        <w:bottom w:val="none" w:sz="0" w:space="0" w:color="auto"/>
        <w:right w:val="none" w:sz="0" w:space="0" w:color="auto"/>
      </w:divBdr>
    </w:div>
    <w:div w:id="579364233">
      <w:bodyDiv w:val="1"/>
      <w:marLeft w:val="0"/>
      <w:marRight w:val="0"/>
      <w:marTop w:val="0"/>
      <w:marBottom w:val="0"/>
      <w:divBdr>
        <w:top w:val="none" w:sz="0" w:space="0" w:color="auto"/>
        <w:left w:val="none" w:sz="0" w:space="0" w:color="auto"/>
        <w:bottom w:val="none" w:sz="0" w:space="0" w:color="auto"/>
        <w:right w:val="none" w:sz="0" w:space="0" w:color="auto"/>
      </w:divBdr>
    </w:div>
    <w:div w:id="579482805">
      <w:bodyDiv w:val="1"/>
      <w:marLeft w:val="0"/>
      <w:marRight w:val="0"/>
      <w:marTop w:val="0"/>
      <w:marBottom w:val="0"/>
      <w:divBdr>
        <w:top w:val="none" w:sz="0" w:space="0" w:color="auto"/>
        <w:left w:val="none" w:sz="0" w:space="0" w:color="auto"/>
        <w:bottom w:val="none" w:sz="0" w:space="0" w:color="auto"/>
        <w:right w:val="none" w:sz="0" w:space="0" w:color="auto"/>
      </w:divBdr>
    </w:div>
    <w:div w:id="584730344">
      <w:bodyDiv w:val="1"/>
      <w:marLeft w:val="0"/>
      <w:marRight w:val="0"/>
      <w:marTop w:val="0"/>
      <w:marBottom w:val="0"/>
      <w:divBdr>
        <w:top w:val="none" w:sz="0" w:space="0" w:color="auto"/>
        <w:left w:val="none" w:sz="0" w:space="0" w:color="auto"/>
        <w:bottom w:val="none" w:sz="0" w:space="0" w:color="auto"/>
        <w:right w:val="none" w:sz="0" w:space="0" w:color="auto"/>
      </w:divBdr>
    </w:div>
    <w:div w:id="584800773">
      <w:bodyDiv w:val="1"/>
      <w:marLeft w:val="0"/>
      <w:marRight w:val="0"/>
      <w:marTop w:val="0"/>
      <w:marBottom w:val="0"/>
      <w:divBdr>
        <w:top w:val="none" w:sz="0" w:space="0" w:color="auto"/>
        <w:left w:val="none" w:sz="0" w:space="0" w:color="auto"/>
        <w:bottom w:val="none" w:sz="0" w:space="0" w:color="auto"/>
        <w:right w:val="none" w:sz="0" w:space="0" w:color="auto"/>
      </w:divBdr>
    </w:div>
    <w:div w:id="585916930">
      <w:bodyDiv w:val="1"/>
      <w:marLeft w:val="0"/>
      <w:marRight w:val="0"/>
      <w:marTop w:val="0"/>
      <w:marBottom w:val="0"/>
      <w:divBdr>
        <w:top w:val="none" w:sz="0" w:space="0" w:color="auto"/>
        <w:left w:val="none" w:sz="0" w:space="0" w:color="auto"/>
        <w:bottom w:val="none" w:sz="0" w:space="0" w:color="auto"/>
        <w:right w:val="none" w:sz="0" w:space="0" w:color="auto"/>
      </w:divBdr>
    </w:div>
    <w:div w:id="588469489">
      <w:bodyDiv w:val="1"/>
      <w:marLeft w:val="0"/>
      <w:marRight w:val="0"/>
      <w:marTop w:val="0"/>
      <w:marBottom w:val="0"/>
      <w:divBdr>
        <w:top w:val="none" w:sz="0" w:space="0" w:color="auto"/>
        <w:left w:val="none" w:sz="0" w:space="0" w:color="auto"/>
        <w:bottom w:val="none" w:sz="0" w:space="0" w:color="auto"/>
        <w:right w:val="none" w:sz="0" w:space="0" w:color="auto"/>
      </w:divBdr>
    </w:div>
    <w:div w:id="588974914">
      <w:bodyDiv w:val="1"/>
      <w:marLeft w:val="0"/>
      <w:marRight w:val="0"/>
      <w:marTop w:val="0"/>
      <w:marBottom w:val="0"/>
      <w:divBdr>
        <w:top w:val="none" w:sz="0" w:space="0" w:color="auto"/>
        <w:left w:val="none" w:sz="0" w:space="0" w:color="auto"/>
        <w:bottom w:val="none" w:sz="0" w:space="0" w:color="auto"/>
        <w:right w:val="none" w:sz="0" w:space="0" w:color="auto"/>
      </w:divBdr>
    </w:div>
    <w:div w:id="590162383">
      <w:bodyDiv w:val="1"/>
      <w:marLeft w:val="0"/>
      <w:marRight w:val="0"/>
      <w:marTop w:val="0"/>
      <w:marBottom w:val="0"/>
      <w:divBdr>
        <w:top w:val="none" w:sz="0" w:space="0" w:color="auto"/>
        <w:left w:val="none" w:sz="0" w:space="0" w:color="auto"/>
        <w:bottom w:val="none" w:sz="0" w:space="0" w:color="auto"/>
        <w:right w:val="none" w:sz="0" w:space="0" w:color="auto"/>
      </w:divBdr>
    </w:div>
    <w:div w:id="591470441">
      <w:bodyDiv w:val="1"/>
      <w:marLeft w:val="0"/>
      <w:marRight w:val="0"/>
      <w:marTop w:val="0"/>
      <w:marBottom w:val="0"/>
      <w:divBdr>
        <w:top w:val="none" w:sz="0" w:space="0" w:color="auto"/>
        <w:left w:val="none" w:sz="0" w:space="0" w:color="auto"/>
        <w:bottom w:val="none" w:sz="0" w:space="0" w:color="auto"/>
        <w:right w:val="none" w:sz="0" w:space="0" w:color="auto"/>
      </w:divBdr>
    </w:div>
    <w:div w:id="595210168">
      <w:bodyDiv w:val="1"/>
      <w:marLeft w:val="0"/>
      <w:marRight w:val="0"/>
      <w:marTop w:val="0"/>
      <w:marBottom w:val="0"/>
      <w:divBdr>
        <w:top w:val="none" w:sz="0" w:space="0" w:color="auto"/>
        <w:left w:val="none" w:sz="0" w:space="0" w:color="auto"/>
        <w:bottom w:val="none" w:sz="0" w:space="0" w:color="auto"/>
        <w:right w:val="none" w:sz="0" w:space="0" w:color="auto"/>
      </w:divBdr>
    </w:div>
    <w:div w:id="596518397">
      <w:bodyDiv w:val="1"/>
      <w:marLeft w:val="0"/>
      <w:marRight w:val="0"/>
      <w:marTop w:val="0"/>
      <w:marBottom w:val="0"/>
      <w:divBdr>
        <w:top w:val="none" w:sz="0" w:space="0" w:color="auto"/>
        <w:left w:val="none" w:sz="0" w:space="0" w:color="auto"/>
        <w:bottom w:val="none" w:sz="0" w:space="0" w:color="auto"/>
        <w:right w:val="none" w:sz="0" w:space="0" w:color="auto"/>
      </w:divBdr>
    </w:div>
    <w:div w:id="597180217">
      <w:bodyDiv w:val="1"/>
      <w:marLeft w:val="0"/>
      <w:marRight w:val="0"/>
      <w:marTop w:val="0"/>
      <w:marBottom w:val="0"/>
      <w:divBdr>
        <w:top w:val="none" w:sz="0" w:space="0" w:color="auto"/>
        <w:left w:val="none" w:sz="0" w:space="0" w:color="auto"/>
        <w:bottom w:val="none" w:sz="0" w:space="0" w:color="auto"/>
        <w:right w:val="none" w:sz="0" w:space="0" w:color="auto"/>
      </w:divBdr>
    </w:div>
    <w:div w:id="598106699">
      <w:bodyDiv w:val="1"/>
      <w:marLeft w:val="0"/>
      <w:marRight w:val="0"/>
      <w:marTop w:val="0"/>
      <w:marBottom w:val="0"/>
      <w:divBdr>
        <w:top w:val="none" w:sz="0" w:space="0" w:color="auto"/>
        <w:left w:val="none" w:sz="0" w:space="0" w:color="auto"/>
        <w:bottom w:val="none" w:sz="0" w:space="0" w:color="auto"/>
        <w:right w:val="none" w:sz="0" w:space="0" w:color="auto"/>
      </w:divBdr>
    </w:div>
    <w:div w:id="598368194">
      <w:bodyDiv w:val="1"/>
      <w:marLeft w:val="0"/>
      <w:marRight w:val="0"/>
      <w:marTop w:val="0"/>
      <w:marBottom w:val="0"/>
      <w:divBdr>
        <w:top w:val="none" w:sz="0" w:space="0" w:color="auto"/>
        <w:left w:val="none" w:sz="0" w:space="0" w:color="auto"/>
        <w:bottom w:val="none" w:sz="0" w:space="0" w:color="auto"/>
        <w:right w:val="none" w:sz="0" w:space="0" w:color="auto"/>
      </w:divBdr>
    </w:div>
    <w:div w:id="599266332">
      <w:bodyDiv w:val="1"/>
      <w:marLeft w:val="0"/>
      <w:marRight w:val="0"/>
      <w:marTop w:val="0"/>
      <w:marBottom w:val="0"/>
      <w:divBdr>
        <w:top w:val="none" w:sz="0" w:space="0" w:color="auto"/>
        <w:left w:val="none" w:sz="0" w:space="0" w:color="auto"/>
        <w:bottom w:val="none" w:sz="0" w:space="0" w:color="auto"/>
        <w:right w:val="none" w:sz="0" w:space="0" w:color="auto"/>
      </w:divBdr>
    </w:div>
    <w:div w:id="599799628">
      <w:bodyDiv w:val="1"/>
      <w:marLeft w:val="0"/>
      <w:marRight w:val="0"/>
      <w:marTop w:val="0"/>
      <w:marBottom w:val="0"/>
      <w:divBdr>
        <w:top w:val="none" w:sz="0" w:space="0" w:color="auto"/>
        <w:left w:val="none" w:sz="0" w:space="0" w:color="auto"/>
        <w:bottom w:val="none" w:sz="0" w:space="0" w:color="auto"/>
        <w:right w:val="none" w:sz="0" w:space="0" w:color="auto"/>
      </w:divBdr>
    </w:div>
    <w:div w:id="600454179">
      <w:bodyDiv w:val="1"/>
      <w:marLeft w:val="0"/>
      <w:marRight w:val="0"/>
      <w:marTop w:val="0"/>
      <w:marBottom w:val="0"/>
      <w:divBdr>
        <w:top w:val="none" w:sz="0" w:space="0" w:color="auto"/>
        <w:left w:val="none" w:sz="0" w:space="0" w:color="auto"/>
        <w:bottom w:val="none" w:sz="0" w:space="0" w:color="auto"/>
        <w:right w:val="none" w:sz="0" w:space="0" w:color="auto"/>
      </w:divBdr>
    </w:div>
    <w:div w:id="601109153">
      <w:bodyDiv w:val="1"/>
      <w:marLeft w:val="0"/>
      <w:marRight w:val="0"/>
      <w:marTop w:val="0"/>
      <w:marBottom w:val="0"/>
      <w:divBdr>
        <w:top w:val="none" w:sz="0" w:space="0" w:color="auto"/>
        <w:left w:val="none" w:sz="0" w:space="0" w:color="auto"/>
        <w:bottom w:val="none" w:sz="0" w:space="0" w:color="auto"/>
        <w:right w:val="none" w:sz="0" w:space="0" w:color="auto"/>
      </w:divBdr>
    </w:div>
    <w:div w:id="601571164">
      <w:bodyDiv w:val="1"/>
      <w:marLeft w:val="0"/>
      <w:marRight w:val="0"/>
      <w:marTop w:val="0"/>
      <w:marBottom w:val="0"/>
      <w:divBdr>
        <w:top w:val="none" w:sz="0" w:space="0" w:color="auto"/>
        <w:left w:val="none" w:sz="0" w:space="0" w:color="auto"/>
        <w:bottom w:val="none" w:sz="0" w:space="0" w:color="auto"/>
        <w:right w:val="none" w:sz="0" w:space="0" w:color="auto"/>
      </w:divBdr>
    </w:div>
    <w:div w:id="602540488">
      <w:bodyDiv w:val="1"/>
      <w:marLeft w:val="0"/>
      <w:marRight w:val="0"/>
      <w:marTop w:val="0"/>
      <w:marBottom w:val="0"/>
      <w:divBdr>
        <w:top w:val="none" w:sz="0" w:space="0" w:color="auto"/>
        <w:left w:val="none" w:sz="0" w:space="0" w:color="auto"/>
        <w:bottom w:val="none" w:sz="0" w:space="0" w:color="auto"/>
        <w:right w:val="none" w:sz="0" w:space="0" w:color="auto"/>
      </w:divBdr>
    </w:div>
    <w:div w:id="603542310">
      <w:bodyDiv w:val="1"/>
      <w:marLeft w:val="0"/>
      <w:marRight w:val="0"/>
      <w:marTop w:val="0"/>
      <w:marBottom w:val="0"/>
      <w:divBdr>
        <w:top w:val="none" w:sz="0" w:space="0" w:color="auto"/>
        <w:left w:val="none" w:sz="0" w:space="0" w:color="auto"/>
        <w:bottom w:val="none" w:sz="0" w:space="0" w:color="auto"/>
        <w:right w:val="none" w:sz="0" w:space="0" w:color="auto"/>
      </w:divBdr>
    </w:div>
    <w:div w:id="605847002">
      <w:bodyDiv w:val="1"/>
      <w:marLeft w:val="0"/>
      <w:marRight w:val="0"/>
      <w:marTop w:val="0"/>
      <w:marBottom w:val="0"/>
      <w:divBdr>
        <w:top w:val="none" w:sz="0" w:space="0" w:color="auto"/>
        <w:left w:val="none" w:sz="0" w:space="0" w:color="auto"/>
        <w:bottom w:val="none" w:sz="0" w:space="0" w:color="auto"/>
        <w:right w:val="none" w:sz="0" w:space="0" w:color="auto"/>
      </w:divBdr>
    </w:div>
    <w:div w:id="606544501">
      <w:bodyDiv w:val="1"/>
      <w:marLeft w:val="0"/>
      <w:marRight w:val="0"/>
      <w:marTop w:val="0"/>
      <w:marBottom w:val="0"/>
      <w:divBdr>
        <w:top w:val="none" w:sz="0" w:space="0" w:color="auto"/>
        <w:left w:val="none" w:sz="0" w:space="0" w:color="auto"/>
        <w:bottom w:val="none" w:sz="0" w:space="0" w:color="auto"/>
        <w:right w:val="none" w:sz="0" w:space="0" w:color="auto"/>
      </w:divBdr>
    </w:div>
    <w:div w:id="607741941">
      <w:bodyDiv w:val="1"/>
      <w:marLeft w:val="0"/>
      <w:marRight w:val="0"/>
      <w:marTop w:val="0"/>
      <w:marBottom w:val="0"/>
      <w:divBdr>
        <w:top w:val="none" w:sz="0" w:space="0" w:color="auto"/>
        <w:left w:val="none" w:sz="0" w:space="0" w:color="auto"/>
        <w:bottom w:val="none" w:sz="0" w:space="0" w:color="auto"/>
        <w:right w:val="none" w:sz="0" w:space="0" w:color="auto"/>
      </w:divBdr>
    </w:div>
    <w:div w:id="607858228">
      <w:bodyDiv w:val="1"/>
      <w:marLeft w:val="0"/>
      <w:marRight w:val="0"/>
      <w:marTop w:val="0"/>
      <w:marBottom w:val="0"/>
      <w:divBdr>
        <w:top w:val="none" w:sz="0" w:space="0" w:color="auto"/>
        <w:left w:val="none" w:sz="0" w:space="0" w:color="auto"/>
        <w:bottom w:val="none" w:sz="0" w:space="0" w:color="auto"/>
        <w:right w:val="none" w:sz="0" w:space="0" w:color="auto"/>
      </w:divBdr>
    </w:div>
    <w:div w:id="609239186">
      <w:bodyDiv w:val="1"/>
      <w:marLeft w:val="0"/>
      <w:marRight w:val="0"/>
      <w:marTop w:val="0"/>
      <w:marBottom w:val="0"/>
      <w:divBdr>
        <w:top w:val="none" w:sz="0" w:space="0" w:color="auto"/>
        <w:left w:val="none" w:sz="0" w:space="0" w:color="auto"/>
        <w:bottom w:val="none" w:sz="0" w:space="0" w:color="auto"/>
        <w:right w:val="none" w:sz="0" w:space="0" w:color="auto"/>
      </w:divBdr>
    </w:div>
    <w:div w:id="613289978">
      <w:bodyDiv w:val="1"/>
      <w:marLeft w:val="0"/>
      <w:marRight w:val="0"/>
      <w:marTop w:val="0"/>
      <w:marBottom w:val="0"/>
      <w:divBdr>
        <w:top w:val="none" w:sz="0" w:space="0" w:color="auto"/>
        <w:left w:val="none" w:sz="0" w:space="0" w:color="auto"/>
        <w:bottom w:val="none" w:sz="0" w:space="0" w:color="auto"/>
        <w:right w:val="none" w:sz="0" w:space="0" w:color="auto"/>
      </w:divBdr>
    </w:div>
    <w:div w:id="614093378">
      <w:bodyDiv w:val="1"/>
      <w:marLeft w:val="0"/>
      <w:marRight w:val="0"/>
      <w:marTop w:val="0"/>
      <w:marBottom w:val="0"/>
      <w:divBdr>
        <w:top w:val="none" w:sz="0" w:space="0" w:color="auto"/>
        <w:left w:val="none" w:sz="0" w:space="0" w:color="auto"/>
        <w:bottom w:val="none" w:sz="0" w:space="0" w:color="auto"/>
        <w:right w:val="none" w:sz="0" w:space="0" w:color="auto"/>
      </w:divBdr>
    </w:div>
    <w:div w:id="614212089">
      <w:bodyDiv w:val="1"/>
      <w:marLeft w:val="0"/>
      <w:marRight w:val="0"/>
      <w:marTop w:val="0"/>
      <w:marBottom w:val="0"/>
      <w:divBdr>
        <w:top w:val="none" w:sz="0" w:space="0" w:color="auto"/>
        <w:left w:val="none" w:sz="0" w:space="0" w:color="auto"/>
        <w:bottom w:val="none" w:sz="0" w:space="0" w:color="auto"/>
        <w:right w:val="none" w:sz="0" w:space="0" w:color="auto"/>
      </w:divBdr>
    </w:div>
    <w:div w:id="614598056">
      <w:bodyDiv w:val="1"/>
      <w:marLeft w:val="0"/>
      <w:marRight w:val="0"/>
      <w:marTop w:val="0"/>
      <w:marBottom w:val="0"/>
      <w:divBdr>
        <w:top w:val="none" w:sz="0" w:space="0" w:color="auto"/>
        <w:left w:val="none" w:sz="0" w:space="0" w:color="auto"/>
        <w:bottom w:val="none" w:sz="0" w:space="0" w:color="auto"/>
        <w:right w:val="none" w:sz="0" w:space="0" w:color="auto"/>
      </w:divBdr>
    </w:div>
    <w:div w:id="615138235">
      <w:bodyDiv w:val="1"/>
      <w:marLeft w:val="0"/>
      <w:marRight w:val="0"/>
      <w:marTop w:val="0"/>
      <w:marBottom w:val="0"/>
      <w:divBdr>
        <w:top w:val="none" w:sz="0" w:space="0" w:color="auto"/>
        <w:left w:val="none" w:sz="0" w:space="0" w:color="auto"/>
        <w:bottom w:val="none" w:sz="0" w:space="0" w:color="auto"/>
        <w:right w:val="none" w:sz="0" w:space="0" w:color="auto"/>
      </w:divBdr>
    </w:div>
    <w:div w:id="618875316">
      <w:bodyDiv w:val="1"/>
      <w:marLeft w:val="0"/>
      <w:marRight w:val="0"/>
      <w:marTop w:val="0"/>
      <w:marBottom w:val="0"/>
      <w:divBdr>
        <w:top w:val="none" w:sz="0" w:space="0" w:color="auto"/>
        <w:left w:val="none" w:sz="0" w:space="0" w:color="auto"/>
        <w:bottom w:val="none" w:sz="0" w:space="0" w:color="auto"/>
        <w:right w:val="none" w:sz="0" w:space="0" w:color="auto"/>
      </w:divBdr>
    </w:div>
    <w:div w:id="619067498">
      <w:bodyDiv w:val="1"/>
      <w:marLeft w:val="0"/>
      <w:marRight w:val="0"/>
      <w:marTop w:val="0"/>
      <w:marBottom w:val="0"/>
      <w:divBdr>
        <w:top w:val="none" w:sz="0" w:space="0" w:color="auto"/>
        <w:left w:val="none" w:sz="0" w:space="0" w:color="auto"/>
        <w:bottom w:val="none" w:sz="0" w:space="0" w:color="auto"/>
        <w:right w:val="none" w:sz="0" w:space="0" w:color="auto"/>
      </w:divBdr>
    </w:div>
    <w:div w:id="619146472">
      <w:bodyDiv w:val="1"/>
      <w:marLeft w:val="0"/>
      <w:marRight w:val="0"/>
      <w:marTop w:val="0"/>
      <w:marBottom w:val="0"/>
      <w:divBdr>
        <w:top w:val="none" w:sz="0" w:space="0" w:color="auto"/>
        <w:left w:val="none" w:sz="0" w:space="0" w:color="auto"/>
        <w:bottom w:val="none" w:sz="0" w:space="0" w:color="auto"/>
        <w:right w:val="none" w:sz="0" w:space="0" w:color="auto"/>
      </w:divBdr>
    </w:div>
    <w:div w:id="619411682">
      <w:bodyDiv w:val="1"/>
      <w:marLeft w:val="0"/>
      <w:marRight w:val="0"/>
      <w:marTop w:val="0"/>
      <w:marBottom w:val="0"/>
      <w:divBdr>
        <w:top w:val="none" w:sz="0" w:space="0" w:color="auto"/>
        <w:left w:val="none" w:sz="0" w:space="0" w:color="auto"/>
        <w:bottom w:val="none" w:sz="0" w:space="0" w:color="auto"/>
        <w:right w:val="none" w:sz="0" w:space="0" w:color="auto"/>
      </w:divBdr>
    </w:div>
    <w:div w:id="620309433">
      <w:bodyDiv w:val="1"/>
      <w:marLeft w:val="0"/>
      <w:marRight w:val="0"/>
      <w:marTop w:val="0"/>
      <w:marBottom w:val="0"/>
      <w:divBdr>
        <w:top w:val="none" w:sz="0" w:space="0" w:color="auto"/>
        <w:left w:val="none" w:sz="0" w:space="0" w:color="auto"/>
        <w:bottom w:val="none" w:sz="0" w:space="0" w:color="auto"/>
        <w:right w:val="none" w:sz="0" w:space="0" w:color="auto"/>
      </w:divBdr>
    </w:div>
    <w:div w:id="621233773">
      <w:bodyDiv w:val="1"/>
      <w:marLeft w:val="0"/>
      <w:marRight w:val="0"/>
      <w:marTop w:val="0"/>
      <w:marBottom w:val="0"/>
      <w:divBdr>
        <w:top w:val="none" w:sz="0" w:space="0" w:color="auto"/>
        <w:left w:val="none" w:sz="0" w:space="0" w:color="auto"/>
        <w:bottom w:val="none" w:sz="0" w:space="0" w:color="auto"/>
        <w:right w:val="none" w:sz="0" w:space="0" w:color="auto"/>
      </w:divBdr>
    </w:div>
    <w:div w:id="622002669">
      <w:bodyDiv w:val="1"/>
      <w:marLeft w:val="0"/>
      <w:marRight w:val="0"/>
      <w:marTop w:val="0"/>
      <w:marBottom w:val="0"/>
      <w:divBdr>
        <w:top w:val="none" w:sz="0" w:space="0" w:color="auto"/>
        <w:left w:val="none" w:sz="0" w:space="0" w:color="auto"/>
        <w:bottom w:val="none" w:sz="0" w:space="0" w:color="auto"/>
        <w:right w:val="none" w:sz="0" w:space="0" w:color="auto"/>
      </w:divBdr>
    </w:div>
    <w:div w:id="622662844">
      <w:bodyDiv w:val="1"/>
      <w:marLeft w:val="0"/>
      <w:marRight w:val="0"/>
      <w:marTop w:val="0"/>
      <w:marBottom w:val="0"/>
      <w:divBdr>
        <w:top w:val="none" w:sz="0" w:space="0" w:color="auto"/>
        <w:left w:val="none" w:sz="0" w:space="0" w:color="auto"/>
        <w:bottom w:val="none" w:sz="0" w:space="0" w:color="auto"/>
        <w:right w:val="none" w:sz="0" w:space="0" w:color="auto"/>
      </w:divBdr>
    </w:div>
    <w:div w:id="623268330">
      <w:bodyDiv w:val="1"/>
      <w:marLeft w:val="0"/>
      <w:marRight w:val="0"/>
      <w:marTop w:val="0"/>
      <w:marBottom w:val="0"/>
      <w:divBdr>
        <w:top w:val="none" w:sz="0" w:space="0" w:color="auto"/>
        <w:left w:val="none" w:sz="0" w:space="0" w:color="auto"/>
        <w:bottom w:val="none" w:sz="0" w:space="0" w:color="auto"/>
        <w:right w:val="none" w:sz="0" w:space="0" w:color="auto"/>
      </w:divBdr>
    </w:div>
    <w:div w:id="624893790">
      <w:bodyDiv w:val="1"/>
      <w:marLeft w:val="0"/>
      <w:marRight w:val="0"/>
      <w:marTop w:val="0"/>
      <w:marBottom w:val="0"/>
      <w:divBdr>
        <w:top w:val="none" w:sz="0" w:space="0" w:color="auto"/>
        <w:left w:val="none" w:sz="0" w:space="0" w:color="auto"/>
        <w:bottom w:val="none" w:sz="0" w:space="0" w:color="auto"/>
        <w:right w:val="none" w:sz="0" w:space="0" w:color="auto"/>
      </w:divBdr>
    </w:div>
    <w:div w:id="625161517">
      <w:bodyDiv w:val="1"/>
      <w:marLeft w:val="0"/>
      <w:marRight w:val="0"/>
      <w:marTop w:val="0"/>
      <w:marBottom w:val="0"/>
      <w:divBdr>
        <w:top w:val="none" w:sz="0" w:space="0" w:color="auto"/>
        <w:left w:val="none" w:sz="0" w:space="0" w:color="auto"/>
        <w:bottom w:val="none" w:sz="0" w:space="0" w:color="auto"/>
        <w:right w:val="none" w:sz="0" w:space="0" w:color="auto"/>
      </w:divBdr>
    </w:div>
    <w:div w:id="625815566">
      <w:bodyDiv w:val="1"/>
      <w:marLeft w:val="0"/>
      <w:marRight w:val="0"/>
      <w:marTop w:val="0"/>
      <w:marBottom w:val="0"/>
      <w:divBdr>
        <w:top w:val="none" w:sz="0" w:space="0" w:color="auto"/>
        <w:left w:val="none" w:sz="0" w:space="0" w:color="auto"/>
        <w:bottom w:val="none" w:sz="0" w:space="0" w:color="auto"/>
        <w:right w:val="none" w:sz="0" w:space="0" w:color="auto"/>
      </w:divBdr>
      <w:divsChild>
        <w:div w:id="1306467244">
          <w:marLeft w:val="0"/>
          <w:marRight w:val="0"/>
          <w:marTop w:val="0"/>
          <w:marBottom w:val="0"/>
          <w:divBdr>
            <w:top w:val="none" w:sz="0" w:space="0" w:color="auto"/>
            <w:left w:val="none" w:sz="0" w:space="0" w:color="auto"/>
            <w:bottom w:val="none" w:sz="0" w:space="0" w:color="auto"/>
            <w:right w:val="none" w:sz="0" w:space="0" w:color="auto"/>
          </w:divBdr>
          <w:divsChild>
            <w:div w:id="236981346">
              <w:marLeft w:val="0"/>
              <w:marRight w:val="0"/>
              <w:marTop w:val="0"/>
              <w:marBottom w:val="0"/>
              <w:divBdr>
                <w:top w:val="none" w:sz="0" w:space="0" w:color="auto"/>
                <w:left w:val="none" w:sz="0" w:space="0" w:color="auto"/>
                <w:bottom w:val="none" w:sz="0" w:space="0" w:color="auto"/>
                <w:right w:val="none" w:sz="0" w:space="0" w:color="auto"/>
              </w:divBdr>
            </w:div>
            <w:div w:id="238712539">
              <w:marLeft w:val="0"/>
              <w:marRight w:val="0"/>
              <w:marTop w:val="0"/>
              <w:marBottom w:val="0"/>
              <w:divBdr>
                <w:top w:val="none" w:sz="0" w:space="0" w:color="auto"/>
                <w:left w:val="none" w:sz="0" w:space="0" w:color="auto"/>
                <w:bottom w:val="none" w:sz="0" w:space="0" w:color="auto"/>
                <w:right w:val="none" w:sz="0" w:space="0" w:color="auto"/>
              </w:divBdr>
            </w:div>
            <w:div w:id="303394865">
              <w:marLeft w:val="0"/>
              <w:marRight w:val="0"/>
              <w:marTop w:val="0"/>
              <w:marBottom w:val="0"/>
              <w:divBdr>
                <w:top w:val="none" w:sz="0" w:space="0" w:color="auto"/>
                <w:left w:val="none" w:sz="0" w:space="0" w:color="auto"/>
                <w:bottom w:val="none" w:sz="0" w:space="0" w:color="auto"/>
                <w:right w:val="none" w:sz="0" w:space="0" w:color="auto"/>
              </w:divBdr>
            </w:div>
            <w:div w:id="677580393">
              <w:marLeft w:val="0"/>
              <w:marRight w:val="0"/>
              <w:marTop w:val="0"/>
              <w:marBottom w:val="0"/>
              <w:divBdr>
                <w:top w:val="none" w:sz="0" w:space="0" w:color="auto"/>
                <w:left w:val="none" w:sz="0" w:space="0" w:color="auto"/>
                <w:bottom w:val="none" w:sz="0" w:space="0" w:color="auto"/>
                <w:right w:val="none" w:sz="0" w:space="0" w:color="auto"/>
              </w:divBdr>
            </w:div>
            <w:div w:id="892085246">
              <w:marLeft w:val="0"/>
              <w:marRight w:val="0"/>
              <w:marTop w:val="0"/>
              <w:marBottom w:val="0"/>
              <w:divBdr>
                <w:top w:val="none" w:sz="0" w:space="0" w:color="auto"/>
                <w:left w:val="none" w:sz="0" w:space="0" w:color="auto"/>
                <w:bottom w:val="none" w:sz="0" w:space="0" w:color="auto"/>
                <w:right w:val="none" w:sz="0" w:space="0" w:color="auto"/>
              </w:divBdr>
            </w:div>
            <w:div w:id="930434225">
              <w:marLeft w:val="0"/>
              <w:marRight w:val="0"/>
              <w:marTop w:val="0"/>
              <w:marBottom w:val="0"/>
              <w:divBdr>
                <w:top w:val="none" w:sz="0" w:space="0" w:color="auto"/>
                <w:left w:val="none" w:sz="0" w:space="0" w:color="auto"/>
                <w:bottom w:val="none" w:sz="0" w:space="0" w:color="auto"/>
                <w:right w:val="none" w:sz="0" w:space="0" w:color="auto"/>
              </w:divBdr>
            </w:div>
            <w:div w:id="1208378068">
              <w:marLeft w:val="0"/>
              <w:marRight w:val="0"/>
              <w:marTop w:val="0"/>
              <w:marBottom w:val="0"/>
              <w:divBdr>
                <w:top w:val="none" w:sz="0" w:space="0" w:color="auto"/>
                <w:left w:val="none" w:sz="0" w:space="0" w:color="auto"/>
                <w:bottom w:val="none" w:sz="0" w:space="0" w:color="auto"/>
                <w:right w:val="none" w:sz="0" w:space="0" w:color="auto"/>
              </w:divBdr>
            </w:div>
            <w:div w:id="15319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3113">
      <w:bodyDiv w:val="1"/>
      <w:marLeft w:val="0"/>
      <w:marRight w:val="0"/>
      <w:marTop w:val="0"/>
      <w:marBottom w:val="0"/>
      <w:divBdr>
        <w:top w:val="none" w:sz="0" w:space="0" w:color="auto"/>
        <w:left w:val="none" w:sz="0" w:space="0" w:color="auto"/>
        <w:bottom w:val="none" w:sz="0" w:space="0" w:color="auto"/>
        <w:right w:val="none" w:sz="0" w:space="0" w:color="auto"/>
      </w:divBdr>
    </w:div>
    <w:div w:id="627929813">
      <w:bodyDiv w:val="1"/>
      <w:marLeft w:val="0"/>
      <w:marRight w:val="0"/>
      <w:marTop w:val="0"/>
      <w:marBottom w:val="0"/>
      <w:divBdr>
        <w:top w:val="none" w:sz="0" w:space="0" w:color="auto"/>
        <w:left w:val="none" w:sz="0" w:space="0" w:color="auto"/>
        <w:bottom w:val="none" w:sz="0" w:space="0" w:color="auto"/>
        <w:right w:val="none" w:sz="0" w:space="0" w:color="auto"/>
      </w:divBdr>
    </w:div>
    <w:div w:id="629433247">
      <w:bodyDiv w:val="1"/>
      <w:marLeft w:val="0"/>
      <w:marRight w:val="0"/>
      <w:marTop w:val="0"/>
      <w:marBottom w:val="0"/>
      <w:divBdr>
        <w:top w:val="none" w:sz="0" w:space="0" w:color="auto"/>
        <w:left w:val="none" w:sz="0" w:space="0" w:color="auto"/>
        <w:bottom w:val="none" w:sz="0" w:space="0" w:color="auto"/>
        <w:right w:val="none" w:sz="0" w:space="0" w:color="auto"/>
      </w:divBdr>
    </w:div>
    <w:div w:id="630090774">
      <w:bodyDiv w:val="1"/>
      <w:marLeft w:val="0"/>
      <w:marRight w:val="0"/>
      <w:marTop w:val="0"/>
      <w:marBottom w:val="0"/>
      <w:divBdr>
        <w:top w:val="none" w:sz="0" w:space="0" w:color="auto"/>
        <w:left w:val="none" w:sz="0" w:space="0" w:color="auto"/>
        <w:bottom w:val="none" w:sz="0" w:space="0" w:color="auto"/>
        <w:right w:val="none" w:sz="0" w:space="0" w:color="auto"/>
      </w:divBdr>
    </w:div>
    <w:div w:id="632640471">
      <w:bodyDiv w:val="1"/>
      <w:marLeft w:val="0"/>
      <w:marRight w:val="0"/>
      <w:marTop w:val="0"/>
      <w:marBottom w:val="0"/>
      <w:divBdr>
        <w:top w:val="none" w:sz="0" w:space="0" w:color="auto"/>
        <w:left w:val="none" w:sz="0" w:space="0" w:color="auto"/>
        <w:bottom w:val="none" w:sz="0" w:space="0" w:color="auto"/>
        <w:right w:val="none" w:sz="0" w:space="0" w:color="auto"/>
      </w:divBdr>
    </w:div>
    <w:div w:id="634602126">
      <w:bodyDiv w:val="1"/>
      <w:marLeft w:val="0"/>
      <w:marRight w:val="0"/>
      <w:marTop w:val="0"/>
      <w:marBottom w:val="0"/>
      <w:divBdr>
        <w:top w:val="none" w:sz="0" w:space="0" w:color="auto"/>
        <w:left w:val="none" w:sz="0" w:space="0" w:color="auto"/>
        <w:bottom w:val="none" w:sz="0" w:space="0" w:color="auto"/>
        <w:right w:val="none" w:sz="0" w:space="0" w:color="auto"/>
      </w:divBdr>
    </w:div>
    <w:div w:id="635765384">
      <w:bodyDiv w:val="1"/>
      <w:marLeft w:val="0"/>
      <w:marRight w:val="0"/>
      <w:marTop w:val="0"/>
      <w:marBottom w:val="0"/>
      <w:divBdr>
        <w:top w:val="none" w:sz="0" w:space="0" w:color="auto"/>
        <w:left w:val="none" w:sz="0" w:space="0" w:color="auto"/>
        <w:bottom w:val="none" w:sz="0" w:space="0" w:color="auto"/>
        <w:right w:val="none" w:sz="0" w:space="0" w:color="auto"/>
      </w:divBdr>
    </w:div>
    <w:div w:id="636683534">
      <w:bodyDiv w:val="1"/>
      <w:marLeft w:val="0"/>
      <w:marRight w:val="0"/>
      <w:marTop w:val="0"/>
      <w:marBottom w:val="0"/>
      <w:divBdr>
        <w:top w:val="none" w:sz="0" w:space="0" w:color="auto"/>
        <w:left w:val="none" w:sz="0" w:space="0" w:color="auto"/>
        <w:bottom w:val="none" w:sz="0" w:space="0" w:color="auto"/>
        <w:right w:val="none" w:sz="0" w:space="0" w:color="auto"/>
      </w:divBdr>
    </w:div>
    <w:div w:id="636763195">
      <w:bodyDiv w:val="1"/>
      <w:marLeft w:val="0"/>
      <w:marRight w:val="0"/>
      <w:marTop w:val="0"/>
      <w:marBottom w:val="0"/>
      <w:divBdr>
        <w:top w:val="none" w:sz="0" w:space="0" w:color="auto"/>
        <w:left w:val="none" w:sz="0" w:space="0" w:color="auto"/>
        <w:bottom w:val="none" w:sz="0" w:space="0" w:color="auto"/>
        <w:right w:val="none" w:sz="0" w:space="0" w:color="auto"/>
      </w:divBdr>
    </w:div>
    <w:div w:id="636839412">
      <w:bodyDiv w:val="1"/>
      <w:marLeft w:val="0"/>
      <w:marRight w:val="0"/>
      <w:marTop w:val="0"/>
      <w:marBottom w:val="0"/>
      <w:divBdr>
        <w:top w:val="none" w:sz="0" w:space="0" w:color="auto"/>
        <w:left w:val="none" w:sz="0" w:space="0" w:color="auto"/>
        <w:bottom w:val="none" w:sz="0" w:space="0" w:color="auto"/>
        <w:right w:val="none" w:sz="0" w:space="0" w:color="auto"/>
      </w:divBdr>
    </w:div>
    <w:div w:id="638608393">
      <w:bodyDiv w:val="1"/>
      <w:marLeft w:val="0"/>
      <w:marRight w:val="0"/>
      <w:marTop w:val="0"/>
      <w:marBottom w:val="0"/>
      <w:divBdr>
        <w:top w:val="none" w:sz="0" w:space="0" w:color="auto"/>
        <w:left w:val="none" w:sz="0" w:space="0" w:color="auto"/>
        <w:bottom w:val="none" w:sz="0" w:space="0" w:color="auto"/>
        <w:right w:val="none" w:sz="0" w:space="0" w:color="auto"/>
      </w:divBdr>
    </w:div>
    <w:div w:id="638803604">
      <w:bodyDiv w:val="1"/>
      <w:marLeft w:val="0"/>
      <w:marRight w:val="0"/>
      <w:marTop w:val="0"/>
      <w:marBottom w:val="0"/>
      <w:divBdr>
        <w:top w:val="none" w:sz="0" w:space="0" w:color="auto"/>
        <w:left w:val="none" w:sz="0" w:space="0" w:color="auto"/>
        <w:bottom w:val="none" w:sz="0" w:space="0" w:color="auto"/>
        <w:right w:val="none" w:sz="0" w:space="0" w:color="auto"/>
      </w:divBdr>
    </w:div>
    <w:div w:id="638808134">
      <w:bodyDiv w:val="1"/>
      <w:marLeft w:val="0"/>
      <w:marRight w:val="0"/>
      <w:marTop w:val="0"/>
      <w:marBottom w:val="0"/>
      <w:divBdr>
        <w:top w:val="none" w:sz="0" w:space="0" w:color="auto"/>
        <w:left w:val="none" w:sz="0" w:space="0" w:color="auto"/>
        <w:bottom w:val="none" w:sz="0" w:space="0" w:color="auto"/>
        <w:right w:val="none" w:sz="0" w:space="0" w:color="auto"/>
      </w:divBdr>
    </w:div>
    <w:div w:id="639072537">
      <w:bodyDiv w:val="1"/>
      <w:marLeft w:val="0"/>
      <w:marRight w:val="0"/>
      <w:marTop w:val="0"/>
      <w:marBottom w:val="0"/>
      <w:divBdr>
        <w:top w:val="none" w:sz="0" w:space="0" w:color="auto"/>
        <w:left w:val="none" w:sz="0" w:space="0" w:color="auto"/>
        <w:bottom w:val="none" w:sz="0" w:space="0" w:color="auto"/>
        <w:right w:val="none" w:sz="0" w:space="0" w:color="auto"/>
      </w:divBdr>
    </w:div>
    <w:div w:id="641467683">
      <w:bodyDiv w:val="1"/>
      <w:marLeft w:val="0"/>
      <w:marRight w:val="0"/>
      <w:marTop w:val="0"/>
      <w:marBottom w:val="0"/>
      <w:divBdr>
        <w:top w:val="none" w:sz="0" w:space="0" w:color="auto"/>
        <w:left w:val="none" w:sz="0" w:space="0" w:color="auto"/>
        <w:bottom w:val="none" w:sz="0" w:space="0" w:color="auto"/>
        <w:right w:val="none" w:sz="0" w:space="0" w:color="auto"/>
      </w:divBdr>
    </w:div>
    <w:div w:id="642388062">
      <w:bodyDiv w:val="1"/>
      <w:marLeft w:val="0"/>
      <w:marRight w:val="0"/>
      <w:marTop w:val="0"/>
      <w:marBottom w:val="0"/>
      <w:divBdr>
        <w:top w:val="none" w:sz="0" w:space="0" w:color="auto"/>
        <w:left w:val="none" w:sz="0" w:space="0" w:color="auto"/>
        <w:bottom w:val="none" w:sz="0" w:space="0" w:color="auto"/>
        <w:right w:val="none" w:sz="0" w:space="0" w:color="auto"/>
      </w:divBdr>
    </w:div>
    <w:div w:id="642544765">
      <w:bodyDiv w:val="1"/>
      <w:marLeft w:val="0"/>
      <w:marRight w:val="0"/>
      <w:marTop w:val="0"/>
      <w:marBottom w:val="0"/>
      <w:divBdr>
        <w:top w:val="none" w:sz="0" w:space="0" w:color="auto"/>
        <w:left w:val="none" w:sz="0" w:space="0" w:color="auto"/>
        <w:bottom w:val="none" w:sz="0" w:space="0" w:color="auto"/>
        <w:right w:val="none" w:sz="0" w:space="0" w:color="auto"/>
      </w:divBdr>
    </w:div>
    <w:div w:id="643049173">
      <w:bodyDiv w:val="1"/>
      <w:marLeft w:val="0"/>
      <w:marRight w:val="0"/>
      <w:marTop w:val="0"/>
      <w:marBottom w:val="0"/>
      <w:divBdr>
        <w:top w:val="none" w:sz="0" w:space="0" w:color="auto"/>
        <w:left w:val="none" w:sz="0" w:space="0" w:color="auto"/>
        <w:bottom w:val="none" w:sz="0" w:space="0" w:color="auto"/>
        <w:right w:val="none" w:sz="0" w:space="0" w:color="auto"/>
      </w:divBdr>
    </w:div>
    <w:div w:id="643462518">
      <w:bodyDiv w:val="1"/>
      <w:marLeft w:val="0"/>
      <w:marRight w:val="0"/>
      <w:marTop w:val="0"/>
      <w:marBottom w:val="0"/>
      <w:divBdr>
        <w:top w:val="none" w:sz="0" w:space="0" w:color="auto"/>
        <w:left w:val="none" w:sz="0" w:space="0" w:color="auto"/>
        <w:bottom w:val="none" w:sz="0" w:space="0" w:color="auto"/>
        <w:right w:val="none" w:sz="0" w:space="0" w:color="auto"/>
      </w:divBdr>
    </w:div>
    <w:div w:id="643972971">
      <w:bodyDiv w:val="1"/>
      <w:marLeft w:val="0"/>
      <w:marRight w:val="0"/>
      <w:marTop w:val="0"/>
      <w:marBottom w:val="0"/>
      <w:divBdr>
        <w:top w:val="none" w:sz="0" w:space="0" w:color="auto"/>
        <w:left w:val="none" w:sz="0" w:space="0" w:color="auto"/>
        <w:bottom w:val="none" w:sz="0" w:space="0" w:color="auto"/>
        <w:right w:val="none" w:sz="0" w:space="0" w:color="auto"/>
      </w:divBdr>
    </w:div>
    <w:div w:id="645278433">
      <w:bodyDiv w:val="1"/>
      <w:marLeft w:val="0"/>
      <w:marRight w:val="0"/>
      <w:marTop w:val="0"/>
      <w:marBottom w:val="0"/>
      <w:divBdr>
        <w:top w:val="none" w:sz="0" w:space="0" w:color="auto"/>
        <w:left w:val="none" w:sz="0" w:space="0" w:color="auto"/>
        <w:bottom w:val="none" w:sz="0" w:space="0" w:color="auto"/>
        <w:right w:val="none" w:sz="0" w:space="0" w:color="auto"/>
      </w:divBdr>
    </w:div>
    <w:div w:id="645670201">
      <w:bodyDiv w:val="1"/>
      <w:marLeft w:val="0"/>
      <w:marRight w:val="0"/>
      <w:marTop w:val="0"/>
      <w:marBottom w:val="0"/>
      <w:divBdr>
        <w:top w:val="none" w:sz="0" w:space="0" w:color="auto"/>
        <w:left w:val="none" w:sz="0" w:space="0" w:color="auto"/>
        <w:bottom w:val="none" w:sz="0" w:space="0" w:color="auto"/>
        <w:right w:val="none" w:sz="0" w:space="0" w:color="auto"/>
      </w:divBdr>
    </w:div>
    <w:div w:id="646931858">
      <w:bodyDiv w:val="1"/>
      <w:marLeft w:val="0"/>
      <w:marRight w:val="0"/>
      <w:marTop w:val="0"/>
      <w:marBottom w:val="0"/>
      <w:divBdr>
        <w:top w:val="none" w:sz="0" w:space="0" w:color="auto"/>
        <w:left w:val="none" w:sz="0" w:space="0" w:color="auto"/>
        <w:bottom w:val="none" w:sz="0" w:space="0" w:color="auto"/>
        <w:right w:val="none" w:sz="0" w:space="0" w:color="auto"/>
      </w:divBdr>
    </w:div>
    <w:div w:id="647318312">
      <w:bodyDiv w:val="1"/>
      <w:marLeft w:val="0"/>
      <w:marRight w:val="0"/>
      <w:marTop w:val="0"/>
      <w:marBottom w:val="0"/>
      <w:divBdr>
        <w:top w:val="none" w:sz="0" w:space="0" w:color="auto"/>
        <w:left w:val="none" w:sz="0" w:space="0" w:color="auto"/>
        <w:bottom w:val="none" w:sz="0" w:space="0" w:color="auto"/>
        <w:right w:val="none" w:sz="0" w:space="0" w:color="auto"/>
      </w:divBdr>
    </w:div>
    <w:div w:id="652101009">
      <w:bodyDiv w:val="1"/>
      <w:marLeft w:val="0"/>
      <w:marRight w:val="0"/>
      <w:marTop w:val="0"/>
      <w:marBottom w:val="0"/>
      <w:divBdr>
        <w:top w:val="none" w:sz="0" w:space="0" w:color="auto"/>
        <w:left w:val="none" w:sz="0" w:space="0" w:color="auto"/>
        <w:bottom w:val="none" w:sz="0" w:space="0" w:color="auto"/>
        <w:right w:val="none" w:sz="0" w:space="0" w:color="auto"/>
      </w:divBdr>
    </w:div>
    <w:div w:id="655763705">
      <w:bodyDiv w:val="1"/>
      <w:marLeft w:val="0"/>
      <w:marRight w:val="0"/>
      <w:marTop w:val="0"/>
      <w:marBottom w:val="0"/>
      <w:divBdr>
        <w:top w:val="none" w:sz="0" w:space="0" w:color="auto"/>
        <w:left w:val="none" w:sz="0" w:space="0" w:color="auto"/>
        <w:bottom w:val="none" w:sz="0" w:space="0" w:color="auto"/>
        <w:right w:val="none" w:sz="0" w:space="0" w:color="auto"/>
      </w:divBdr>
    </w:div>
    <w:div w:id="656229745">
      <w:bodyDiv w:val="1"/>
      <w:marLeft w:val="0"/>
      <w:marRight w:val="0"/>
      <w:marTop w:val="0"/>
      <w:marBottom w:val="0"/>
      <w:divBdr>
        <w:top w:val="none" w:sz="0" w:space="0" w:color="auto"/>
        <w:left w:val="none" w:sz="0" w:space="0" w:color="auto"/>
        <w:bottom w:val="none" w:sz="0" w:space="0" w:color="auto"/>
        <w:right w:val="none" w:sz="0" w:space="0" w:color="auto"/>
      </w:divBdr>
    </w:div>
    <w:div w:id="656961221">
      <w:bodyDiv w:val="1"/>
      <w:marLeft w:val="0"/>
      <w:marRight w:val="0"/>
      <w:marTop w:val="0"/>
      <w:marBottom w:val="0"/>
      <w:divBdr>
        <w:top w:val="none" w:sz="0" w:space="0" w:color="auto"/>
        <w:left w:val="none" w:sz="0" w:space="0" w:color="auto"/>
        <w:bottom w:val="none" w:sz="0" w:space="0" w:color="auto"/>
        <w:right w:val="none" w:sz="0" w:space="0" w:color="auto"/>
      </w:divBdr>
    </w:div>
    <w:div w:id="657080473">
      <w:bodyDiv w:val="1"/>
      <w:marLeft w:val="0"/>
      <w:marRight w:val="0"/>
      <w:marTop w:val="0"/>
      <w:marBottom w:val="0"/>
      <w:divBdr>
        <w:top w:val="none" w:sz="0" w:space="0" w:color="auto"/>
        <w:left w:val="none" w:sz="0" w:space="0" w:color="auto"/>
        <w:bottom w:val="none" w:sz="0" w:space="0" w:color="auto"/>
        <w:right w:val="none" w:sz="0" w:space="0" w:color="auto"/>
      </w:divBdr>
    </w:div>
    <w:div w:id="661854879">
      <w:bodyDiv w:val="1"/>
      <w:marLeft w:val="0"/>
      <w:marRight w:val="0"/>
      <w:marTop w:val="0"/>
      <w:marBottom w:val="0"/>
      <w:divBdr>
        <w:top w:val="none" w:sz="0" w:space="0" w:color="auto"/>
        <w:left w:val="none" w:sz="0" w:space="0" w:color="auto"/>
        <w:bottom w:val="none" w:sz="0" w:space="0" w:color="auto"/>
        <w:right w:val="none" w:sz="0" w:space="0" w:color="auto"/>
      </w:divBdr>
    </w:div>
    <w:div w:id="662784244">
      <w:bodyDiv w:val="1"/>
      <w:marLeft w:val="0"/>
      <w:marRight w:val="0"/>
      <w:marTop w:val="0"/>
      <w:marBottom w:val="0"/>
      <w:divBdr>
        <w:top w:val="none" w:sz="0" w:space="0" w:color="auto"/>
        <w:left w:val="none" w:sz="0" w:space="0" w:color="auto"/>
        <w:bottom w:val="none" w:sz="0" w:space="0" w:color="auto"/>
        <w:right w:val="none" w:sz="0" w:space="0" w:color="auto"/>
      </w:divBdr>
    </w:div>
    <w:div w:id="664208175">
      <w:bodyDiv w:val="1"/>
      <w:marLeft w:val="0"/>
      <w:marRight w:val="0"/>
      <w:marTop w:val="0"/>
      <w:marBottom w:val="0"/>
      <w:divBdr>
        <w:top w:val="none" w:sz="0" w:space="0" w:color="auto"/>
        <w:left w:val="none" w:sz="0" w:space="0" w:color="auto"/>
        <w:bottom w:val="none" w:sz="0" w:space="0" w:color="auto"/>
        <w:right w:val="none" w:sz="0" w:space="0" w:color="auto"/>
      </w:divBdr>
    </w:div>
    <w:div w:id="665716738">
      <w:bodyDiv w:val="1"/>
      <w:marLeft w:val="0"/>
      <w:marRight w:val="0"/>
      <w:marTop w:val="0"/>
      <w:marBottom w:val="0"/>
      <w:divBdr>
        <w:top w:val="none" w:sz="0" w:space="0" w:color="auto"/>
        <w:left w:val="none" w:sz="0" w:space="0" w:color="auto"/>
        <w:bottom w:val="none" w:sz="0" w:space="0" w:color="auto"/>
        <w:right w:val="none" w:sz="0" w:space="0" w:color="auto"/>
      </w:divBdr>
    </w:div>
    <w:div w:id="666054105">
      <w:bodyDiv w:val="1"/>
      <w:marLeft w:val="0"/>
      <w:marRight w:val="0"/>
      <w:marTop w:val="0"/>
      <w:marBottom w:val="0"/>
      <w:divBdr>
        <w:top w:val="none" w:sz="0" w:space="0" w:color="auto"/>
        <w:left w:val="none" w:sz="0" w:space="0" w:color="auto"/>
        <w:bottom w:val="none" w:sz="0" w:space="0" w:color="auto"/>
        <w:right w:val="none" w:sz="0" w:space="0" w:color="auto"/>
      </w:divBdr>
    </w:div>
    <w:div w:id="666250510">
      <w:bodyDiv w:val="1"/>
      <w:marLeft w:val="0"/>
      <w:marRight w:val="0"/>
      <w:marTop w:val="0"/>
      <w:marBottom w:val="0"/>
      <w:divBdr>
        <w:top w:val="none" w:sz="0" w:space="0" w:color="auto"/>
        <w:left w:val="none" w:sz="0" w:space="0" w:color="auto"/>
        <w:bottom w:val="none" w:sz="0" w:space="0" w:color="auto"/>
        <w:right w:val="none" w:sz="0" w:space="0" w:color="auto"/>
      </w:divBdr>
    </w:div>
    <w:div w:id="669213460">
      <w:bodyDiv w:val="1"/>
      <w:marLeft w:val="0"/>
      <w:marRight w:val="0"/>
      <w:marTop w:val="0"/>
      <w:marBottom w:val="0"/>
      <w:divBdr>
        <w:top w:val="none" w:sz="0" w:space="0" w:color="auto"/>
        <w:left w:val="none" w:sz="0" w:space="0" w:color="auto"/>
        <w:bottom w:val="none" w:sz="0" w:space="0" w:color="auto"/>
        <w:right w:val="none" w:sz="0" w:space="0" w:color="auto"/>
      </w:divBdr>
    </w:div>
    <w:div w:id="669717694">
      <w:bodyDiv w:val="1"/>
      <w:marLeft w:val="0"/>
      <w:marRight w:val="0"/>
      <w:marTop w:val="0"/>
      <w:marBottom w:val="0"/>
      <w:divBdr>
        <w:top w:val="none" w:sz="0" w:space="0" w:color="auto"/>
        <w:left w:val="none" w:sz="0" w:space="0" w:color="auto"/>
        <w:bottom w:val="none" w:sz="0" w:space="0" w:color="auto"/>
        <w:right w:val="none" w:sz="0" w:space="0" w:color="auto"/>
      </w:divBdr>
    </w:div>
    <w:div w:id="671184327">
      <w:bodyDiv w:val="1"/>
      <w:marLeft w:val="0"/>
      <w:marRight w:val="0"/>
      <w:marTop w:val="0"/>
      <w:marBottom w:val="0"/>
      <w:divBdr>
        <w:top w:val="none" w:sz="0" w:space="0" w:color="auto"/>
        <w:left w:val="none" w:sz="0" w:space="0" w:color="auto"/>
        <w:bottom w:val="none" w:sz="0" w:space="0" w:color="auto"/>
        <w:right w:val="none" w:sz="0" w:space="0" w:color="auto"/>
      </w:divBdr>
    </w:div>
    <w:div w:id="672875529">
      <w:bodyDiv w:val="1"/>
      <w:marLeft w:val="0"/>
      <w:marRight w:val="0"/>
      <w:marTop w:val="0"/>
      <w:marBottom w:val="0"/>
      <w:divBdr>
        <w:top w:val="none" w:sz="0" w:space="0" w:color="auto"/>
        <w:left w:val="none" w:sz="0" w:space="0" w:color="auto"/>
        <w:bottom w:val="none" w:sz="0" w:space="0" w:color="auto"/>
        <w:right w:val="none" w:sz="0" w:space="0" w:color="auto"/>
      </w:divBdr>
    </w:div>
    <w:div w:id="673190964">
      <w:bodyDiv w:val="1"/>
      <w:marLeft w:val="0"/>
      <w:marRight w:val="0"/>
      <w:marTop w:val="0"/>
      <w:marBottom w:val="0"/>
      <w:divBdr>
        <w:top w:val="none" w:sz="0" w:space="0" w:color="auto"/>
        <w:left w:val="none" w:sz="0" w:space="0" w:color="auto"/>
        <w:bottom w:val="none" w:sz="0" w:space="0" w:color="auto"/>
        <w:right w:val="none" w:sz="0" w:space="0" w:color="auto"/>
      </w:divBdr>
    </w:div>
    <w:div w:id="674263189">
      <w:bodyDiv w:val="1"/>
      <w:marLeft w:val="0"/>
      <w:marRight w:val="0"/>
      <w:marTop w:val="0"/>
      <w:marBottom w:val="0"/>
      <w:divBdr>
        <w:top w:val="none" w:sz="0" w:space="0" w:color="auto"/>
        <w:left w:val="none" w:sz="0" w:space="0" w:color="auto"/>
        <w:bottom w:val="none" w:sz="0" w:space="0" w:color="auto"/>
        <w:right w:val="none" w:sz="0" w:space="0" w:color="auto"/>
      </w:divBdr>
    </w:div>
    <w:div w:id="674721381">
      <w:bodyDiv w:val="1"/>
      <w:marLeft w:val="0"/>
      <w:marRight w:val="0"/>
      <w:marTop w:val="0"/>
      <w:marBottom w:val="0"/>
      <w:divBdr>
        <w:top w:val="none" w:sz="0" w:space="0" w:color="auto"/>
        <w:left w:val="none" w:sz="0" w:space="0" w:color="auto"/>
        <w:bottom w:val="none" w:sz="0" w:space="0" w:color="auto"/>
        <w:right w:val="none" w:sz="0" w:space="0" w:color="auto"/>
      </w:divBdr>
    </w:div>
    <w:div w:id="675885784">
      <w:bodyDiv w:val="1"/>
      <w:marLeft w:val="0"/>
      <w:marRight w:val="0"/>
      <w:marTop w:val="0"/>
      <w:marBottom w:val="0"/>
      <w:divBdr>
        <w:top w:val="none" w:sz="0" w:space="0" w:color="auto"/>
        <w:left w:val="none" w:sz="0" w:space="0" w:color="auto"/>
        <w:bottom w:val="none" w:sz="0" w:space="0" w:color="auto"/>
        <w:right w:val="none" w:sz="0" w:space="0" w:color="auto"/>
      </w:divBdr>
    </w:div>
    <w:div w:id="676227230">
      <w:bodyDiv w:val="1"/>
      <w:marLeft w:val="0"/>
      <w:marRight w:val="0"/>
      <w:marTop w:val="0"/>
      <w:marBottom w:val="0"/>
      <w:divBdr>
        <w:top w:val="none" w:sz="0" w:space="0" w:color="auto"/>
        <w:left w:val="none" w:sz="0" w:space="0" w:color="auto"/>
        <w:bottom w:val="none" w:sz="0" w:space="0" w:color="auto"/>
        <w:right w:val="none" w:sz="0" w:space="0" w:color="auto"/>
      </w:divBdr>
    </w:div>
    <w:div w:id="676427257">
      <w:bodyDiv w:val="1"/>
      <w:marLeft w:val="0"/>
      <w:marRight w:val="0"/>
      <w:marTop w:val="0"/>
      <w:marBottom w:val="0"/>
      <w:divBdr>
        <w:top w:val="none" w:sz="0" w:space="0" w:color="auto"/>
        <w:left w:val="none" w:sz="0" w:space="0" w:color="auto"/>
        <w:bottom w:val="none" w:sz="0" w:space="0" w:color="auto"/>
        <w:right w:val="none" w:sz="0" w:space="0" w:color="auto"/>
      </w:divBdr>
    </w:div>
    <w:div w:id="677273409">
      <w:bodyDiv w:val="1"/>
      <w:marLeft w:val="0"/>
      <w:marRight w:val="0"/>
      <w:marTop w:val="0"/>
      <w:marBottom w:val="0"/>
      <w:divBdr>
        <w:top w:val="none" w:sz="0" w:space="0" w:color="auto"/>
        <w:left w:val="none" w:sz="0" w:space="0" w:color="auto"/>
        <w:bottom w:val="none" w:sz="0" w:space="0" w:color="auto"/>
        <w:right w:val="none" w:sz="0" w:space="0" w:color="auto"/>
      </w:divBdr>
    </w:div>
    <w:div w:id="678240947">
      <w:bodyDiv w:val="1"/>
      <w:marLeft w:val="0"/>
      <w:marRight w:val="0"/>
      <w:marTop w:val="0"/>
      <w:marBottom w:val="0"/>
      <w:divBdr>
        <w:top w:val="none" w:sz="0" w:space="0" w:color="auto"/>
        <w:left w:val="none" w:sz="0" w:space="0" w:color="auto"/>
        <w:bottom w:val="none" w:sz="0" w:space="0" w:color="auto"/>
        <w:right w:val="none" w:sz="0" w:space="0" w:color="auto"/>
      </w:divBdr>
    </w:div>
    <w:div w:id="679352209">
      <w:bodyDiv w:val="1"/>
      <w:marLeft w:val="0"/>
      <w:marRight w:val="0"/>
      <w:marTop w:val="0"/>
      <w:marBottom w:val="0"/>
      <w:divBdr>
        <w:top w:val="none" w:sz="0" w:space="0" w:color="auto"/>
        <w:left w:val="none" w:sz="0" w:space="0" w:color="auto"/>
        <w:bottom w:val="none" w:sz="0" w:space="0" w:color="auto"/>
        <w:right w:val="none" w:sz="0" w:space="0" w:color="auto"/>
      </w:divBdr>
    </w:div>
    <w:div w:id="681666821">
      <w:bodyDiv w:val="1"/>
      <w:marLeft w:val="0"/>
      <w:marRight w:val="0"/>
      <w:marTop w:val="0"/>
      <w:marBottom w:val="0"/>
      <w:divBdr>
        <w:top w:val="none" w:sz="0" w:space="0" w:color="auto"/>
        <w:left w:val="none" w:sz="0" w:space="0" w:color="auto"/>
        <w:bottom w:val="none" w:sz="0" w:space="0" w:color="auto"/>
        <w:right w:val="none" w:sz="0" w:space="0" w:color="auto"/>
      </w:divBdr>
    </w:div>
    <w:div w:id="682123000">
      <w:bodyDiv w:val="1"/>
      <w:marLeft w:val="0"/>
      <w:marRight w:val="0"/>
      <w:marTop w:val="0"/>
      <w:marBottom w:val="0"/>
      <w:divBdr>
        <w:top w:val="none" w:sz="0" w:space="0" w:color="auto"/>
        <w:left w:val="none" w:sz="0" w:space="0" w:color="auto"/>
        <w:bottom w:val="none" w:sz="0" w:space="0" w:color="auto"/>
        <w:right w:val="none" w:sz="0" w:space="0" w:color="auto"/>
      </w:divBdr>
    </w:div>
    <w:div w:id="683409748">
      <w:bodyDiv w:val="1"/>
      <w:marLeft w:val="0"/>
      <w:marRight w:val="0"/>
      <w:marTop w:val="0"/>
      <w:marBottom w:val="0"/>
      <w:divBdr>
        <w:top w:val="none" w:sz="0" w:space="0" w:color="auto"/>
        <w:left w:val="none" w:sz="0" w:space="0" w:color="auto"/>
        <w:bottom w:val="none" w:sz="0" w:space="0" w:color="auto"/>
        <w:right w:val="none" w:sz="0" w:space="0" w:color="auto"/>
      </w:divBdr>
    </w:div>
    <w:div w:id="683702600">
      <w:bodyDiv w:val="1"/>
      <w:marLeft w:val="0"/>
      <w:marRight w:val="0"/>
      <w:marTop w:val="0"/>
      <w:marBottom w:val="0"/>
      <w:divBdr>
        <w:top w:val="none" w:sz="0" w:space="0" w:color="auto"/>
        <w:left w:val="none" w:sz="0" w:space="0" w:color="auto"/>
        <w:bottom w:val="none" w:sz="0" w:space="0" w:color="auto"/>
        <w:right w:val="none" w:sz="0" w:space="0" w:color="auto"/>
      </w:divBdr>
    </w:div>
    <w:div w:id="684211004">
      <w:bodyDiv w:val="1"/>
      <w:marLeft w:val="0"/>
      <w:marRight w:val="0"/>
      <w:marTop w:val="0"/>
      <w:marBottom w:val="0"/>
      <w:divBdr>
        <w:top w:val="none" w:sz="0" w:space="0" w:color="auto"/>
        <w:left w:val="none" w:sz="0" w:space="0" w:color="auto"/>
        <w:bottom w:val="none" w:sz="0" w:space="0" w:color="auto"/>
        <w:right w:val="none" w:sz="0" w:space="0" w:color="auto"/>
      </w:divBdr>
    </w:div>
    <w:div w:id="684213337">
      <w:bodyDiv w:val="1"/>
      <w:marLeft w:val="0"/>
      <w:marRight w:val="0"/>
      <w:marTop w:val="0"/>
      <w:marBottom w:val="0"/>
      <w:divBdr>
        <w:top w:val="none" w:sz="0" w:space="0" w:color="auto"/>
        <w:left w:val="none" w:sz="0" w:space="0" w:color="auto"/>
        <w:bottom w:val="none" w:sz="0" w:space="0" w:color="auto"/>
        <w:right w:val="none" w:sz="0" w:space="0" w:color="auto"/>
      </w:divBdr>
    </w:div>
    <w:div w:id="684358635">
      <w:bodyDiv w:val="1"/>
      <w:marLeft w:val="0"/>
      <w:marRight w:val="0"/>
      <w:marTop w:val="0"/>
      <w:marBottom w:val="0"/>
      <w:divBdr>
        <w:top w:val="none" w:sz="0" w:space="0" w:color="auto"/>
        <w:left w:val="none" w:sz="0" w:space="0" w:color="auto"/>
        <w:bottom w:val="none" w:sz="0" w:space="0" w:color="auto"/>
        <w:right w:val="none" w:sz="0" w:space="0" w:color="auto"/>
      </w:divBdr>
    </w:div>
    <w:div w:id="687869476">
      <w:bodyDiv w:val="1"/>
      <w:marLeft w:val="0"/>
      <w:marRight w:val="0"/>
      <w:marTop w:val="0"/>
      <w:marBottom w:val="0"/>
      <w:divBdr>
        <w:top w:val="none" w:sz="0" w:space="0" w:color="auto"/>
        <w:left w:val="none" w:sz="0" w:space="0" w:color="auto"/>
        <w:bottom w:val="none" w:sz="0" w:space="0" w:color="auto"/>
        <w:right w:val="none" w:sz="0" w:space="0" w:color="auto"/>
      </w:divBdr>
    </w:div>
    <w:div w:id="689264432">
      <w:bodyDiv w:val="1"/>
      <w:marLeft w:val="0"/>
      <w:marRight w:val="0"/>
      <w:marTop w:val="0"/>
      <w:marBottom w:val="0"/>
      <w:divBdr>
        <w:top w:val="none" w:sz="0" w:space="0" w:color="auto"/>
        <w:left w:val="none" w:sz="0" w:space="0" w:color="auto"/>
        <w:bottom w:val="none" w:sz="0" w:space="0" w:color="auto"/>
        <w:right w:val="none" w:sz="0" w:space="0" w:color="auto"/>
      </w:divBdr>
    </w:div>
    <w:div w:id="691148530">
      <w:bodyDiv w:val="1"/>
      <w:marLeft w:val="0"/>
      <w:marRight w:val="0"/>
      <w:marTop w:val="0"/>
      <w:marBottom w:val="0"/>
      <w:divBdr>
        <w:top w:val="none" w:sz="0" w:space="0" w:color="auto"/>
        <w:left w:val="none" w:sz="0" w:space="0" w:color="auto"/>
        <w:bottom w:val="none" w:sz="0" w:space="0" w:color="auto"/>
        <w:right w:val="none" w:sz="0" w:space="0" w:color="auto"/>
      </w:divBdr>
    </w:div>
    <w:div w:id="691223954">
      <w:bodyDiv w:val="1"/>
      <w:marLeft w:val="0"/>
      <w:marRight w:val="0"/>
      <w:marTop w:val="0"/>
      <w:marBottom w:val="0"/>
      <w:divBdr>
        <w:top w:val="none" w:sz="0" w:space="0" w:color="auto"/>
        <w:left w:val="none" w:sz="0" w:space="0" w:color="auto"/>
        <w:bottom w:val="none" w:sz="0" w:space="0" w:color="auto"/>
        <w:right w:val="none" w:sz="0" w:space="0" w:color="auto"/>
      </w:divBdr>
    </w:div>
    <w:div w:id="691881002">
      <w:bodyDiv w:val="1"/>
      <w:marLeft w:val="0"/>
      <w:marRight w:val="0"/>
      <w:marTop w:val="0"/>
      <w:marBottom w:val="0"/>
      <w:divBdr>
        <w:top w:val="none" w:sz="0" w:space="0" w:color="auto"/>
        <w:left w:val="none" w:sz="0" w:space="0" w:color="auto"/>
        <w:bottom w:val="none" w:sz="0" w:space="0" w:color="auto"/>
        <w:right w:val="none" w:sz="0" w:space="0" w:color="auto"/>
      </w:divBdr>
    </w:div>
    <w:div w:id="691952384">
      <w:bodyDiv w:val="1"/>
      <w:marLeft w:val="0"/>
      <w:marRight w:val="0"/>
      <w:marTop w:val="0"/>
      <w:marBottom w:val="0"/>
      <w:divBdr>
        <w:top w:val="none" w:sz="0" w:space="0" w:color="auto"/>
        <w:left w:val="none" w:sz="0" w:space="0" w:color="auto"/>
        <w:bottom w:val="none" w:sz="0" w:space="0" w:color="auto"/>
        <w:right w:val="none" w:sz="0" w:space="0" w:color="auto"/>
      </w:divBdr>
    </w:div>
    <w:div w:id="694041588">
      <w:bodyDiv w:val="1"/>
      <w:marLeft w:val="0"/>
      <w:marRight w:val="0"/>
      <w:marTop w:val="0"/>
      <w:marBottom w:val="0"/>
      <w:divBdr>
        <w:top w:val="none" w:sz="0" w:space="0" w:color="auto"/>
        <w:left w:val="none" w:sz="0" w:space="0" w:color="auto"/>
        <w:bottom w:val="none" w:sz="0" w:space="0" w:color="auto"/>
        <w:right w:val="none" w:sz="0" w:space="0" w:color="auto"/>
      </w:divBdr>
    </w:div>
    <w:div w:id="694621954">
      <w:bodyDiv w:val="1"/>
      <w:marLeft w:val="0"/>
      <w:marRight w:val="0"/>
      <w:marTop w:val="0"/>
      <w:marBottom w:val="0"/>
      <w:divBdr>
        <w:top w:val="none" w:sz="0" w:space="0" w:color="auto"/>
        <w:left w:val="none" w:sz="0" w:space="0" w:color="auto"/>
        <w:bottom w:val="none" w:sz="0" w:space="0" w:color="auto"/>
        <w:right w:val="none" w:sz="0" w:space="0" w:color="auto"/>
      </w:divBdr>
    </w:div>
    <w:div w:id="695231077">
      <w:bodyDiv w:val="1"/>
      <w:marLeft w:val="0"/>
      <w:marRight w:val="0"/>
      <w:marTop w:val="0"/>
      <w:marBottom w:val="0"/>
      <w:divBdr>
        <w:top w:val="none" w:sz="0" w:space="0" w:color="auto"/>
        <w:left w:val="none" w:sz="0" w:space="0" w:color="auto"/>
        <w:bottom w:val="none" w:sz="0" w:space="0" w:color="auto"/>
        <w:right w:val="none" w:sz="0" w:space="0" w:color="auto"/>
      </w:divBdr>
    </w:div>
    <w:div w:id="696347562">
      <w:bodyDiv w:val="1"/>
      <w:marLeft w:val="0"/>
      <w:marRight w:val="0"/>
      <w:marTop w:val="0"/>
      <w:marBottom w:val="0"/>
      <w:divBdr>
        <w:top w:val="none" w:sz="0" w:space="0" w:color="auto"/>
        <w:left w:val="none" w:sz="0" w:space="0" w:color="auto"/>
        <w:bottom w:val="none" w:sz="0" w:space="0" w:color="auto"/>
        <w:right w:val="none" w:sz="0" w:space="0" w:color="auto"/>
      </w:divBdr>
    </w:div>
    <w:div w:id="697316310">
      <w:bodyDiv w:val="1"/>
      <w:marLeft w:val="0"/>
      <w:marRight w:val="0"/>
      <w:marTop w:val="0"/>
      <w:marBottom w:val="0"/>
      <w:divBdr>
        <w:top w:val="none" w:sz="0" w:space="0" w:color="auto"/>
        <w:left w:val="none" w:sz="0" w:space="0" w:color="auto"/>
        <w:bottom w:val="none" w:sz="0" w:space="0" w:color="auto"/>
        <w:right w:val="none" w:sz="0" w:space="0" w:color="auto"/>
      </w:divBdr>
    </w:div>
    <w:div w:id="698093669">
      <w:bodyDiv w:val="1"/>
      <w:marLeft w:val="0"/>
      <w:marRight w:val="0"/>
      <w:marTop w:val="0"/>
      <w:marBottom w:val="0"/>
      <w:divBdr>
        <w:top w:val="none" w:sz="0" w:space="0" w:color="auto"/>
        <w:left w:val="none" w:sz="0" w:space="0" w:color="auto"/>
        <w:bottom w:val="none" w:sz="0" w:space="0" w:color="auto"/>
        <w:right w:val="none" w:sz="0" w:space="0" w:color="auto"/>
      </w:divBdr>
    </w:div>
    <w:div w:id="698897256">
      <w:bodyDiv w:val="1"/>
      <w:marLeft w:val="0"/>
      <w:marRight w:val="0"/>
      <w:marTop w:val="0"/>
      <w:marBottom w:val="0"/>
      <w:divBdr>
        <w:top w:val="none" w:sz="0" w:space="0" w:color="auto"/>
        <w:left w:val="none" w:sz="0" w:space="0" w:color="auto"/>
        <w:bottom w:val="none" w:sz="0" w:space="0" w:color="auto"/>
        <w:right w:val="none" w:sz="0" w:space="0" w:color="auto"/>
      </w:divBdr>
    </w:div>
    <w:div w:id="699210377">
      <w:bodyDiv w:val="1"/>
      <w:marLeft w:val="0"/>
      <w:marRight w:val="0"/>
      <w:marTop w:val="0"/>
      <w:marBottom w:val="0"/>
      <w:divBdr>
        <w:top w:val="none" w:sz="0" w:space="0" w:color="auto"/>
        <w:left w:val="none" w:sz="0" w:space="0" w:color="auto"/>
        <w:bottom w:val="none" w:sz="0" w:space="0" w:color="auto"/>
        <w:right w:val="none" w:sz="0" w:space="0" w:color="auto"/>
      </w:divBdr>
    </w:div>
    <w:div w:id="699745389">
      <w:bodyDiv w:val="1"/>
      <w:marLeft w:val="0"/>
      <w:marRight w:val="0"/>
      <w:marTop w:val="0"/>
      <w:marBottom w:val="0"/>
      <w:divBdr>
        <w:top w:val="none" w:sz="0" w:space="0" w:color="auto"/>
        <w:left w:val="none" w:sz="0" w:space="0" w:color="auto"/>
        <w:bottom w:val="none" w:sz="0" w:space="0" w:color="auto"/>
        <w:right w:val="none" w:sz="0" w:space="0" w:color="auto"/>
      </w:divBdr>
    </w:div>
    <w:div w:id="700714987">
      <w:bodyDiv w:val="1"/>
      <w:marLeft w:val="0"/>
      <w:marRight w:val="0"/>
      <w:marTop w:val="0"/>
      <w:marBottom w:val="0"/>
      <w:divBdr>
        <w:top w:val="none" w:sz="0" w:space="0" w:color="auto"/>
        <w:left w:val="none" w:sz="0" w:space="0" w:color="auto"/>
        <w:bottom w:val="none" w:sz="0" w:space="0" w:color="auto"/>
        <w:right w:val="none" w:sz="0" w:space="0" w:color="auto"/>
      </w:divBdr>
    </w:div>
    <w:div w:id="701521405">
      <w:bodyDiv w:val="1"/>
      <w:marLeft w:val="0"/>
      <w:marRight w:val="0"/>
      <w:marTop w:val="0"/>
      <w:marBottom w:val="0"/>
      <w:divBdr>
        <w:top w:val="none" w:sz="0" w:space="0" w:color="auto"/>
        <w:left w:val="none" w:sz="0" w:space="0" w:color="auto"/>
        <w:bottom w:val="none" w:sz="0" w:space="0" w:color="auto"/>
        <w:right w:val="none" w:sz="0" w:space="0" w:color="auto"/>
      </w:divBdr>
    </w:div>
    <w:div w:id="702022744">
      <w:bodyDiv w:val="1"/>
      <w:marLeft w:val="0"/>
      <w:marRight w:val="0"/>
      <w:marTop w:val="0"/>
      <w:marBottom w:val="0"/>
      <w:divBdr>
        <w:top w:val="none" w:sz="0" w:space="0" w:color="auto"/>
        <w:left w:val="none" w:sz="0" w:space="0" w:color="auto"/>
        <w:bottom w:val="none" w:sz="0" w:space="0" w:color="auto"/>
        <w:right w:val="none" w:sz="0" w:space="0" w:color="auto"/>
      </w:divBdr>
    </w:div>
    <w:div w:id="702025395">
      <w:bodyDiv w:val="1"/>
      <w:marLeft w:val="0"/>
      <w:marRight w:val="0"/>
      <w:marTop w:val="0"/>
      <w:marBottom w:val="0"/>
      <w:divBdr>
        <w:top w:val="none" w:sz="0" w:space="0" w:color="auto"/>
        <w:left w:val="none" w:sz="0" w:space="0" w:color="auto"/>
        <w:bottom w:val="none" w:sz="0" w:space="0" w:color="auto"/>
        <w:right w:val="none" w:sz="0" w:space="0" w:color="auto"/>
      </w:divBdr>
    </w:div>
    <w:div w:id="703864217">
      <w:bodyDiv w:val="1"/>
      <w:marLeft w:val="0"/>
      <w:marRight w:val="0"/>
      <w:marTop w:val="0"/>
      <w:marBottom w:val="0"/>
      <w:divBdr>
        <w:top w:val="none" w:sz="0" w:space="0" w:color="auto"/>
        <w:left w:val="none" w:sz="0" w:space="0" w:color="auto"/>
        <w:bottom w:val="none" w:sz="0" w:space="0" w:color="auto"/>
        <w:right w:val="none" w:sz="0" w:space="0" w:color="auto"/>
      </w:divBdr>
    </w:div>
    <w:div w:id="706488777">
      <w:bodyDiv w:val="1"/>
      <w:marLeft w:val="0"/>
      <w:marRight w:val="0"/>
      <w:marTop w:val="0"/>
      <w:marBottom w:val="0"/>
      <w:divBdr>
        <w:top w:val="none" w:sz="0" w:space="0" w:color="auto"/>
        <w:left w:val="none" w:sz="0" w:space="0" w:color="auto"/>
        <w:bottom w:val="none" w:sz="0" w:space="0" w:color="auto"/>
        <w:right w:val="none" w:sz="0" w:space="0" w:color="auto"/>
      </w:divBdr>
    </w:div>
    <w:div w:id="706688169">
      <w:bodyDiv w:val="1"/>
      <w:marLeft w:val="0"/>
      <w:marRight w:val="0"/>
      <w:marTop w:val="0"/>
      <w:marBottom w:val="0"/>
      <w:divBdr>
        <w:top w:val="none" w:sz="0" w:space="0" w:color="auto"/>
        <w:left w:val="none" w:sz="0" w:space="0" w:color="auto"/>
        <w:bottom w:val="none" w:sz="0" w:space="0" w:color="auto"/>
        <w:right w:val="none" w:sz="0" w:space="0" w:color="auto"/>
      </w:divBdr>
    </w:div>
    <w:div w:id="706878647">
      <w:bodyDiv w:val="1"/>
      <w:marLeft w:val="0"/>
      <w:marRight w:val="0"/>
      <w:marTop w:val="0"/>
      <w:marBottom w:val="0"/>
      <w:divBdr>
        <w:top w:val="none" w:sz="0" w:space="0" w:color="auto"/>
        <w:left w:val="none" w:sz="0" w:space="0" w:color="auto"/>
        <w:bottom w:val="none" w:sz="0" w:space="0" w:color="auto"/>
        <w:right w:val="none" w:sz="0" w:space="0" w:color="auto"/>
      </w:divBdr>
    </w:div>
    <w:div w:id="707336687">
      <w:bodyDiv w:val="1"/>
      <w:marLeft w:val="0"/>
      <w:marRight w:val="0"/>
      <w:marTop w:val="0"/>
      <w:marBottom w:val="0"/>
      <w:divBdr>
        <w:top w:val="none" w:sz="0" w:space="0" w:color="auto"/>
        <w:left w:val="none" w:sz="0" w:space="0" w:color="auto"/>
        <w:bottom w:val="none" w:sz="0" w:space="0" w:color="auto"/>
        <w:right w:val="none" w:sz="0" w:space="0" w:color="auto"/>
      </w:divBdr>
    </w:div>
    <w:div w:id="709112484">
      <w:bodyDiv w:val="1"/>
      <w:marLeft w:val="0"/>
      <w:marRight w:val="0"/>
      <w:marTop w:val="0"/>
      <w:marBottom w:val="0"/>
      <w:divBdr>
        <w:top w:val="none" w:sz="0" w:space="0" w:color="auto"/>
        <w:left w:val="none" w:sz="0" w:space="0" w:color="auto"/>
        <w:bottom w:val="none" w:sz="0" w:space="0" w:color="auto"/>
        <w:right w:val="none" w:sz="0" w:space="0" w:color="auto"/>
      </w:divBdr>
    </w:div>
    <w:div w:id="710611142">
      <w:bodyDiv w:val="1"/>
      <w:marLeft w:val="0"/>
      <w:marRight w:val="0"/>
      <w:marTop w:val="0"/>
      <w:marBottom w:val="0"/>
      <w:divBdr>
        <w:top w:val="none" w:sz="0" w:space="0" w:color="auto"/>
        <w:left w:val="none" w:sz="0" w:space="0" w:color="auto"/>
        <w:bottom w:val="none" w:sz="0" w:space="0" w:color="auto"/>
        <w:right w:val="none" w:sz="0" w:space="0" w:color="auto"/>
      </w:divBdr>
    </w:div>
    <w:div w:id="711347948">
      <w:bodyDiv w:val="1"/>
      <w:marLeft w:val="0"/>
      <w:marRight w:val="0"/>
      <w:marTop w:val="0"/>
      <w:marBottom w:val="0"/>
      <w:divBdr>
        <w:top w:val="none" w:sz="0" w:space="0" w:color="auto"/>
        <w:left w:val="none" w:sz="0" w:space="0" w:color="auto"/>
        <w:bottom w:val="none" w:sz="0" w:space="0" w:color="auto"/>
        <w:right w:val="none" w:sz="0" w:space="0" w:color="auto"/>
      </w:divBdr>
    </w:div>
    <w:div w:id="711609669">
      <w:bodyDiv w:val="1"/>
      <w:marLeft w:val="0"/>
      <w:marRight w:val="0"/>
      <w:marTop w:val="0"/>
      <w:marBottom w:val="0"/>
      <w:divBdr>
        <w:top w:val="none" w:sz="0" w:space="0" w:color="auto"/>
        <w:left w:val="none" w:sz="0" w:space="0" w:color="auto"/>
        <w:bottom w:val="none" w:sz="0" w:space="0" w:color="auto"/>
        <w:right w:val="none" w:sz="0" w:space="0" w:color="auto"/>
      </w:divBdr>
    </w:div>
    <w:div w:id="714232378">
      <w:bodyDiv w:val="1"/>
      <w:marLeft w:val="0"/>
      <w:marRight w:val="0"/>
      <w:marTop w:val="0"/>
      <w:marBottom w:val="0"/>
      <w:divBdr>
        <w:top w:val="none" w:sz="0" w:space="0" w:color="auto"/>
        <w:left w:val="none" w:sz="0" w:space="0" w:color="auto"/>
        <w:bottom w:val="none" w:sz="0" w:space="0" w:color="auto"/>
        <w:right w:val="none" w:sz="0" w:space="0" w:color="auto"/>
      </w:divBdr>
    </w:div>
    <w:div w:id="718897027">
      <w:bodyDiv w:val="1"/>
      <w:marLeft w:val="0"/>
      <w:marRight w:val="0"/>
      <w:marTop w:val="0"/>
      <w:marBottom w:val="0"/>
      <w:divBdr>
        <w:top w:val="none" w:sz="0" w:space="0" w:color="auto"/>
        <w:left w:val="none" w:sz="0" w:space="0" w:color="auto"/>
        <w:bottom w:val="none" w:sz="0" w:space="0" w:color="auto"/>
        <w:right w:val="none" w:sz="0" w:space="0" w:color="auto"/>
      </w:divBdr>
    </w:div>
    <w:div w:id="719325459">
      <w:bodyDiv w:val="1"/>
      <w:marLeft w:val="0"/>
      <w:marRight w:val="0"/>
      <w:marTop w:val="0"/>
      <w:marBottom w:val="0"/>
      <w:divBdr>
        <w:top w:val="none" w:sz="0" w:space="0" w:color="auto"/>
        <w:left w:val="none" w:sz="0" w:space="0" w:color="auto"/>
        <w:bottom w:val="none" w:sz="0" w:space="0" w:color="auto"/>
        <w:right w:val="none" w:sz="0" w:space="0" w:color="auto"/>
      </w:divBdr>
    </w:div>
    <w:div w:id="719942819">
      <w:bodyDiv w:val="1"/>
      <w:marLeft w:val="0"/>
      <w:marRight w:val="0"/>
      <w:marTop w:val="0"/>
      <w:marBottom w:val="0"/>
      <w:divBdr>
        <w:top w:val="none" w:sz="0" w:space="0" w:color="auto"/>
        <w:left w:val="none" w:sz="0" w:space="0" w:color="auto"/>
        <w:bottom w:val="none" w:sz="0" w:space="0" w:color="auto"/>
        <w:right w:val="none" w:sz="0" w:space="0" w:color="auto"/>
      </w:divBdr>
    </w:div>
    <w:div w:id="720177868">
      <w:bodyDiv w:val="1"/>
      <w:marLeft w:val="0"/>
      <w:marRight w:val="0"/>
      <w:marTop w:val="0"/>
      <w:marBottom w:val="0"/>
      <w:divBdr>
        <w:top w:val="none" w:sz="0" w:space="0" w:color="auto"/>
        <w:left w:val="none" w:sz="0" w:space="0" w:color="auto"/>
        <w:bottom w:val="none" w:sz="0" w:space="0" w:color="auto"/>
        <w:right w:val="none" w:sz="0" w:space="0" w:color="auto"/>
      </w:divBdr>
    </w:div>
    <w:div w:id="720441415">
      <w:bodyDiv w:val="1"/>
      <w:marLeft w:val="0"/>
      <w:marRight w:val="0"/>
      <w:marTop w:val="0"/>
      <w:marBottom w:val="0"/>
      <w:divBdr>
        <w:top w:val="none" w:sz="0" w:space="0" w:color="auto"/>
        <w:left w:val="none" w:sz="0" w:space="0" w:color="auto"/>
        <w:bottom w:val="none" w:sz="0" w:space="0" w:color="auto"/>
        <w:right w:val="none" w:sz="0" w:space="0" w:color="auto"/>
      </w:divBdr>
    </w:div>
    <w:div w:id="721907820">
      <w:bodyDiv w:val="1"/>
      <w:marLeft w:val="0"/>
      <w:marRight w:val="0"/>
      <w:marTop w:val="0"/>
      <w:marBottom w:val="0"/>
      <w:divBdr>
        <w:top w:val="none" w:sz="0" w:space="0" w:color="auto"/>
        <w:left w:val="none" w:sz="0" w:space="0" w:color="auto"/>
        <w:bottom w:val="none" w:sz="0" w:space="0" w:color="auto"/>
        <w:right w:val="none" w:sz="0" w:space="0" w:color="auto"/>
      </w:divBdr>
    </w:div>
    <w:div w:id="723021476">
      <w:bodyDiv w:val="1"/>
      <w:marLeft w:val="0"/>
      <w:marRight w:val="0"/>
      <w:marTop w:val="0"/>
      <w:marBottom w:val="0"/>
      <w:divBdr>
        <w:top w:val="none" w:sz="0" w:space="0" w:color="auto"/>
        <w:left w:val="none" w:sz="0" w:space="0" w:color="auto"/>
        <w:bottom w:val="none" w:sz="0" w:space="0" w:color="auto"/>
        <w:right w:val="none" w:sz="0" w:space="0" w:color="auto"/>
      </w:divBdr>
    </w:div>
    <w:div w:id="723218621">
      <w:bodyDiv w:val="1"/>
      <w:marLeft w:val="0"/>
      <w:marRight w:val="0"/>
      <w:marTop w:val="0"/>
      <w:marBottom w:val="0"/>
      <w:divBdr>
        <w:top w:val="none" w:sz="0" w:space="0" w:color="auto"/>
        <w:left w:val="none" w:sz="0" w:space="0" w:color="auto"/>
        <w:bottom w:val="none" w:sz="0" w:space="0" w:color="auto"/>
        <w:right w:val="none" w:sz="0" w:space="0" w:color="auto"/>
      </w:divBdr>
    </w:div>
    <w:div w:id="723800622">
      <w:bodyDiv w:val="1"/>
      <w:marLeft w:val="0"/>
      <w:marRight w:val="0"/>
      <w:marTop w:val="0"/>
      <w:marBottom w:val="0"/>
      <w:divBdr>
        <w:top w:val="none" w:sz="0" w:space="0" w:color="auto"/>
        <w:left w:val="none" w:sz="0" w:space="0" w:color="auto"/>
        <w:bottom w:val="none" w:sz="0" w:space="0" w:color="auto"/>
        <w:right w:val="none" w:sz="0" w:space="0" w:color="auto"/>
      </w:divBdr>
    </w:div>
    <w:div w:id="725221855">
      <w:bodyDiv w:val="1"/>
      <w:marLeft w:val="0"/>
      <w:marRight w:val="0"/>
      <w:marTop w:val="0"/>
      <w:marBottom w:val="0"/>
      <w:divBdr>
        <w:top w:val="none" w:sz="0" w:space="0" w:color="auto"/>
        <w:left w:val="none" w:sz="0" w:space="0" w:color="auto"/>
        <w:bottom w:val="none" w:sz="0" w:space="0" w:color="auto"/>
        <w:right w:val="none" w:sz="0" w:space="0" w:color="auto"/>
      </w:divBdr>
    </w:div>
    <w:div w:id="727463494">
      <w:bodyDiv w:val="1"/>
      <w:marLeft w:val="0"/>
      <w:marRight w:val="0"/>
      <w:marTop w:val="0"/>
      <w:marBottom w:val="0"/>
      <w:divBdr>
        <w:top w:val="none" w:sz="0" w:space="0" w:color="auto"/>
        <w:left w:val="none" w:sz="0" w:space="0" w:color="auto"/>
        <w:bottom w:val="none" w:sz="0" w:space="0" w:color="auto"/>
        <w:right w:val="none" w:sz="0" w:space="0" w:color="auto"/>
      </w:divBdr>
    </w:div>
    <w:div w:id="728304888">
      <w:bodyDiv w:val="1"/>
      <w:marLeft w:val="0"/>
      <w:marRight w:val="0"/>
      <w:marTop w:val="0"/>
      <w:marBottom w:val="0"/>
      <w:divBdr>
        <w:top w:val="none" w:sz="0" w:space="0" w:color="auto"/>
        <w:left w:val="none" w:sz="0" w:space="0" w:color="auto"/>
        <w:bottom w:val="none" w:sz="0" w:space="0" w:color="auto"/>
        <w:right w:val="none" w:sz="0" w:space="0" w:color="auto"/>
      </w:divBdr>
    </w:div>
    <w:div w:id="729229317">
      <w:bodyDiv w:val="1"/>
      <w:marLeft w:val="0"/>
      <w:marRight w:val="0"/>
      <w:marTop w:val="0"/>
      <w:marBottom w:val="0"/>
      <w:divBdr>
        <w:top w:val="none" w:sz="0" w:space="0" w:color="auto"/>
        <w:left w:val="none" w:sz="0" w:space="0" w:color="auto"/>
        <w:bottom w:val="none" w:sz="0" w:space="0" w:color="auto"/>
        <w:right w:val="none" w:sz="0" w:space="0" w:color="auto"/>
      </w:divBdr>
    </w:div>
    <w:div w:id="729352942">
      <w:bodyDiv w:val="1"/>
      <w:marLeft w:val="0"/>
      <w:marRight w:val="0"/>
      <w:marTop w:val="0"/>
      <w:marBottom w:val="0"/>
      <w:divBdr>
        <w:top w:val="none" w:sz="0" w:space="0" w:color="auto"/>
        <w:left w:val="none" w:sz="0" w:space="0" w:color="auto"/>
        <w:bottom w:val="none" w:sz="0" w:space="0" w:color="auto"/>
        <w:right w:val="none" w:sz="0" w:space="0" w:color="auto"/>
      </w:divBdr>
    </w:div>
    <w:div w:id="73127725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623163">
      <w:bodyDiv w:val="1"/>
      <w:marLeft w:val="0"/>
      <w:marRight w:val="0"/>
      <w:marTop w:val="0"/>
      <w:marBottom w:val="0"/>
      <w:divBdr>
        <w:top w:val="none" w:sz="0" w:space="0" w:color="auto"/>
        <w:left w:val="none" w:sz="0" w:space="0" w:color="auto"/>
        <w:bottom w:val="none" w:sz="0" w:space="0" w:color="auto"/>
        <w:right w:val="none" w:sz="0" w:space="0" w:color="auto"/>
      </w:divBdr>
    </w:div>
    <w:div w:id="733697683">
      <w:bodyDiv w:val="1"/>
      <w:marLeft w:val="0"/>
      <w:marRight w:val="0"/>
      <w:marTop w:val="0"/>
      <w:marBottom w:val="0"/>
      <w:divBdr>
        <w:top w:val="none" w:sz="0" w:space="0" w:color="auto"/>
        <w:left w:val="none" w:sz="0" w:space="0" w:color="auto"/>
        <w:bottom w:val="none" w:sz="0" w:space="0" w:color="auto"/>
        <w:right w:val="none" w:sz="0" w:space="0" w:color="auto"/>
      </w:divBdr>
    </w:div>
    <w:div w:id="733967711">
      <w:bodyDiv w:val="1"/>
      <w:marLeft w:val="0"/>
      <w:marRight w:val="0"/>
      <w:marTop w:val="0"/>
      <w:marBottom w:val="0"/>
      <w:divBdr>
        <w:top w:val="none" w:sz="0" w:space="0" w:color="auto"/>
        <w:left w:val="none" w:sz="0" w:space="0" w:color="auto"/>
        <w:bottom w:val="none" w:sz="0" w:space="0" w:color="auto"/>
        <w:right w:val="none" w:sz="0" w:space="0" w:color="auto"/>
      </w:divBdr>
    </w:div>
    <w:div w:id="735711975">
      <w:bodyDiv w:val="1"/>
      <w:marLeft w:val="0"/>
      <w:marRight w:val="0"/>
      <w:marTop w:val="0"/>
      <w:marBottom w:val="0"/>
      <w:divBdr>
        <w:top w:val="none" w:sz="0" w:space="0" w:color="auto"/>
        <w:left w:val="none" w:sz="0" w:space="0" w:color="auto"/>
        <w:bottom w:val="none" w:sz="0" w:space="0" w:color="auto"/>
        <w:right w:val="none" w:sz="0" w:space="0" w:color="auto"/>
      </w:divBdr>
    </w:div>
    <w:div w:id="736173771">
      <w:bodyDiv w:val="1"/>
      <w:marLeft w:val="0"/>
      <w:marRight w:val="0"/>
      <w:marTop w:val="0"/>
      <w:marBottom w:val="0"/>
      <w:divBdr>
        <w:top w:val="none" w:sz="0" w:space="0" w:color="auto"/>
        <w:left w:val="none" w:sz="0" w:space="0" w:color="auto"/>
        <w:bottom w:val="none" w:sz="0" w:space="0" w:color="auto"/>
        <w:right w:val="none" w:sz="0" w:space="0" w:color="auto"/>
      </w:divBdr>
    </w:div>
    <w:div w:id="737630285">
      <w:bodyDiv w:val="1"/>
      <w:marLeft w:val="0"/>
      <w:marRight w:val="0"/>
      <w:marTop w:val="0"/>
      <w:marBottom w:val="0"/>
      <w:divBdr>
        <w:top w:val="none" w:sz="0" w:space="0" w:color="auto"/>
        <w:left w:val="none" w:sz="0" w:space="0" w:color="auto"/>
        <w:bottom w:val="none" w:sz="0" w:space="0" w:color="auto"/>
        <w:right w:val="none" w:sz="0" w:space="0" w:color="auto"/>
      </w:divBdr>
    </w:div>
    <w:div w:id="741951976">
      <w:bodyDiv w:val="1"/>
      <w:marLeft w:val="0"/>
      <w:marRight w:val="0"/>
      <w:marTop w:val="0"/>
      <w:marBottom w:val="0"/>
      <w:divBdr>
        <w:top w:val="none" w:sz="0" w:space="0" w:color="auto"/>
        <w:left w:val="none" w:sz="0" w:space="0" w:color="auto"/>
        <w:bottom w:val="none" w:sz="0" w:space="0" w:color="auto"/>
        <w:right w:val="none" w:sz="0" w:space="0" w:color="auto"/>
      </w:divBdr>
    </w:div>
    <w:div w:id="742065963">
      <w:bodyDiv w:val="1"/>
      <w:marLeft w:val="0"/>
      <w:marRight w:val="0"/>
      <w:marTop w:val="0"/>
      <w:marBottom w:val="0"/>
      <w:divBdr>
        <w:top w:val="none" w:sz="0" w:space="0" w:color="auto"/>
        <w:left w:val="none" w:sz="0" w:space="0" w:color="auto"/>
        <w:bottom w:val="none" w:sz="0" w:space="0" w:color="auto"/>
        <w:right w:val="none" w:sz="0" w:space="0" w:color="auto"/>
      </w:divBdr>
    </w:div>
    <w:div w:id="742409942">
      <w:bodyDiv w:val="1"/>
      <w:marLeft w:val="0"/>
      <w:marRight w:val="0"/>
      <w:marTop w:val="0"/>
      <w:marBottom w:val="0"/>
      <w:divBdr>
        <w:top w:val="none" w:sz="0" w:space="0" w:color="auto"/>
        <w:left w:val="none" w:sz="0" w:space="0" w:color="auto"/>
        <w:bottom w:val="none" w:sz="0" w:space="0" w:color="auto"/>
        <w:right w:val="none" w:sz="0" w:space="0" w:color="auto"/>
      </w:divBdr>
    </w:div>
    <w:div w:id="742683941">
      <w:bodyDiv w:val="1"/>
      <w:marLeft w:val="0"/>
      <w:marRight w:val="0"/>
      <w:marTop w:val="0"/>
      <w:marBottom w:val="0"/>
      <w:divBdr>
        <w:top w:val="none" w:sz="0" w:space="0" w:color="auto"/>
        <w:left w:val="none" w:sz="0" w:space="0" w:color="auto"/>
        <w:bottom w:val="none" w:sz="0" w:space="0" w:color="auto"/>
        <w:right w:val="none" w:sz="0" w:space="0" w:color="auto"/>
      </w:divBdr>
    </w:div>
    <w:div w:id="743458362">
      <w:bodyDiv w:val="1"/>
      <w:marLeft w:val="0"/>
      <w:marRight w:val="0"/>
      <w:marTop w:val="0"/>
      <w:marBottom w:val="0"/>
      <w:divBdr>
        <w:top w:val="none" w:sz="0" w:space="0" w:color="auto"/>
        <w:left w:val="none" w:sz="0" w:space="0" w:color="auto"/>
        <w:bottom w:val="none" w:sz="0" w:space="0" w:color="auto"/>
        <w:right w:val="none" w:sz="0" w:space="0" w:color="auto"/>
      </w:divBdr>
    </w:div>
    <w:div w:id="744494901">
      <w:bodyDiv w:val="1"/>
      <w:marLeft w:val="0"/>
      <w:marRight w:val="0"/>
      <w:marTop w:val="0"/>
      <w:marBottom w:val="0"/>
      <w:divBdr>
        <w:top w:val="none" w:sz="0" w:space="0" w:color="auto"/>
        <w:left w:val="none" w:sz="0" w:space="0" w:color="auto"/>
        <w:bottom w:val="none" w:sz="0" w:space="0" w:color="auto"/>
        <w:right w:val="none" w:sz="0" w:space="0" w:color="auto"/>
      </w:divBdr>
    </w:div>
    <w:div w:id="745687727">
      <w:bodyDiv w:val="1"/>
      <w:marLeft w:val="0"/>
      <w:marRight w:val="0"/>
      <w:marTop w:val="0"/>
      <w:marBottom w:val="0"/>
      <w:divBdr>
        <w:top w:val="none" w:sz="0" w:space="0" w:color="auto"/>
        <w:left w:val="none" w:sz="0" w:space="0" w:color="auto"/>
        <w:bottom w:val="none" w:sz="0" w:space="0" w:color="auto"/>
        <w:right w:val="none" w:sz="0" w:space="0" w:color="auto"/>
      </w:divBdr>
    </w:div>
    <w:div w:id="748846128">
      <w:bodyDiv w:val="1"/>
      <w:marLeft w:val="0"/>
      <w:marRight w:val="0"/>
      <w:marTop w:val="0"/>
      <w:marBottom w:val="0"/>
      <w:divBdr>
        <w:top w:val="none" w:sz="0" w:space="0" w:color="auto"/>
        <w:left w:val="none" w:sz="0" w:space="0" w:color="auto"/>
        <w:bottom w:val="none" w:sz="0" w:space="0" w:color="auto"/>
        <w:right w:val="none" w:sz="0" w:space="0" w:color="auto"/>
      </w:divBdr>
    </w:div>
    <w:div w:id="751857052">
      <w:bodyDiv w:val="1"/>
      <w:marLeft w:val="0"/>
      <w:marRight w:val="0"/>
      <w:marTop w:val="0"/>
      <w:marBottom w:val="0"/>
      <w:divBdr>
        <w:top w:val="none" w:sz="0" w:space="0" w:color="auto"/>
        <w:left w:val="none" w:sz="0" w:space="0" w:color="auto"/>
        <w:bottom w:val="none" w:sz="0" w:space="0" w:color="auto"/>
        <w:right w:val="none" w:sz="0" w:space="0" w:color="auto"/>
      </w:divBdr>
    </w:div>
    <w:div w:id="753355717">
      <w:bodyDiv w:val="1"/>
      <w:marLeft w:val="0"/>
      <w:marRight w:val="0"/>
      <w:marTop w:val="0"/>
      <w:marBottom w:val="0"/>
      <w:divBdr>
        <w:top w:val="none" w:sz="0" w:space="0" w:color="auto"/>
        <w:left w:val="none" w:sz="0" w:space="0" w:color="auto"/>
        <w:bottom w:val="none" w:sz="0" w:space="0" w:color="auto"/>
        <w:right w:val="none" w:sz="0" w:space="0" w:color="auto"/>
      </w:divBdr>
    </w:div>
    <w:div w:id="753939792">
      <w:bodyDiv w:val="1"/>
      <w:marLeft w:val="0"/>
      <w:marRight w:val="0"/>
      <w:marTop w:val="0"/>
      <w:marBottom w:val="0"/>
      <w:divBdr>
        <w:top w:val="none" w:sz="0" w:space="0" w:color="auto"/>
        <w:left w:val="none" w:sz="0" w:space="0" w:color="auto"/>
        <w:bottom w:val="none" w:sz="0" w:space="0" w:color="auto"/>
        <w:right w:val="none" w:sz="0" w:space="0" w:color="auto"/>
      </w:divBdr>
    </w:div>
    <w:div w:id="755590190">
      <w:bodyDiv w:val="1"/>
      <w:marLeft w:val="0"/>
      <w:marRight w:val="0"/>
      <w:marTop w:val="0"/>
      <w:marBottom w:val="0"/>
      <w:divBdr>
        <w:top w:val="none" w:sz="0" w:space="0" w:color="auto"/>
        <w:left w:val="none" w:sz="0" w:space="0" w:color="auto"/>
        <w:bottom w:val="none" w:sz="0" w:space="0" w:color="auto"/>
        <w:right w:val="none" w:sz="0" w:space="0" w:color="auto"/>
      </w:divBdr>
    </w:div>
    <w:div w:id="755596756">
      <w:bodyDiv w:val="1"/>
      <w:marLeft w:val="0"/>
      <w:marRight w:val="0"/>
      <w:marTop w:val="0"/>
      <w:marBottom w:val="0"/>
      <w:divBdr>
        <w:top w:val="none" w:sz="0" w:space="0" w:color="auto"/>
        <w:left w:val="none" w:sz="0" w:space="0" w:color="auto"/>
        <w:bottom w:val="none" w:sz="0" w:space="0" w:color="auto"/>
        <w:right w:val="none" w:sz="0" w:space="0" w:color="auto"/>
      </w:divBdr>
    </w:div>
    <w:div w:id="756748999">
      <w:bodyDiv w:val="1"/>
      <w:marLeft w:val="0"/>
      <w:marRight w:val="0"/>
      <w:marTop w:val="0"/>
      <w:marBottom w:val="0"/>
      <w:divBdr>
        <w:top w:val="none" w:sz="0" w:space="0" w:color="auto"/>
        <w:left w:val="none" w:sz="0" w:space="0" w:color="auto"/>
        <w:bottom w:val="none" w:sz="0" w:space="0" w:color="auto"/>
        <w:right w:val="none" w:sz="0" w:space="0" w:color="auto"/>
      </w:divBdr>
    </w:div>
    <w:div w:id="757403999">
      <w:bodyDiv w:val="1"/>
      <w:marLeft w:val="0"/>
      <w:marRight w:val="0"/>
      <w:marTop w:val="0"/>
      <w:marBottom w:val="0"/>
      <w:divBdr>
        <w:top w:val="none" w:sz="0" w:space="0" w:color="auto"/>
        <w:left w:val="none" w:sz="0" w:space="0" w:color="auto"/>
        <w:bottom w:val="none" w:sz="0" w:space="0" w:color="auto"/>
        <w:right w:val="none" w:sz="0" w:space="0" w:color="auto"/>
      </w:divBdr>
    </w:div>
    <w:div w:id="757406431">
      <w:bodyDiv w:val="1"/>
      <w:marLeft w:val="0"/>
      <w:marRight w:val="0"/>
      <w:marTop w:val="0"/>
      <w:marBottom w:val="0"/>
      <w:divBdr>
        <w:top w:val="none" w:sz="0" w:space="0" w:color="auto"/>
        <w:left w:val="none" w:sz="0" w:space="0" w:color="auto"/>
        <w:bottom w:val="none" w:sz="0" w:space="0" w:color="auto"/>
        <w:right w:val="none" w:sz="0" w:space="0" w:color="auto"/>
      </w:divBdr>
    </w:div>
    <w:div w:id="757794233">
      <w:bodyDiv w:val="1"/>
      <w:marLeft w:val="0"/>
      <w:marRight w:val="0"/>
      <w:marTop w:val="0"/>
      <w:marBottom w:val="0"/>
      <w:divBdr>
        <w:top w:val="none" w:sz="0" w:space="0" w:color="auto"/>
        <w:left w:val="none" w:sz="0" w:space="0" w:color="auto"/>
        <w:bottom w:val="none" w:sz="0" w:space="0" w:color="auto"/>
        <w:right w:val="none" w:sz="0" w:space="0" w:color="auto"/>
      </w:divBdr>
    </w:div>
    <w:div w:id="758136351">
      <w:bodyDiv w:val="1"/>
      <w:marLeft w:val="0"/>
      <w:marRight w:val="0"/>
      <w:marTop w:val="0"/>
      <w:marBottom w:val="0"/>
      <w:divBdr>
        <w:top w:val="none" w:sz="0" w:space="0" w:color="auto"/>
        <w:left w:val="none" w:sz="0" w:space="0" w:color="auto"/>
        <w:bottom w:val="none" w:sz="0" w:space="0" w:color="auto"/>
        <w:right w:val="none" w:sz="0" w:space="0" w:color="auto"/>
      </w:divBdr>
    </w:div>
    <w:div w:id="758599733">
      <w:bodyDiv w:val="1"/>
      <w:marLeft w:val="0"/>
      <w:marRight w:val="0"/>
      <w:marTop w:val="0"/>
      <w:marBottom w:val="0"/>
      <w:divBdr>
        <w:top w:val="none" w:sz="0" w:space="0" w:color="auto"/>
        <w:left w:val="none" w:sz="0" w:space="0" w:color="auto"/>
        <w:bottom w:val="none" w:sz="0" w:space="0" w:color="auto"/>
        <w:right w:val="none" w:sz="0" w:space="0" w:color="auto"/>
      </w:divBdr>
    </w:div>
    <w:div w:id="759837882">
      <w:bodyDiv w:val="1"/>
      <w:marLeft w:val="0"/>
      <w:marRight w:val="0"/>
      <w:marTop w:val="0"/>
      <w:marBottom w:val="0"/>
      <w:divBdr>
        <w:top w:val="none" w:sz="0" w:space="0" w:color="auto"/>
        <w:left w:val="none" w:sz="0" w:space="0" w:color="auto"/>
        <w:bottom w:val="none" w:sz="0" w:space="0" w:color="auto"/>
        <w:right w:val="none" w:sz="0" w:space="0" w:color="auto"/>
      </w:divBdr>
    </w:div>
    <w:div w:id="760760627">
      <w:bodyDiv w:val="1"/>
      <w:marLeft w:val="0"/>
      <w:marRight w:val="0"/>
      <w:marTop w:val="0"/>
      <w:marBottom w:val="0"/>
      <w:divBdr>
        <w:top w:val="none" w:sz="0" w:space="0" w:color="auto"/>
        <w:left w:val="none" w:sz="0" w:space="0" w:color="auto"/>
        <w:bottom w:val="none" w:sz="0" w:space="0" w:color="auto"/>
        <w:right w:val="none" w:sz="0" w:space="0" w:color="auto"/>
      </w:divBdr>
    </w:div>
    <w:div w:id="762534939">
      <w:bodyDiv w:val="1"/>
      <w:marLeft w:val="0"/>
      <w:marRight w:val="0"/>
      <w:marTop w:val="0"/>
      <w:marBottom w:val="0"/>
      <w:divBdr>
        <w:top w:val="none" w:sz="0" w:space="0" w:color="auto"/>
        <w:left w:val="none" w:sz="0" w:space="0" w:color="auto"/>
        <w:bottom w:val="none" w:sz="0" w:space="0" w:color="auto"/>
        <w:right w:val="none" w:sz="0" w:space="0" w:color="auto"/>
      </w:divBdr>
    </w:div>
    <w:div w:id="762997723">
      <w:bodyDiv w:val="1"/>
      <w:marLeft w:val="0"/>
      <w:marRight w:val="0"/>
      <w:marTop w:val="0"/>
      <w:marBottom w:val="0"/>
      <w:divBdr>
        <w:top w:val="none" w:sz="0" w:space="0" w:color="auto"/>
        <w:left w:val="none" w:sz="0" w:space="0" w:color="auto"/>
        <w:bottom w:val="none" w:sz="0" w:space="0" w:color="auto"/>
        <w:right w:val="none" w:sz="0" w:space="0" w:color="auto"/>
      </w:divBdr>
    </w:div>
    <w:div w:id="762998500">
      <w:bodyDiv w:val="1"/>
      <w:marLeft w:val="0"/>
      <w:marRight w:val="0"/>
      <w:marTop w:val="0"/>
      <w:marBottom w:val="0"/>
      <w:divBdr>
        <w:top w:val="none" w:sz="0" w:space="0" w:color="auto"/>
        <w:left w:val="none" w:sz="0" w:space="0" w:color="auto"/>
        <w:bottom w:val="none" w:sz="0" w:space="0" w:color="auto"/>
        <w:right w:val="none" w:sz="0" w:space="0" w:color="auto"/>
      </w:divBdr>
    </w:div>
    <w:div w:id="763112076">
      <w:bodyDiv w:val="1"/>
      <w:marLeft w:val="0"/>
      <w:marRight w:val="0"/>
      <w:marTop w:val="0"/>
      <w:marBottom w:val="0"/>
      <w:divBdr>
        <w:top w:val="none" w:sz="0" w:space="0" w:color="auto"/>
        <w:left w:val="none" w:sz="0" w:space="0" w:color="auto"/>
        <w:bottom w:val="none" w:sz="0" w:space="0" w:color="auto"/>
        <w:right w:val="none" w:sz="0" w:space="0" w:color="auto"/>
      </w:divBdr>
    </w:div>
    <w:div w:id="764811023">
      <w:bodyDiv w:val="1"/>
      <w:marLeft w:val="0"/>
      <w:marRight w:val="0"/>
      <w:marTop w:val="0"/>
      <w:marBottom w:val="0"/>
      <w:divBdr>
        <w:top w:val="none" w:sz="0" w:space="0" w:color="auto"/>
        <w:left w:val="none" w:sz="0" w:space="0" w:color="auto"/>
        <w:bottom w:val="none" w:sz="0" w:space="0" w:color="auto"/>
        <w:right w:val="none" w:sz="0" w:space="0" w:color="auto"/>
      </w:divBdr>
    </w:div>
    <w:div w:id="765803943">
      <w:bodyDiv w:val="1"/>
      <w:marLeft w:val="0"/>
      <w:marRight w:val="0"/>
      <w:marTop w:val="0"/>
      <w:marBottom w:val="0"/>
      <w:divBdr>
        <w:top w:val="none" w:sz="0" w:space="0" w:color="auto"/>
        <w:left w:val="none" w:sz="0" w:space="0" w:color="auto"/>
        <w:bottom w:val="none" w:sz="0" w:space="0" w:color="auto"/>
        <w:right w:val="none" w:sz="0" w:space="0" w:color="auto"/>
      </w:divBdr>
    </w:div>
    <w:div w:id="768499901">
      <w:bodyDiv w:val="1"/>
      <w:marLeft w:val="0"/>
      <w:marRight w:val="0"/>
      <w:marTop w:val="0"/>
      <w:marBottom w:val="0"/>
      <w:divBdr>
        <w:top w:val="none" w:sz="0" w:space="0" w:color="auto"/>
        <w:left w:val="none" w:sz="0" w:space="0" w:color="auto"/>
        <w:bottom w:val="none" w:sz="0" w:space="0" w:color="auto"/>
        <w:right w:val="none" w:sz="0" w:space="0" w:color="auto"/>
      </w:divBdr>
    </w:div>
    <w:div w:id="772242709">
      <w:bodyDiv w:val="1"/>
      <w:marLeft w:val="0"/>
      <w:marRight w:val="0"/>
      <w:marTop w:val="0"/>
      <w:marBottom w:val="0"/>
      <w:divBdr>
        <w:top w:val="none" w:sz="0" w:space="0" w:color="auto"/>
        <w:left w:val="none" w:sz="0" w:space="0" w:color="auto"/>
        <w:bottom w:val="none" w:sz="0" w:space="0" w:color="auto"/>
        <w:right w:val="none" w:sz="0" w:space="0" w:color="auto"/>
      </w:divBdr>
    </w:div>
    <w:div w:id="773673000">
      <w:bodyDiv w:val="1"/>
      <w:marLeft w:val="0"/>
      <w:marRight w:val="0"/>
      <w:marTop w:val="0"/>
      <w:marBottom w:val="0"/>
      <w:divBdr>
        <w:top w:val="none" w:sz="0" w:space="0" w:color="auto"/>
        <w:left w:val="none" w:sz="0" w:space="0" w:color="auto"/>
        <w:bottom w:val="none" w:sz="0" w:space="0" w:color="auto"/>
        <w:right w:val="none" w:sz="0" w:space="0" w:color="auto"/>
      </w:divBdr>
    </w:div>
    <w:div w:id="774519854">
      <w:bodyDiv w:val="1"/>
      <w:marLeft w:val="0"/>
      <w:marRight w:val="0"/>
      <w:marTop w:val="0"/>
      <w:marBottom w:val="0"/>
      <w:divBdr>
        <w:top w:val="none" w:sz="0" w:space="0" w:color="auto"/>
        <w:left w:val="none" w:sz="0" w:space="0" w:color="auto"/>
        <w:bottom w:val="none" w:sz="0" w:space="0" w:color="auto"/>
        <w:right w:val="none" w:sz="0" w:space="0" w:color="auto"/>
      </w:divBdr>
    </w:div>
    <w:div w:id="775708139">
      <w:bodyDiv w:val="1"/>
      <w:marLeft w:val="0"/>
      <w:marRight w:val="0"/>
      <w:marTop w:val="0"/>
      <w:marBottom w:val="0"/>
      <w:divBdr>
        <w:top w:val="none" w:sz="0" w:space="0" w:color="auto"/>
        <w:left w:val="none" w:sz="0" w:space="0" w:color="auto"/>
        <w:bottom w:val="none" w:sz="0" w:space="0" w:color="auto"/>
        <w:right w:val="none" w:sz="0" w:space="0" w:color="auto"/>
      </w:divBdr>
    </w:div>
    <w:div w:id="775757438">
      <w:bodyDiv w:val="1"/>
      <w:marLeft w:val="0"/>
      <w:marRight w:val="0"/>
      <w:marTop w:val="0"/>
      <w:marBottom w:val="0"/>
      <w:divBdr>
        <w:top w:val="none" w:sz="0" w:space="0" w:color="auto"/>
        <w:left w:val="none" w:sz="0" w:space="0" w:color="auto"/>
        <w:bottom w:val="none" w:sz="0" w:space="0" w:color="auto"/>
        <w:right w:val="none" w:sz="0" w:space="0" w:color="auto"/>
      </w:divBdr>
    </w:div>
    <w:div w:id="776756077">
      <w:bodyDiv w:val="1"/>
      <w:marLeft w:val="0"/>
      <w:marRight w:val="0"/>
      <w:marTop w:val="0"/>
      <w:marBottom w:val="0"/>
      <w:divBdr>
        <w:top w:val="none" w:sz="0" w:space="0" w:color="auto"/>
        <w:left w:val="none" w:sz="0" w:space="0" w:color="auto"/>
        <w:bottom w:val="none" w:sz="0" w:space="0" w:color="auto"/>
        <w:right w:val="none" w:sz="0" w:space="0" w:color="auto"/>
      </w:divBdr>
    </w:div>
    <w:div w:id="777529051">
      <w:bodyDiv w:val="1"/>
      <w:marLeft w:val="0"/>
      <w:marRight w:val="0"/>
      <w:marTop w:val="0"/>
      <w:marBottom w:val="0"/>
      <w:divBdr>
        <w:top w:val="none" w:sz="0" w:space="0" w:color="auto"/>
        <w:left w:val="none" w:sz="0" w:space="0" w:color="auto"/>
        <w:bottom w:val="none" w:sz="0" w:space="0" w:color="auto"/>
        <w:right w:val="none" w:sz="0" w:space="0" w:color="auto"/>
      </w:divBdr>
    </w:div>
    <w:div w:id="778375041">
      <w:bodyDiv w:val="1"/>
      <w:marLeft w:val="0"/>
      <w:marRight w:val="0"/>
      <w:marTop w:val="0"/>
      <w:marBottom w:val="0"/>
      <w:divBdr>
        <w:top w:val="none" w:sz="0" w:space="0" w:color="auto"/>
        <w:left w:val="none" w:sz="0" w:space="0" w:color="auto"/>
        <w:bottom w:val="none" w:sz="0" w:space="0" w:color="auto"/>
        <w:right w:val="none" w:sz="0" w:space="0" w:color="auto"/>
      </w:divBdr>
    </w:div>
    <w:div w:id="778451767">
      <w:bodyDiv w:val="1"/>
      <w:marLeft w:val="0"/>
      <w:marRight w:val="0"/>
      <w:marTop w:val="0"/>
      <w:marBottom w:val="0"/>
      <w:divBdr>
        <w:top w:val="none" w:sz="0" w:space="0" w:color="auto"/>
        <w:left w:val="none" w:sz="0" w:space="0" w:color="auto"/>
        <w:bottom w:val="none" w:sz="0" w:space="0" w:color="auto"/>
        <w:right w:val="none" w:sz="0" w:space="0" w:color="auto"/>
      </w:divBdr>
    </w:div>
    <w:div w:id="779959285">
      <w:bodyDiv w:val="1"/>
      <w:marLeft w:val="0"/>
      <w:marRight w:val="0"/>
      <w:marTop w:val="0"/>
      <w:marBottom w:val="0"/>
      <w:divBdr>
        <w:top w:val="none" w:sz="0" w:space="0" w:color="auto"/>
        <w:left w:val="none" w:sz="0" w:space="0" w:color="auto"/>
        <w:bottom w:val="none" w:sz="0" w:space="0" w:color="auto"/>
        <w:right w:val="none" w:sz="0" w:space="0" w:color="auto"/>
      </w:divBdr>
    </w:div>
    <w:div w:id="780032961">
      <w:bodyDiv w:val="1"/>
      <w:marLeft w:val="0"/>
      <w:marRight w:val="0"/>
      <w:marTop w:val="0"/>
      <w:marBottom w:val="0"/>
      <w:divBdr>
        <w:top w:val="none" w:sz="0" w:space="0" w:color="auto"/>
        <w:left w:val="none" w:sz="0" w:space="0" w:color="auto"/>
        <w:bottom w:val="none" w:sz="0" w:space="0" w:color="auto"/>
        <w:right w:val="none" w:sz="0" w:space="0" w:color="auto"/>
      </w:divBdr>
    </w:div>
    <w:div w:id="781001446">
      <w:bodyDiv w:val="1"/>
      <w:marLeft w:val="0"/>
      <w:marRight w:val="0"/>
      <w:marTop w:val="0"/>
      <w:marBottom w:val="0"/>
      <w:divBdr>
        <w:top w:val="none" w:sz="0" w:space="0" w:color="auto"/>
        <w:left w:val="none" w:sz="0" w:space="0" w:color="auto"/>
        <w:bottom w:val="none" w:sz="0" w:space="0" w:color="auto"/>
        <w:right w:val="none" w:sz="0" w:space="0" w:color="auto"/>
      </w:divBdr>
    </w:div>
    <w:div w:id="785320588">
      <w:bodyDiv w:val="1"/>
      <w:marLeft w:val="0"/>
      <w:marRight w:val="0"/>
      <w:marTop w:val="0"/>
      <w:marBottom w:val="0"/>
      <w:divBdr>
        <w:top w:val="none" w:sz="0" w:space="0" w:color="auto"/>
        <w:left w:val="none" w:sz="0" w:space="0" w:color="auto"/>
        <w:bottom w:val="none" w:sz="0" w:space="0" w:color="auto"/>
        <w:right w:val="none" w:sz="0" w:space="0" w:color="auto"/>
      </w:divBdr>
    </w:div>
    <w:div w:id="786319223">
      <w:bodyDiv w:val="1"/>
      <w:marLeft w:val="0"/>
      <w:marRight w:val="0"/>
      <w:marTop w:val="0"/>
      <w:marBottom w:val="0"/>
      <w:divBdr>
        <w:top w:val="none" w:sz="0" w:space="0" w:color="auto"/>
        <w:left w:val="none" w:sz="0" w:space="0" w:color="auto"/>
        <w:bottom w:val="none" w:sz="0" w:space="0" w:color="auto"/>
        <w:right w:val="none" w:sz="0" w:space="0" w:color="auto"/>
      </w:divBdr>
    </w:div>
    <w:div w:id="788822997">
      <w:bodyDiv w:val="1"/>
      <w:marLeft w:val="0"/>
      <w:marRight w:val="0"/>
      <w:marTop w:val="0"/>
      <w:marBottom w:val="0"/>
      <w:divBdr>
        <w:top w:val="none" w:sz="0" w:space="0" w:color="auto"/>
        <w:left w:val="none" w:sz="0" w:space="0" w:color="auto"/>
        <w:bottom w:val="none" w:sz="0" w:space="0" w:color="auto"/>
        <w:right w:val="none" w:sz="0" w:space="0" w:color="auto"/>
      </w:divBdr>
    </w:div>
    <w:div w:id="788858543">
      <w:bodyDiv w:val="1"/>
      <w:marLeft w:val="0"/>
      <w:marRight w:val="0"/>
      <w:marTop w:val="0"/>
      <w:marBottom w:val="0"/>
      <w:divBdr>
        <w:top w:val="none" w:sz="0" w:space="0" w:color="auto"/>
        <w:left w:val="none" w:sz="0" w:space="0" w:color="auto"/>
        <w:bottom w:val="none" w:sz="0" w:space="0" w:color="auto"/>
        <w:right w:val="none" w:sz="0" w:space="0" w:color="auto"/>
      </w:divBdr>
    </w:div>
    <w:div w:id="791284402">
      <w:bodyDiv w:val="1"/>
      <w:marLeft w:val="0"/>
      <w:marRight w:val="0"/>
      <w:marTop w:val="0"/>
      <w:marBottom w:val="0"/>
      <w:divBdr>
        <w:top w:val="none" w:sz="0" w:space="0" w:color="auto"/>
        <w:left w:val="none" w:sz="0" w:space="0" w:color="auto"/>
        <w:bottom w:val="none" w:sz="0" w:space="0" w:color="auto"/>
        <w:right w:val="none" w:sz="0" w:space="0" w:color="auto"/>
      </w:divBdr>
    </w:div>
    <w:div w:id="791897696">
      <w:bodyDiv w:val="1"/>
      <w:marLeft w:val="0"/>
      <w:marRight w:val="0"/>
      <w:marTop w:val="0"/>
      <w:marBottom w:val="0"/>
      <w:divBdr>
        <w:top w:val="none" w:sz="0" w:space="0" w:color="auto"/>
        <w:left w:val="none" w:sz="0" w:space="0" w:color="auto"/>
        <w:bottom w:val="none" w:sz="0" w:space="0" w:color="auto"/>
        <w:right w:val="none" w:sz="0" w:space="0" w:color="auto"/>
      </w:divBdr>
    </w:div>
    <w:div w:id="792098796">
      <w:bodyDiv w:val="1"/>
      <w:marLeft w:val="0"/>
      <w:marRight w:val="0"/>
      <w:marTop w:val="0"/>
      <w:marBottom w:val="0"/>
      <w:divBdr>
        <w:top w:val="none" w:sz="0" w:space="0" w:color="auto"/>
        <w:left w:val="none" w:sz="0" w:space="0" w:color="auto"/>
        <w:bottom w:val="none" w:sz="0" w:space="0" w:color="auto"/>
        <w:right w:val="none" w:sz="0" w:space="0" w:color="auto"/>
      </w:divBdr>
    </w:div>
    <w:div w:id="794451124">
      <w:bodyDiv w:val="1"/>
      <w:marLeft w:val="0"/>
      <w:marRight w:val="0"/>
      <w:marTop w:val="0"/>
      <w:marBottom w:val="0"/>
      <w:divBdr>
        <w:top w:val="none" w:sz="0" w:space="0" w:color="auto"/>
        <w:left w:val="none" w:sz="0" w:space="0" w:color="auto"/>
        <w:bottom w:val="none" w:sz="0" w:space="0" w:color="auto"/>
        <w:right w:val="none" w:sz="0" w:space="0" w:color="auto"/>
      </w:divBdr>
    </w:div>
    <w:div w:id="794566741">
      <w:bodyDiv w:val="1"/>
      <w:marLeft w:val="0"/>
      <w:marRight w:val="0"/>
      <w:marTop w:val="0"/>
      <w:marBottom w:val="0"/>
      <w:divBdr>
        <w:top w:val="none" w:sz="0" w:space="0" w:color="auto"/>
        <w:left w:val="none" w:sz="0" w:space="0" w:color="auto"/>
        <w:bottom w:val="none" w:sz="0" w:space="0" w:color="auto"/>
        <w:right w:val="none" w:sz="0" w:space="0" w:color="auto"/>
      </w:divBdr>
    </w:div>
    <w:div w:id="796529581">
      <w:bodyDiv w:val="1"/>
      <w:marLeft w:val="0"/>
      <w:marRight w:val="0"/>
      <w:marTop w:val="0"/>
      <w:marBottom w:val="0"/>
      <w:divBdr>
        <w:top w:val="none" w:sz="0" w:space="0" w:color="auto"/>
        <w:left w:val="none" w:sz="0" w:space="0" w:color="auto"/>
        <w:bottom w:val="none" w:sz="0" w:space="0" w:color="auto"/>
        <w:right w:val="none" w:sz="0" w:space="0" w:color="auto"/>
      </w:divBdr>
    </w:div>
    <w:div w:id="796871339">
      <w:bodyDiv w:val="1"/>
      <w:marLeft w:val="0"/>
      <w:marRight w:val="0"/>
      <w:marTop w:val="0"/>
      <w:marBottom w:val="0"/>
      <w:divBdr>
        <w:top w:val="none" w:sz="0" w:space="0" w:color="auto"/>
        <w:left w:val="none" w:sz="0" w:space="0" w:color="auto"/>
        <w:bottom w:val="none" w:sz="0" w:space="0" w:color="auto"/>
        <w:right w:val="none" w:sz="0" w:space="0" w:color="auto"/>
      </w:divBdr>
    </w:div>
    <w:div w:id="798455921">
      <w:bodyDiv w:val="1"/>
      <w:marLeft w:val="0"/>
      <w:marRight w:val="0"/>
      <w:marTop w:val="0"/>
      <w:marBottom w:val="0"/>
      <w:divBdr>
        <w:top w:val="none" w:sz="0" w:space="0" w:color="auto"/>
        <w:left w:val="none" w:sz="0" w:space="0" w:color="auto"/>
        <w:bottom w:val="none" w:sz="0" w:space="0" w:color="auto"/>
        <w:right w:val="none" w:sz="0" w:space="0" w:color="auto"/>
      </w:divBdr>
    </w:div>
    <w:div w:id="799423449">
      <w:bodyDiv w:val="1"/>
      <w:marLeft w:val="0"/>
      <w:marRight w:val="0"/>
      <w:marTop w:val="0"/>
      <w:marBottom w:val="0"/>
      <w:divBdr>
        <w:top w:val="none" w:sz="0" w:space="0" w:color="auto"/>
        <w:left w:val="none" w:sz="0" w:space="0" w:color="auto"/>
        <w:bottom w:val="none" w:sz="0" w:space="0" w:color="auto"/>
        <w:right w:val="none" w:sz="0" w:space="0" w:color="auto"/>
      </w:divBdr>
    </w:div>
    <w:div w:id="800423259">
      <w:bodyDiv w:val="1"/>
      <w:marLeft w:val="0"/>
      <w:marRight w:val="0"/>
      <w:marTop w:val="0"/>
      <w:marBottom w:val="0"/>
      <w:divBdr>
        <w:top w:val="none" w:sz="0" w:space="0" w:color="auto"/>
        <w:left w:val="none" w:sz="0" w:space="0" w:color="auto"/>
        <w:bottom w:val="none" w:sz="0" w:space="0" w:color="auto"/>
        <w:right w:val="none" w:sz="0" w:space="0" w:color="auto"/>
      </w:divBdr>
    </w:div>
    <w:div w:id="801532072">
      <w:bodyDiv w:val="1"/>
      <w:marLeft w:val="0"/>
      <w:marRight w:val="0"/>
      <w:marTop w:val="0"/>
      <w:marBottom w:val="0"/>
      <w:divBdr>
        <w:top w:val="none" w:sz="0" w:space="0" w:color="auto"/>
        <w:left w:val="none" w:sz="0" w:space="0" w:color="auto"/>
        <w:bottom w:val="none" w:sz="0" w:space="0" w:color="auto"/>
        <w:right w:val="none" w:sz="0" w:space="0" w:color="auto"/>
      </w:divBdr>
    </w:div>
    <w:div w:id="802232068">
      <w:bodyDiv w:val="1"/>
      <w:marLeft w:val="0"/>
      <w:marRight w:val="0"/>
      <w:marTop w:val="0"/>
      <w:marBottom w:val="0"/>
      <w:divBdr>
        <w:top w:val="none" w:sz="0" w:space="0" w:color="auto"/>
        <w:left w:val="none" w:sz="0" w:space="0" w:color="auto"/>
        <w:bottom w:val="none" w:sz="0" w:space="0" w:color="auto"/>
        <w:right w:val="none" w:sz="0" w:space="0" w:color="auto"/>
      </w:divBdr>
    </w:div>
    <w:div w:id="803087226">
      <w:bodyDiv w:val="1"/>
      <w:marLeft w:val="0"/>
      <w:marRight w:val="0"/>
      <w:marTop w:val="0"/>
      <w:marBottom w:val="0"/>
      <w:divBdr>
        <w:top w:val="none" w:sz="0" w:space="0" w:color="auto"/>
        <w:left w:val="none" w:sz="0" w:space="0" w:color="auto"/>
        <w:bottom w:val="none" w:sz="0" w:space="0" w:color="auto"/>
        <w:right w:val="none" w:sz="0" w:space="0" w:color="auto"/>
      </w:divBdr>
    </w:div>
    <w:div w:id="804086772">
      <w:bodyDiv w:val="1"/>
      <w:marLeft w:val="0"/>
      <w:marRight w:val="0"/>
      <w:marTop w:val="0"/>
      <w:marBottom w:val="0"/>
      <w:divBdr>
        <w:top w:val="none" w:sz="0" w:space="0" w:color="auto"/>
        <w:left w:val="none" w:sz="0" w:space="0" w:color="auto"/>
        <w:bottom w:val="none" w:sz="0" w:space="0" w:color="auto"/>
        <w:right w:val="none" w:sz="0" w:space="0" w:color="auto"/>
      </w:divBdr>
    </w:div>
    <w:div w:id="804592001">
      <w:bodyDiv w:val="1"/>
      <w:marLeft w:val="0"/>
      <w:marRight w:val="0"/>
      <w:marTop w:val="0"/>
      <w:marBottom w:val="0"/>
      <w:divBdr>
        <w:top w:val="none" w:sz="0" w:space="0" w:color="auto"/>
        <w:left w:val="none" w:sz="0" w:space="0" w:color="auto"/>
        <w:bottom w:val="none" w:sz="0" w:space="0" w:color="auto"/>
        <w:right w:val="none" w:sz="0" w:space="0" w:color="auto"/>
      </w:divBdr>
    </w:div>
    <w:div w:id="805045789">
      <w:bodyDiv w:val="1"/>
      <w:marLeft w:val="0"/>
      <w:marRight w:val="0"/>
      <w:marTop w:val="0"/>
      <w:marBottom w:val="0"/>
      <w:divBdr>
        <w:top w:val="none" w:sz="0" w:space="0" w:color="auto"/>
        <w:left w:val="none" w:sz="0" w:space="0" w:color="auto"/>
        <w:bottom w:val="none" w:sz="0" w:space="0" w:color="auto"/>
        <w:right w:val="none" w:sz="0" w:space="0" w:color="auto"/>
      </w:divBdr>
    </w:div>
    <w:div w:id="808403707">
      <w:bodyDiv w:val="1"/>
      <w:marLeft w:val="0"/>
      <w:marRight w:val="0"/>
      <w:marTop w:val="0"/>
      <w:marBottom w:val="0"/>
      <w:divBdr>
        <w:top w:val="none" w:sz="0" w:space="0" w:color="auto"/>
        <w:left w:val="none" w:sz="0" w:space="0" w:color="auto"/>
        <w:bottom w:val="none" w:sz="0" w:space="0" w:color="auto"/>
        <w:right w:val="none" w:sz="0" w:space="0" w:color="auto"/>
      </w:divBdr>
    </w:div>
    <w:div w:id="810168894">
      <w:bodyDiv w:val="1"/>
      <w:marLeft w:val="0"/>
      <w:marRight w:val="0"/>
      <w:marTop w:val="0"/>
      <w:marBottom w:val="0"/>
      <w:divBdr>
        <w:top w:val="none" w:sz="0" w:space="0" w:color="auto"/>
        <w:left w:val="none" w:sz="0" w:space="0" w:color="auto"/>
        <w:bottom w:val="none" w:sz="0" w:space="0" w:color="auto"/>
        <w:right w:val="none" w:sz="0" w:space="0" w:color="auto"/>
      </w:divBdr>
    </w:div>
    <w:div w:id="811362021">
      <w:bodyDiv w:val="1"/>
      <w:marLeft w:val="0"/>
      <w:marRight w:val="0"/>
      <w:marTop w:val="0"/>
      <w:marBottom w:val="0"/>
      <w:divBdr>
        <w:top w:val="none" w:sz="0" w:space="0" w:color="auto"/>
        <w:left w:val="none" w:sz="0" w:space="0" w:color="auto"/>
        <w:bottom w:val="none" w:sz="0" w:space="0" w:color="auto"/>
        <w:right w:val="none" w:sz="0" w:space="0" w:color="auto"/>
      </w:divBdr>
    </w:div>
    <w:div w:id="811362548">
      <w:bodyDiv w:val="1"/>
      <w:marLeft w:val="0"/>
      <w:marRight w:val="0"/>
      <w:marTop w:val="0"/>
      <w:marBottom w:val="0"/>
      <w:divBdr>
        <w:top w:val="none" w:sz="0" w:space="0" w:color="auto"/>
        <w:left w:val="none" w:sz="0" w:space="0" w:color="auto"/>
        <w:bottom w:val="none" w:sz="0" w:space="0" w:color="auto"/>
        <w:right w:val="none" w:sz="0" w:space="0" w:color="auto"/>
      </w:divBdr>
    </w:div>
    <w:div w:id="815537290">
      <w:bodyDiv w:val="1"/>
      <w:marLeft w:val="0"/>
      <w:marRight w:val="0"/>
      <w:marTop w:val="0"/>
      <w:marBottom w:val="0"/>
      <w:divBdr>
        <w:top w:val="none" w:sz="0" w:space="0" w:color="auto"/>
        <w:left w:val="none" w:sz="0" w:space="0" w:color="auto"/>
        <w:bottom w:val="none" w:sz="0" w:space="0" w:color="auto"/>
        <w:right w:val="none" w:sz="0" w:space="0" w:color="auto"/>
      </w:divBdr>
    </w:div>
    <w:div w:id="815804391">
      <w:bodyDiv w:val="1"/>
      <w:marLeft w:val="0"/>
      <w:marRight w:val="0"/>
      <w:marTop w:val="0"/>
      <w:marBottom w:val="0"/>
      <w:divBdr>
        <w:top w:val="none" w:sz="0" w:space="0" w:color="auto"/>
        <w:left w:val="none" w:sz="0" w:space="0" w:color="auto"/>
        <w:bottom w:val="none" w:sz="0" w:space="0" w:color="auto"/>
        <w:right w:val="none" w:sz="0" w:space="0" w:color="auto"/>
      </w:divBdr>
    </w:div>
    <w:div w:id="816142277">
      <w:bodyDiv w:val="1"/>
      <w:marLeft w:val="0"/>
      <w:marRight w:val="0"/>
      <w:marTop w:val="0"/>
      <w:marBottom w:val="0"/>
      <w:divBdr>
        <w:top w:val="none" w:sz="0" w:space="0" w:color="auto"/>
        <w:left w:val="none" w:sz="0" w:space="0" w:color="auto"/>
        <w:bottom w:val="none" w:sz="0" w:space="0" w:color="auto"/>
        <w:right w:val="none" w:sz="0" w:space="0" w:color="auto"/>
      </w:divBdr>
    </w:div>
    <w:div w:id="820777486">
      <w:bodyDiv w:val="1"/>
      <w:marLeft w:val="0"/>
      <w:marRight w:val="0"/>
      <w:marTop w:val="0"/>
      <w:marBottom w:val="0"/>
      <w:divBdr>
        <w:top w:val="none" w:sz="0" w:space="0" w:color="auto"/>
        <w:left w:val="none" w:sz="0" w:space="0" w:color="auto"/>
        <w:bottom w:val="none" w:sz="0" w:space="0" w:color="auto"/>
        <w:right w:val="none" w:sz="0" w:space="0" w:color="auto"/>
      </w:divBdr>
    </w:div>
    <w:div w:id="820779375">
      <w:bodyDiv w:val="1"/>
      <w:marLeft w:val="0"/>
      <w:marRight w:val="0"/>
      <w:marTop w:val="0"/>
      <w:marBottom w:val="0"/>
      <w:divBdr>
        <w:top w:val="none" w:sz="0" w:space="0" w:color="auto"/>
        <w:left w:val="none" w:sz="0" w:space="0" w:color="auto"/>
        <w:bottom w:val="none" w:sz="0" w:space="0" w:color="auto"/>
        <w:right w:val="none" w:sz="0" w:space="0" w:color="auto"/>
      </w:divBdr>
    </w:div>
    <w:div w:id="820852992">
      <w:bodyDiv w:val="1"/>
      <w:marLeft w:val="0"/>
      <w:marRight w:val="0"/>
      <w:marTop w:val="0"/>
      <w:marBottom w:val="0"/>
      <w:divBdr>
        <w:top w:val="none" w:sz="0" w:space="0" w:color="auto"/>
        <w:left w:val="none" w:sz="0" w:space="0" w:color="auto"/>
        <w:bottom w:val="none" w:sz="0" w:space="0" w:color="auto"/>
        <w:right w:val="none" w:sz="0" w:space="0" w:color="auto"/>
      </w:divBdr>
    </w:div>
    <w:div w:id="821845791">
      <w:bodyDiv w:val="1"/>
      <w:marLeft w:val="0"/>
      <w:marRight w:val="0"/>
      <w:marTop w:val="0"/>
      <w:marBottom w:val="0"/>
      <w:divBdr>
        <w:top w:val="none" w:sz="0" w:space="0" w:color="auto"/>
        <w:left w:val="none" w:sz="0" w:space="0" w:color="auto"/>
        <w:bottom w:val="none" w:sz="0" w:space="0" w:color="auto"/>
        <w:right w:val="none" w:sz="0" w:space="0" w:color="auto"/>
      </w:divBdr>
    </w:div>
    <w:div w:id="822233632">
      <w:bodyDiv w:val="1"/>
      <w:marLeft w:val="0"/>
      <w:marRight w:val="0"/>
      <w:marTop w:val="0"/>
      <w:marBottom w:val="0"/>
      <w:divBdr>
        <w:top w:val="none" w:sz="0" w:space="0" w:color="auto"/>
        <w:left w:val="none" w:sz="0" w:space="0" w:color="auto"/>
        <w:bottom w:val="none" w:sz="0" w:space="0" w:color="auto"/>
        <w:right w:val="none" w:sz="0" w:space="0" w:color="auto"/>
      </w:divBdr>
    </w:div>
    <w:div w:id="822547131">
      <w:bodyDiv w:val="1"/>
      <w:marLeft w:val="0"/>
      <w:marRight w:val="0"/>
      <w:marTop w:val="0"/>
      <w:marBottom w:val="0"/>
      <w:divBdr>
        <w:top w:val="none" w:sz="0" w:space="0" w:color="auto"/>
        <w:left w:val="none" w:sz="0" w:space="0" w:color="auto"/>
        <w:bottom w:val="none" w:sz="0" w:space="0" w:color="auto"/>
        <w:right w:val="none" w:sz="0" w:space="0" w:color="auto"/>
      </w:divBdr>
    </w:div>
    <w:div w:id="823931356">
      <w:bodyDiv w:val="1"/>
      <w:marLeft w:val="0"/>
      <w:marRight w:val="0"/>
      <w:marTop w:val="0"/>
      <w:marBottom w:val="0"/>
      <w:divBdr>
        <w:top w:val="none" w:sz="0" w:space="0" w:color="auto"/>
        <w:left w:val="none" w:sz="0" w:space="0" w:color="auto"/>
        <w:bottom w:val="none" w:sz="0" w:space="0" w:color="auto"/>
        <w:right w:val="none" w:sz="0" w:space="0" w:color="auto"/>
      </w:divBdr>
    </w:div>
    <w:div w:id="824392430">
      <w:bodyDiv w:val="1"/>
      <w:marLeft w:val="0"/>
      <w:marRight w:val="0"/>
      <w:marTop w:val="0"/>
      <w:marBottom w:val="0"/>
      <w:divBdr>
        <w:top w:val="none" w:sz="0" w:space="0" w:color="auto"/>
        <w:left w:val="none" w:sz="0" w:space="0" w:color="auto"/>
        <w:bottom w:val="none" w:sz="0" w:space="0" w:color="auto"/>
        <w:right w:val="none" w:sz="0" w:space="0" w:color="auto"/>
      </w:divBdr>
    </w:div>
    <w:div w:id="824588915">
      <w:bodyDiv w:val="1"/>
      <w:marLeft w:val="0"/>
      <w:marRight w:val="0"/>
      <w:marTop w:val="0"/>
      <w:marBottom w:val="0"/>
      <w:divBdr>
        <w:top w:val="none" w:sz="0" w:space="0" w:color="auto"/>
        <w:left w:val="none" w:sz="0" w:space="0" w:color="auto"/>
        <w:bottom w:val="none" w:sz="0" w:space="0" w:color="auto"/>
        <w:right w:val="none" w:sz="0" w:space="0" w:color="auto"/>
      </w:divBdr>
    </w:div>
    <w:div w:id="824853510">
      <w:bodyDiv w:val="1"/>
      <w:marLeft w:val="0"/>
      <w:marRight w:val="0"/>
      <w:marTop w:val="0"/>
      <w:marBottom w:val="0"/>
      <w:divBdr>
        <w:top w:val="none" w:sz="0" w:space="0" w:color="auto"/>
        <w:left w:val="none" w:sz="0" w:space="0" w:color="auto"/>
        <w:bottom w:val="none" w:sz="0" w:space="0" w:color="auto"/>
        <w:right w:val="none" w:sz="0" w:space="0" w:color="auto"/>
      </w:divBdr>
    </w:div>
    <w:div w:id="826938703">
      <w:bodyDiv w:val="1"/>
      <w:marLeft w:val="0"/>
      <w:marRight w:val="0"/>
      <w:marTop w:val="0"/>
      <w:marBottom w:val="0"/>
      <w:divBdr>
        <w:top w:val="none" w:sz="0" w:space="0" w:color="auto"/>
        <w:left w:val="none" w:sz="0" w:space="0" w:color="auto"/>
        <w:bottom w:val="none" w:sz="0" w:space="0" w:color="auto"/>
        <w:right w:val="none" w:sz="0" w:space="0" w:color="auto"/>
      </w:divBdr>
    </w:div>
    <w:div w:id="827089342">
      <w:bodyDiv w:val="1"/>
      <w:marLeft w:val="0"/>
      <w:marRight w:val="0"/>
      <w:marTop w:val="0"/>
      <w:marBottom w:val="0"/>
      <w:divBdr>
        <w:top w:val="none" w:sz="0" w:space="0" w:color="auto"/>
        <w:left w:val="none" w:sz="0" w:space="0" w:color="auto"/>
        <w:bottom w:val="none" w:sz="0" w:space="0" w:color="auto"/>
        <w:right w:val="none" w:sz="0" w:space="0" w:color="auto"/>
      </w:divBdr>
    </w:div>
    <w:div w:id="827786463">
      <w:bodyDiv w:val="1"/>
      <w:marLeft w:val="0"/>
      <w:marRight w:val="0"/>
      <w:marTop w:val="0"/>
      <w:marBottom w:val="0"/>
      <w:divBdr>
        <w:top w:val="none" w:sz="0" w:space="0" w:color="auto"/>
        <w:left w:val="none" w:sz="0" w:space="0" w:color="auto"/>
        <w:bottom w:val="none" w:sz="0" w:space="0" w:color="auto"/>
        <w:right w:val="none" w:sz="0" w:space="0" w:color="auto"/>
      </w:divBdr>
    </w:div>
    <w:div w:id="829951842">
      <w:bodyDiv w:val="1"/>
      <w:marLeft w:val="0"/>
      <w:marRight w:val="0"/>
      <w:marTop w:val="0"/>
      <w:marBottom w:val="0"/>
      <w:divBdr>
        <w:top w:val="none" w:sz="0" w:space="0" w:color="auto"/>
        <w:left w:val="none" w:sz="0" w:space="0" w:color="auto"/>
        <w:bottom w:val="none" w:sz="0" w:space="0" w:color="auto"/>
        <w:right w:val="none" w:sz="0" w:space="0" w:color="auto"/>
      </w:divBdr>
    </w:div>
    <w:div w:id="832571368">
      <w:bodyDiv w:val="1"/>
      <w:marLeft w:val="0"/>
      <w:marRight w:val="0"/>
      <w:marTop w:val="0"/>
      <w:marBottom w:val="0"/>
      <w:divBdr>
        <w:top w:val="none" w:sz="0" w:space="0" w:color="auto"/>
        <w:left w:val="none" w:sz="0" w:space="0" w:color="auto"/>
        <w:bottom w:val="none" w:sz="0" w:space="0" w:color="auto"/>
        <w:right w:val="none" w:sz="0" w:space="0" w:color="auto"/>
      </w:divBdr>
    </w:div>
    <w:div w:id="832725549">
      <w:bodyDiv w:val="1"/>
      <w:marLeft w:val="0"/>
      <w:marRight w:val="0"/>
      <w:marTop w:val="0"/>
      <w:marBottom w:val="0"/>
      <w:divBdr>
        <w:top w:val="none" w:sz="0" w:space="0" w:color="auto"/>
        <w:left w:val="none" w:sz="0" w:space="0" w:color="auto"/>
        <w:bottom w:val="none" w:sz="0" w:space="0" w:color="auto"/>
        <w:right w:val="none" w:sz="0" w:space="0" w:color="auto"/>
      </w:divBdr>
    </w:div>
    <w:div w:id="832792761">
      <w:bodyDiv w:val="1"/>
      <w:marLeft w:val="0"/>
      <w:marRight w:val="0"/>
      <w:marTop w:val="0"/>
      <w:marBottom w:val="0"/>
      <w:divBdr>
        <w:top w:val="none" w:sz="0" w:space="0" w:color="auto"/>
        <w:left w:val="none" w:sz="0" w:space="0" w:color="auto"/>
        <w:bottom w:val="none" w:sz="0" w:space="0" w:color="auto"/>
        <w:right w:val="none" w:sz="0" w:space="0" w:color="auto"/>
      </w:divBdr>
    </w:div>
    <w:div w:id="833648360">
      <w:bodyDiv w:val="1"/>
      <w:marLeft w:val="0"/>
      <w:marRight w:val="0"/>
      <w:marTop w:val="0"/>
      <w:marBottom w:val="0"/>
      <w:divBdr>
        <w:top w:val="none" w:sz="0" w:space="0" w:color="auto"/>
        <w:left w:val="none" w:sz="0" w:space="0" w:color="auto"/>
        <w:bottom w:val="none" w:sz="0" w:space="0" w:color="auto"/>
        <w:right w:val="none" w:sz="0" w:space="0" w:color="auto"/>
      </w:divBdr>
    </w:div>
    <w:div w:id="834077701">
      <w:bodyDiv w:val="1"/>
      <w:marLeft w:val="0"/>
      <w:marRight w:val="0"/>
      <w:marTop w:val="0"/>
      <w:marBottom w:val="0"/>
      <w:divBdr>
        <w:top w:val="none" w:sz="0" w:space="0" w:color="auto"/>
        <w:left w:val="none" w:sz="0" w:space="0" w:color="auto"/>
        <w:bottom w:val="none" w:sz="0" w:space="0" w:color="auto"/>
        <w:right w:val="none" w:sz="0" w:space="0" w:color="auto"/>
      </w:divBdr>
    </w:div>
    <w:div w:id="834152386">
      <w:bodyDiv w:val="1"/>
      <w:marLeft w:val="0"/>
      <w:marRight w:val="0"/>
      <w:marTop w:val="0"/>
      <w:marBottom w:val="0"/>
      <w:divBdr>
        <w:top w:val="none" w:sz="0" w:space="0" w:color="auto"/>
        <w:left w:val="none" w:sz="0" w:space="0" w:color="auto"/>
        <w:bottom w:val="none" w:sz="0" w:space="0" w:color="auto"/>
        <w:right w:val="none" w:sz="0" w:space="0" w:color="auto"/>
      </w:divBdr>
    </w:div>
    <w:div w:id="835151651">
      <w:bodyDiv w:val="1"/>
      <w:marLeft w:val="0"/>
      <w:marRight w:val="0"/>
      <w:marTop w:val="0"/>
      <w:marBottom w:val="0"/>
      <w:divBdr>
        <w:top w:val="none" w:sz="0" w:space="0" w:color="auto"/>
        <w:left w:val="none" w:sz="0" w:space="0" w:color="auto"/>
        <w:bottom w:val="none" w:sz="0" w:space="0" w:color="auto"/>
        <w:right w:val="none" w:sz="0" w:space="0" w:color="auto"/>
      </w:divBdr>
    </w:div>
    <w:div w:id="835724026">
      <w:bodyDiv w:val="1"/>
      <w:marLeft w:val="0"/>
      <w:marRight w:val="0"/>
      <w:marTop w:val="0"/>
      <w:marBottom w:val="0"/>
      <w:divBdr>
        <w:top w:val="none" w:sz="0" w:space="0" w:color="auto"/>
        <w:left w:val="none" w:sz="0" w:space="0" w:color="auto"/>
        <w:bottom w:val="none" w:sz="0" w:space="0" w:color="auto"/>
        <w:right w:val="none" w:sz="0" w:space="0" w:color="auto"/>
      </w:divBdr>
    </w:div>
    <w:div w:id="836117670">
      <w:bodyDiv w:val="1"/>
      <w:marLeft w:val="0"/>
      <w:marRight w:val="0"/>
      <w:marTop w:val="0"/>
      <w:marBottom w:val="0"/>
      <w:divBdr>
        <w:top w:val="none" w:sz="0" w:space="0" w:color="auto"/>
        <w:left w:val="none" w:sz="0" w:space="0" w:color="auto"/>
        <w:bottom w:val="none" w:sz="0" w:space="0" w:color="auto"/>
        <w:right w:val="none" w:sz="0" w:space="0" w:color="auto"/>
      </w:divBdr>
    </w:div>
    <w:div w:id="836964427">
      <w:bodyDiv w:val="1"/>
      <w:marLeft w:val="0"/>
      <w:marRight w:val="0"/>
      <w:marTop w:val="0"/>
      <w:marBottom w:val="0"/>
      <w:divBdr>
        <w:top w:val="none" w:sz="0" w:space="0" w:color="auto"/>
        <w:left w:val="none" w:sz="0" w:space="0" w:color="auto"/>
        <w:bottom w:val="none" w:sz="0" w:space="0" w:color="auto"/>
        <w:right w:val="none" w:sz="0" w:space="0" w:color="auto"/>
      </w:divBdr>
    </w:div>
    <w:div w:id="838160445">
      <w:bodyDiv w:val="1"/>
      <w:marLeft w:val="0"/>
      <w:marRight w:val="0"/>
      <w:marTop w:val="0"/>
      <w:marBottom w:val="0"/>
      <w:divBdr>
        <w:top w:val="none" w:sz="0" w:space="0" w:color="auto"/>
        <w:left w:val="none" w:sz="0" w:space="0" w:color="auto"/>
        <w:bottom w:val="none" w:sz="0" w:space="0" w:color="auto"/>
        <w:right w:val="none" w:sz="0" w:space="0" w:color="auto"/>
      </w:divBdr>
    </w:div>
    <w:div w:id="839810083">
      <w:bodyDiv w:val="1"/>
      <w:marLeft w:val="0"/>
      <w:marRight w:val="0"/>
      <w:marTop w:val="0"/>
      <w:marBottom w:val="0"/>
      <w:divBdr>
        <w:top w:val="none" w:sz="0" w:space="0" w:color="auto"/>
        <w:left w:val="none" w:sz="0" w:space="0" w:color="auto"/>
        <w:bottom w:val="none" w:sz="0" w:space="0" w:color="auto"/>
        <w:right w:val="none" w:sz="0" w:space="0" w:color="auto"/>
      </w:divBdr>
    </w:div>
    <w:div w:id="841436114">
      <w:bodyDiv w:val="1"/>
      <w:marLeft w:val="0"/>
      <w:marRight w:val="0"/>
      <w:marTop w:val="0"/>
      <w:marBottom w:val="0"/>
      <w:divBdr>
        <w:top w:val="none" w:sz="0" w:space="0" w:color="auto"/>
        <w:left w:val="none" w:sz="0" w:space="0" w:color="auto"/>
        <w:bottom w:val="none" w:sz="0" w:space="0" w:color="auto"/>
        <w:right w:val="none" w:sz="0" w:space="0" w:color="auto"/>
      </w:divBdr>
    </w:div>
    <w:div w:id="841819265">
      <w:bodyDiv w:val="1"/>
      <w:marLeft w:val="0"/>
      <w:marRight w:val="0"/>
      <w:marTop w:val="0"/>
      <w:marBottom w:val="0"/>
      <w:divBdr>
        <w:top w:val="none" w:sz="0" w:space="0" w:color="auto"/>
        <w:left w:val="none" w:sz="0" w:space="0" w:color="auto"/>
        <w:bottom w:val="none" w:sz="0" w:space="0" w:color="auto"/>
        <w:right w:val="none" w:sz="0" w:space="0" w:color="auto"/>
      </w:divBdr>
    </w:div>
    <w:div w:id="843012384">
      <w:bodyDiv w:val="1"/>
      <w:marLeft w:val="0"/>
      <w:marRight w:val="0"/>
      <w:marTop w:val="0"/>
      <w:marBottom w:val="0"/>
      <w:divBdr>
        <w:top w:val="none" w:sz="0" w:space="0" w:color="auto"/>
        <w:left w:val="none" w:sz="0" w:space="0" w:color="auto"/>
        <w:bottom w:val="none" w:sz="0" w:space="0" w:color="auto"/>
        <w:right w:val="none" w:sz="0" w:space="0" w:color="auto"/>
      </w:divBdr>
    </w:div>
    <w:div w:id="844441283">
      <w:bodyDiv w:val="1"/>
      <w:marLeft w:val="0"/>
      <w:marRight w:val="0"/>
      <w:marTop w:val="0"/>
      <w:marBottom w:val="0"/>
      <w:divBdr>
        <w:top w:val="none" w:sz="0" w:space="0" w:color="auto"/>
        <w:left w:val="none" w:sz="0" w:space="0" w:color="auto"/>
        <w:bottom w:val="none" w:sz="0" w:space="0" w:color="auto"/>
        <w:right w:val="none" w:sz="0" w:space="0" w:color="auto"/>
      </w:divBdr>
    </w:div>
    <w:div w:id="846672072">
      <w:bodyDiv w:val="1"/>
      <w:marLeft w:val="0"/>
      <w:marRight w:val="0"/>
      <w:marTop w:val="0"/>
      <w:marBottom w:val="0"/>
      <w:divBdr>
        <w:top w:val="none" w:sz="0" w:space="0" w:color="auto"/>
        <w:left w:val="none" w:sz="0" w:space="0" w:color="auto"/>
        <w:bottom w:val="none" w:sz="0" w:space="0" w:color="auto"/>
        <w:right w:val="none" w:sz="0" w:space="0" w:color="auto"/>
      </w:divBdr>
    </w:div>
    <w:div w:id="850342511">
      <w:bodyDiv w:val="1"/>
      <w:marLeft w:val="0"/>
      <w:marRight w:val="0"/>
      <w:marTop w:val="0"/>
      <w:marBottom w:val="0"/>
      <w:divBdr>
        <w:top w:val="none" w:sz="0" w:space="0" w:color="auto"/>
        <w:left w:val="none" w:sz="0" w:space="0" w:color="auto"/>
        <w:bottom w:val="none" w:sz="0" w:space="0" w:color="auto"/>
        <w:right w:val="none" w:sz="0" w:space="0" w:color="auto"/>
      </w:divBdr>
    </w:div>
    <w:div w:id="851995171">
      <w:bodyDiv w:val="1"/>
      <w:marLeft w:val="0"/>
      <w:marRight w:val="0"/>
      <w:marTop w:val="0"/>
      <w:marBottom w:val="0"/>
      <w:divBdr>
        <w:top w:val="none" w:sz="0" w:space="0" w:color="auto"/>
        <w:left w:val="none" w:sz="0" w:space="0" w:color="auto"/>
        <w:bottom w:val="none" w:sz="0" w:space="0" w:color="auto"/>
        <w:right w:val="none" w:sz="0" w:space="0" w:color="auto"/>
      </w:divBdr>
    </w:div>
    <w:div w:id="852649267">
      <w:bodyDiv w:val="1"/>
      <w:marLeft w:val="0"/>
      <w:marRight w:val="0"/>
      <w:marTop w:val="0"/>
      <w:marBottom w:val="0"/>
      <w:divBdr>
        <w:top w:val="none" w:sz="0" w:space="0" w:color="auto"/>
        <w:left w:val="none" w:sz="0" w:space="0" w:color="auto"/>
        <w:bottom w:val="none" w:sz="0" w:space="0" w:color="auto"/>
        <w:right w:val="none" w:sz="0" w:space="0" w:color="auto"/>
      </w:divBdr>
    </w:div>
    <w:div w:id="854924048">
      <w:bodyDiv w:val="1"/>
      <w:marLeft w:val="0"/>
      <w:marRight w:val="0"/>
      <w:marTop w:val="0"/>
      <w:marBottom w:val="0"/>
      <w:divBdr>
        <w:top w:val="none" w:sz="0" w:space="0" w:color="auto"/>
        <w:left w:val="none" w:sz="0" w:space="0" w:color="auto"/>
        <w:bottom w:val="none" w:sz="0" w:space="0" w:color="auto"/>
        <w:right w:val="none" w:sz="0" w:space="0" w:color="auto"/>
      </w:divBdr>
    </w:div>
    <w:div w:id="855270187">
      <w:bodyDiv w:val="1"/>
      <w:marLeft w:val="0"/>
      <w:marRight w:val="0"/>
      <w:marTop w:val="0"/>
      <w:marBottom w:val="0"/>
      <w:divBdr>
        <w:top w:val="none" w:sz="0" w:space="0" w:color="auto"/>
        <w:left w:val="none" w:sz="0" w:space="0" w:color="auto"/>
        <w:bottom w:val="none" w:sz="0" w:space="0" w:color="auto"/>
        <w:right w:val="none" w:sz="0" w:space="0" w:color="auto"/>
      </w:divBdr>
    </w:div>
    <w:div w:id="857817613">
      <w:bodyDiv w:val="1"/>
      <w:marLeft w:val="0"/>
      <w:marRight w:val="0"/>
      <w:marTop w:val="0"/>
      <w:marBottom w:val="0"/>
      <w:divBdr>
        <w:top w:val="none" w:sz="0" w:space="0" w:color="auto"/>
        <w:left w:val="none" w:sz="0" w:space="0" w:color="auto"/>
        <w:bottom w:val="none" w:sz="0" w:space="0" w:color="auto"/>
        <w:right w:val="none" w:sz="0" w:space="0" w:color="auto"/>
      </w:divBdr>
    </w:div>
    <w:div w:id="857960873">
      <w:bodyDiv w:val="1"/>
      <w:marLeft w:val="0"/>
      <w:marRight w:val="0"/>
      <w:marTop w:val="0"/>
      <w:marBottom w:val="0"/>
      <w:divBdr>
        <w:top w:val="none" w:sz="0" w:space="0" w:color="auto"/>
        <w:left w:val="none" w:sz="0" w:space="0" w:color="auto"/>
        <w:bottom w:val="none" w:sz="0" w:space="0" w:color="auto"/>
        <w:right w:val="none" w:sz="0" w:space="0" w:color="auto"/>
      </w:divBdr>
    </w:div>
    <w:div w:id="858858913">
      <w:bodyDiv w:val="1"/>
      <w:marLeft w:val="0"/>
      <w:marRight w:val="0"/>
      <w:marTop w:val="0"/>
      <w:marBottom w:val="0"/>
      <w:divBdr>
        <w:top w:val="none" w:sz="0" w:space="0" w:color="auto"/>
        <w:left w:val="none" w:sz="0" w:space="0" w:color="auto"/>
        <w:bottom w:val="none" w:sz="0" w:space="0" w:color="auto"/>
        <w:right w:val="none" w:sz="0" w:space="0" w:color="auto"/>
      </w:divBdr>
    </w:div>
    <w:div w:id="859471712">
      <w:bodyDiv w:val="1"/>
      <w:marLeft w:val="0"/>
      <w:marRight w:val="0"/>
      <w:marTop w:val="0"/>
      <w:marBottom w:val="0"/>
      <w:divBdr>
        <w:top w:val="none" w:sz="0" w:space="0" w:color="auto"/>
        <w:left w:val="none" w:sz="0" w:space="0" w:color="auto"/>
        <w:bottom w:val="none" w:sz="0" w:space="0" w:color="auto"/>
        <w:right w:val="none" w:sz="0" w:space="0" w:color="auto"/>
      </w:divBdr>
    </w:div>
    <w:div w:id="860054042">
      <w:bodyDiv w:val="1"/>
      <w:marLeft w:val="0"/>
      <w:marRight w:val="0"/>
      <w:marTop w:val="0"/>
      <w:marBottom w:val="0"/>
      <w:divBdr>
        <w:top w:val="none" w:sz="0" w:space="0" w:color="auto"/>
        <w:left w:val="none" w:sz="0" w:space="0" w:color="auto"/>
        <w:bottom w:val="none" w:sz="0" w:space="0" w:color="auto"/>
        <w:right w:val="none" w:sz="0" w:space="0" w:color="auto"/>
      </w:divBdr>
    </w:div>
    <w:div w:id="860363521">
      <w:bodyDiv w:val="1"/>
      <w:marLeft w:val="0"/>
      <w:marRight w:val="0"/>
      <w:marTop w:val="0"/>
      <w:marBottom w:val="0"/>
      <w:divBdr>
        <w:top w:val="none" w:sz="0" w:space="0" w:color="auto"/>
        <w:left w:val="none" w:sz="0" w:space="0" w:color="auto"/>
        <w:bottom w:val="none" w:sz="0" w:space="0" w:color="auto"/>
        <w:right w:val="none" w:sz="0" w:space="0" w:color="auto"/>
      </w:divBdr>
    </w:div>
    <w:div w:id="860507016">
      <w:bodyDiv w:val="1"/>
      <w:marLeft w:val="0"/>
      <w:marRight w:val="0"/>
      <w:marTop w:val="0"/>
      <w:marBottom w:val="0"/>
      <w:divBdr>
        <w:top w:val="none" w:sz="0" w:space="0" w:color="auto"/>
        <w:left w:val="none" w:sz="0" w:space="0" w:color="auto"/>
        <w:bottom w:val="none" w:sz="0" w:space="0" w:color="auto"/>
        <w:right w:val="none" w:sz="0" w:space="0" w:color="auto"/>
      </w:divBdr>
    </w:div>
    <w:div w:id="861018636">
      <w:bodyDiv w:val="1"/>
      <w:marLeft w:val="0"/>
      <w:marRight w:val="0"/>
      <w:marTop w:val="0"/>
      <w:marBottom w:val="0"/>
      <w:divBdr>
        <w:top w:val="none" w:sz="0" w:space="0" w:color="auto"/>
        <w:left w:val="none" w:sz="0" w:space="0" w:color="auto"/>
        <w:bottom w:val="none" w:sz="0" w:space="0" w:color="auto"/>
        <w:right w:val="none" w:sz="0" w:space="0" w:color="auto"/>
      </w:divBdr>
    </w:div>
    <w:div w:id="862017259">
      <w:bodyDiv w:val="1"/>
      <w:marLeft w:val="0"/>
      <w:marRight w:val="0"/>
      <w:marTop w:val="0"/>
      <w:marBottom w:val="0"/>
      <w:divBdr>
        <w:top w:val="none" w:sz="0" w:space="0" w:color="auto"/>
        <w:left w:val="none" w:sz="0" w:space="0" w:color="auto"/>
        <w:bottom w:val="none" w:sz="0" w:space="0" w:color="auto"/>
        <w:right w:val="none" w:sz="0" w:space="0" w:color="auto"/>
      </w:divBdr>
    </w:div>
    <w:div w:id="866067685">
      <w:bodyDiv w:val="1"/>
      <w:marLeft w:val="0"/>
      <w:marRight w:val="0"/>
      <w:marTop w:val="0"/>
      <w:marBottom w:val="0"/>
      <w:divBdr>
        <w:top w:val="none" w:sz="0" w:space="0" w:color="auto"/>
        <w:left w:val="none" w:sz="0" w:space="0" w:color="auto"/>
        <w:bottom w:val="none" w:sz="0" w:space="0" w:color="auto"/>
        <w:right w:val="none" w:sz="0" w:space="0" w:color="auto"/>
      </w:divBdr>
    </w:div>
    <w:div w:id="867059569">
      <w:bodyDiv w:val="1"/>
      <w:marLeft w:val="0"/>
      <w:marRight w:val="0"/>
      <w:marTop w:val="0"/>
      <w:marBottom w:val="0"/>
      <w:divBdr>
        <w:top w:val="none" w:sz="0" w:space="0" w:color="auto"/>
        <w:left w:val="none" w:sz="0" w:space="0" w:color="auto"/>
        <w:bottom w:val="none" w:sz="0" w:space="0" w:color="auto"/>
        <w:right w:val="none" w:sz="0" w:space="0" w:color="auto"/>
      </w:divBdr>
    </w:div>
    <w:div w:id="870068960">
      <w:bodyDiv w:val="1"/>
      <w:marLeft w:val="0"/>
      <w:marRight w:val="0"/>
      <w:marTop w:val="0"/>
      <w:marBottom w:val="0"/>
      <w:divBdr>
        <w:top w:val="none" w:sz="0" w:space="0" w:color="auto"/>
        <w:left w:val="none" w:sz="0" w:space="0" w:color="auto"/>
        <w:bottom w:val="none" w:sz="0" w:space="0" w:color="auto"/>
        <w:right w:val="none" w:sz="0" w:space="0" w:color="auto"/>
      </w:divBdr>
    </w:div>
    <w:div w:id="870847473">
      <w:bodyDiv w:val="1"/>
      <w:marLeft w:val="0"/>
      <w:marRight w:val="0"/>
      <w:marTop w:val="0"/>
      <w:marBottom w:val="0"/>
      <w:divBdr>
        <w:top w:val="none" w:sz="0" w:space="0" w:color="auto"/>
        <w:left w:val="none" w:sz="0" w:space="0" w:color="auto"/>
        <w:bottom w:val="none" w:sz="0" w:space="0" w:color="auto"/>
        <w:right w:val="none" w:sz="0" w:space="0" w:color="auto"/>
      </w:divBdr>
    </w:div>
    <w:div w:id="871070126">
      <w:bodyDiv w:val="1"/>
      <w:marLeft w:val="0"/>
      <w:marRight w:val="0"/>
      <w:marTop w:val="0"/>
      <w:marBottom w:val="0"/>
      <w:divBdr>
        <w:top w:val="none" w:sz="0" w:space="0" w:color="auto"/>
        <w:left w:val="none" w:sz="0" w:space="0" w:color="auto"/>
        <w:bottom w:val="none" w:sz="0" w:space="0" w:color="auto"/>
        <w:right w:val="none" w:sz="0" w:space="0" w:color="auto"/>
      </w:divBdr>
    </w:div>
    <w:div w:id="873077330">
      <w:bodyDiv w:val="1"/>
      <w:marLeft w:val="0"/>
      <w:marRight w:val="0"/>
      <w:marTop w:val="0"/>
      <w:marBottom w:val="0"/>
      <w:divBdr>
        <w:top w:val="none" w:sz="0" w:space="0" w:color="auto"/>
        <w:left w:val="none" w:sz="0" w:space="0" w:color="auto"/>
        <w:bottom w:val="none" w:sz="0" w:space="0" w:color="auto"/>
        <w:right w:val="none" w:sz="0" w:space="0" w:color="auto"/>
      </w:divBdr>
    </w:div>
    <w:div w:id="873689761">
      <w:bodyDiv w:val="1"/>
      <w:marLeft w:val="0"/>
      <w:marRight w:val="0"/>
      <w:marTop w:val="0"/>
      <w:marBottom w:val="0"/>
      <w:divBdr>
        <w:top w:val="none" w:sz="0" w:space="0" w:color="auto"/>
        <w:left w:val="none" w:sz="0" w:space="0" w:color="auto"/>
        <w:bottom w:val="none" w:sz="0" w:space="0" w:color="auto"/>
        <w:right w:val="none" w:sz="0" w:space="0" w:color="auto"/>
      </w:divBdr>
    </w:div>
    <w:div w:id="875044486">
      <w:bodyDiv w:val="1"/>
      <w:marLeft w:val="0"/>
      <w:marRight w:val="0"/>
      <w:marTop w:val="0"/>
      <w:marBottom w:val="0"/>
      <w:divBdr>
        <w:top w:val="none" w:sz="0" w:space="0" w:color="auto"/>
        <w:left w:val="none" w:sz="0" w:space="0" w:color="auto"/>
        <w:bottom w:val="none" w:sz="0" w:space="0" w:color="auto"/>
        <w:right w:val="none" w:sz="0" w:space="0" w:color="auto"/>
      </w:divBdr>
    </w:div>
    <w:div w:id="875695692">
      <w:bodyDiv w:val="1"/>
      <w:marLeft w:val="0"/>
      <w:marRight w:val="0"/>
      <w:marTop w:val="0"/>
      <w:marBottom w:val="0"/>
      <w:divBdr>
        <w:top w:val="none" w:sz="0" w:space="0" w:color="auto"/>
        <w:left w:val="none" w:sz="0" w:space="0" w:color="auto"/>
        <w:bottom w:val="none" w:sz="0" w:space="0" w:color="auto"/>
        <w:right w:val="none" w:sz="0" w:space="0" w:color="auto"/>
      </w:divBdr>
    </w:div>
    <w:div w:id="878324055">
      <w:bodyDiv w:val="1"/>
      <w:marLeft w:val="0"/>
      <w:marRight w:val="0"/>
      <w:marTop w:val="0"/>
      <w:marBottom w:val="0"/>
      <w:divBdr>
        <w:top w:val="none" w:sz="0" w:space="0" w:color="auto"/>
        <w:left w:val="none" w:sz="0" w:space="0" w:color="auto"/>
        <w:bottom w:val="none" w:sz="0" w:space="0" w:color="auto"/>
        <w:right w:val="none" w:sz="0" w:space="0" w:color="auto"/>
      </w:divBdr>
    </w:div>
    <w:div w:id="879051534">
      <w:bodyDiv w:val="1"/>
      <w:marLeft w:val="0"/>
      <w:marRight w:val="0"/>
      <w:marTop w:val="0"/>
      <w:marBottom w:val="0"/>
      <w:divBdr>
        <w:top w:val="none" w:sz="0" w:space="0" w:color="auto"/>
        <w:left w:val="none" w:sz="0" w:space="0" w:color="auto"/>
        <w:bottom w:val="none" w:sz="0" w:space="0" w:color="auto"/>
        <w:right w:val="none" w:sz="0" w:space="0" w:color="auto"/>
      </w:divBdr>
    </w:div>
    <w:div w:id="879320814">
      <w:bodyDiv w:val="1"/>
      <w:marLeft w:val="0"/>
      <w:marRight w:val="0"/>
      <w:marTop w:val="0"/>
      <w:marBottom w:val="0"/>
      <w:divBdr>
        <w:top w:val="none" w:sz="0" w:space="0" w:color="auto"/>
        <w:left w:val="none" w:sz="0" w:space="0" w:color="auto"/>
        <w:bottom w:val="none" w:sz="0" w:space="0" w:color="auto"/>
        <w:right w:val="none" w:sz="0" w:space="0" w:color="auto"/>
      </w:divBdr>
    </w:div>
    <w:div w:id="881551552">
      <w:bodyDiv w:val="1"/>
      <w:marLeft w:val="0"/>
      <w:marRight w:val="0"/>
      <w:marTop w:val="0"/>
      <w:marBottom w:val="0"/>
      <w:divBdr>
        <w:top w:val="none" w:sz="0" w:space="0" w:color="auto"/>
        <w:left w:val="none" w:sz="0" w:space="0" w:color="auto"/>
        <w:bottom w:val="none" w:sz="0" w:space="0" w:color="auto"/>
        <w:right w:val="none" w:sz="0" w:space="0" w:color="auto"/>
      </w:divBdr>
    </w:div>
    <w:div w:id="881670525">
      <w:bodyDiv w:val="1"/>
      <w:marLeft w:val="0"/>
      <w:marRight w:val="0"/>
      <w:marTop w:val="0"/>
      <w:marBottom w:val="0"/>
      <w:divBdr>
        <w:top w:val="none" w:sz="0" w:space="0" w:color="auto"/>
        <w:left w:val="none" w:sz="0" w:space="0" w:color="auto"/>
        <w:bottom w:val="none" w:sz="0" w:space="0" w:color="auto"/>
        <w:right w:val="none" w:sz="0" w:space="0" w:color="auto"/>
      </w:divBdr>
    </w:div>
    <w:div w:id="884174968">
      <w:bodyDiv w:val="1"/>
      <w:marLeft w:val="0"/>
      <w:marRight w:val="0"/>
      <w:marTop w:val="0"/>
      <w:marBottom w:val="0"/>
      <w:divBdr>
        <w:top w:val="none" w:sz="0" w:space="0" w:color="auto"/>
        <w:left w:val="none" w:sz="0" w:space="0" w:color="auto"/>
        <w:bottom w:val="none" w:sz="0" w:space="0" w:color="auto"/>
        <w:right w:val="none" w:sz="0" w:space="0" w:color="auto"/>
      </w:divBdr>
    </w:div>
    <w:div w:id="886139860">
      <w:bodyDiv w:val="1"/>
      <w:marLeft w:val="0"/>
      <w:marRight w:val="0"/>
      <w:marTop w:val="0"/>
      <w:marBottom w:val="0"/>
      <w:divBdr>
        <w:top w:val="none" w:sz="0" w:space="0" w:color="auto"/>
        <w:left w:val="none" w:sz="0" w:space="0" w:color="auto"/>
        <w:bottom w:val="none" w:sz="0" w:space="0" w:color="auto"/>
        <w:right w:val="none" w:sz="0" w:space="0" w:color="auto"/>
      </w:divBdr>
    </w:div>
    <w:div w:id="888494240">
      <w:bodyDiv w:val="1"/>
      <w:marLeft w:val="0"/>
      <w:marRight w:val="0"/>
      <w:marTop w:val="0"/>
      <w:marBottom w:val="0"/>
      <w:divBdr>
        <w:top w:val="none" w:sz="0" w:space="0" w:color="auto"/>
        <w:left w:val="none" w:sz="0" w:space="0" w:color="auto"/>
        <w:bottom w:val="none" w:sz="0" w:space="0" w:color="auto"/>
        <w:right w:val="none" w:sz="0" w:space="0" w:color="auto"/>
      </w:divBdr>
    </w:div>
    <w:div w:id="889000050">
      <w:bodyDiv w:val="1"/>
      <w:marLeft w:val="0"/>
      <w:marRight w:val="0"/>
      <w:marTop w:val="0"/>
      <w:marBottom w:val="0"/>
      <w:divBdr>
        <w:top w:val="none" w:sz="0" w:space="0" w:color="auto"/>
        <w:left w:val="none" w:sz="0" w:space="0" w:color="auto"/>
        <w:bottom w:val="none" w:sz="0" w:space="0" w:color="auto"/>
        <w:right w:val="none" w:sz="0" w:space="0" w:color="auto"/>
      </w:divBdr>
    </w:div>
    <w:div w:id="889076776">
      <w:bodyDiv w:val="1"/>
      <w:marLeft w:val="0"/>
      <w:marRight w:val="0"/>
      <w:marTop w:val="0"/>
      <w:marBottom w:val="0"/>
      <w:divBdr>
        <w:top w:val="none" w:sz="0" w:space="0" w:color="auto"/>
        <w:left w:val="none" w:sz="0" w:space="0" w:color="auto"/>
        <w:bottom w:val="none" w:sz="0" w:space="0" w:color="auto"/>
        <w:right w:val="none" w:sz="0" w:space="0" w:color="auto"/>
      </w:divBdr>
    </w:div>
    <w:div w:id="890270668">
      <w:bodyDiv w:val="1"/>
      <w:marLeft w:val="0"/>
      <w:marRight w:val="0"/>
      <w:marTop w:val="0"/>
      <w:marBottom w:val="0"/>
      <w:divBdr>
        <w:top w:val="none" w:sz="0" w:space="0" w:color="auto"/>
        <w:left w:val="none" w:sz="0" w:space="0" w:color="auto"/>
        <w:bottom w:val="none" w:sz="0" w:space="0" w:color="auto"/>
        <w:right w:val="none" w:sz="0" w:space="0" w:color="auto"/>
      </w:divBdr>
    </w:div>
    <w:div w:id="893811843">
      <w:bodyDiv w:val="1"/>
      <w:marLeft w:val="0"/>
      <w:marRight w:val="0"/>
      <w:marTop w:val="0"/>
      <w:marBottom w:val="0"/>
      <w:divBdr>
        <w:top w:val="none" w:sz="0" w:space="0" w:color="auto"/>
        <w:left w:val="none" w:sz="0" w:space="0" w:color="auto"/>
        <w:bottom w:val="none" w:sz="0" w:space="0" w:color="auto"/>
        <w:right w:val="none" w:sz="0" w:space="0" w:color="auto"/>
      </w:divBdr>
    </w:div>
    <w:div w:id="895699224">
      <w:bodyDiv w:val="1"/>
      <w:marLeft w:val="0"/>
      <w:marRight w:val="0"/>
      <w:marTop w:val="0"/>
      <w:marBottom w:val="0"/>
      <w:divBdr>
        <w:top w:val="none" w:sz="0" w:space="0" w:color="auto"/>
        <w:left w:val="none" w:sz="0" w:space="0" w:color="auto"/>
        <w:bottom w:val="none" w:sz="0" w:space="0" w:color="auto"/>
        <w:right w:val="none" w:sz="0" w:space="0" w:color="auto"/>
      </w:divBdr>
    </w:div>
    <w:div w:id="897545340">
      <w:bodyDiv w:val="1"/>
      <w:marLeft w:val="0"/>
      <w:marRight w:val="0"/>
      <w:marTop w:val="0"/>
      <w:marBottom w:val="0"/>
      <w:divBdr>
        <w:top w:val="none" w:sz="0" w:space="0" w:color="auto"/>
        <w:left w:val="none" w:sz="0" w:space="0" w:color="auto"/>
        <w:bottom w:val="none" w:sz="0" w:space="0" w:color="auto"/>
        <w:right w:val="none" w:sz="0" w:space="0" w:color="auto"/>
      </w:divBdr>
    </w:div>
    <w:div w:id="897547386">
      <w:bodyDiv w:val="1"/>
      <w:marLeft w:val="0"/>
      <w:marRight w:val="0"/>
      <w:marTop w:val="0"/>
      <w:marBottom w:val="0"/>
      <w:divBdr>
        <w:top w:val="none" w:sz="0" w:space="0" w:color="auto"/>
        <w:left w:val="none" w:sz="0" w:space="0" w:color="auto"/>
        <w:bottom w:val="none" w:sz="0" w:space="0" w:color="auto"/>
        <w:right w:val="none" w:sz="0" w:space="0" w:color="auto"/>
      </w:divBdr>
    </w:div>
    <w:div w:id="898900437">
      <w:bodyDiv w:val="1"/>
      <w:marLeft w:val="0"/>
      <w:marRight w:val="0"/>
      <w:marTop w:val="0"/>
      <w:marBottom w:val="0"/>
      <w:divBdr>
        <w:top w:val="none" w:sz="0" w:space="0" w:color="auto"/>
        <w:left w:val="none" w:sz="0" w:space="0" w:color="auto"/>
        <w:bottom w:val="none" w:sz="0" w:space="0" w:color="auto"/>
        <w:right w:val="none" w:sz="0" w:space="0" w:color="auto"/>
      </w:divBdr>
    </w:div>
    <w:div w:id="904418719">
      <w:bodyDiv w:val="1"/>
      <w:marLeft w:val="0"/>
      <w:marRight w:val="0"/>
      <w:marTop w:val="0"/>
      <w:marBottom w:val="0"/>
      <w:divBdr>
        <w:top w:val="none" w:sz="0" w:space="0" w:color="auto"/>
        <w:left w:val="none" w:sz="0" w:space="0" w:color="auto"/>
        <w:bottom w:val="none" w:sz="0" w:space="0" w:color="auto"/>
        <w:right w:val="none" w:sz="0" w:space="0" w:color="auto"/>
      </w:divBdr>
    </w:div>
    <w:div w:id="904998116">
      <w:bodyDiv w:val="1"/>
      <w:marLeft w:val="0"/>
      <w:marRight w:val="0"/>
      <w:marTop w:val="0"/>
      <w:marBottom w:val="0"/>
      <w:divBdr>
        <w:top w:val="none" w:sz="0" w:space="0" w:color="auto"/>
        <w:left w:val="none" w:sz="0" w:space="0" w:color="auto"/>
        <w:bottom w:val="none" w:sz="0" w:space="0" w:color="auto"/>
        <w:right w:val="none" w:sz="0" w:space="0" w:color="auto"/>
      </w:divBdr>
    </w:div>
    <w:div w:id="905260179">
      <w:bodyDiv w:val="1"/>
      <w:marLeft w:val="0"/>
      <w:marRight w:val="0"/>
      <w:marTop w:val="0"/>
      <w:marBottom w:val="0"/>
      <w:divBdr>
        <w:top w:val="none" w:sz="0" w:space="0" w:color="auto"/>
        <w:left w:val="none" w:sz="0" w:space="0" w:color="auto"/>
        <w:bottom w:val="none" w:sz="0" w:space="0" w:color="auto"/>
        <w:right w:val="none" w:sz="0" w:space="0" w:color="auto"/>
      </w:divBdr>
    </w:div>
    <w:div w:id="906889129">
      <w:bodyDiv w:val="1"/>
      <w:marLeft w:val="0"/>
      <w:marRight w:val="0"/>
      <w:marTop w:val="0"/>
      <w:marBottom w:val="0"/>
      <w:divBdr>
        <w:top w:val="none" w:sz="0" w:space="0" w:color="auto"/>
        <w:left w:val="none" w:sz="0" w:space="0" w:color="auto"/>
        <w:bottom w:val="none" w:sz="0" w:space="0" w:color="auto"/>
        <w:right w:val="none" w:sz="0" w:space="0" w:color="auto"/>
      </w:divBdr>
    </w:div>
    <w:div w:id="907377727">
      <w:bodyDiv w:val="1"/>
      <w:marLeft w:val="0"/>
      <w:marRight w:val="0"/>
      <w:marTop w:val="0"/>
      <w:marBottom w:val="0"/>
      <w:divBdr>
        <w:top w:val="none" w:sz="0" w:space="0" w:color="auto"/>
        <w:left w:val="none" w:sz="0" w:space="0" w:color="auto"/>
        <w:bottom w:val="none" w:sz="0" w:space="0" w:color="auto"/>
        <w:right w:val="none" w:sz="0" w:space="0" w:color="auto"/>
      </w:divBdr>
    </w:div>
    <w:div w:id="909735270">
      <w:bodyDiv w:val="1"/>
      <w:marLeft w:val="0"/>
      <w:marRight w:val="0"/>
      <w:marTop w:val="0"/>
      <w:marBottom w:val="0"/>
      <w:divBdr>
        <w:top w:val="none" w:sz="0" w:space="0" w:color="auto"/>
        <w:left w:val="none" w:sz="0" w:space="0" w:color="auto"/>
        <w:bottom w:val="none" w:sz="0" w:space="0" w:color="auto"/>
        <w:right w:val="none" w:sz="0" w:space="0" w:color="auto"/>
      </w:divBdr>
    </w:div>
    <w:div w:id="911045799">
      <w:bodyDiv w:val="1"/>
      <w:marLeft w:val="0"/>
      <w:marRight w:val="0"/>
      <w:marTop w:val="0"/>
      <w:marBottom w:val="0"/>
      <w:divBdr>
        <w:top w:val="none" w:sz="0" w:space="0" w:color="auto"/>
        <w:left w:val="none" w:sz="0" w:space="0" w:color="auto"/>
        <w:bottom w:val="none" w:sz="0" w:space="0" w:color="auto"/>
        <w:right w:val="none" w:sz="0" w:space="0" w:color="auto"/>
      </w:divBdr>
    </w:div>
    <w:div w:id="911085894">
      <w:bodyDiv w:val="1"/>
      <w:marLeft w:val="0"/>
      <w:marRight w:val="0"/>
      <w:marTop w:val="0"/>
      <w:marBottom w:val="0"/>
      <w:divBdr>
        <w:top w:val="none" w:sz="0" w:space="0" w:color="auto"/>
        <w:left w:val="none" w:sz="0" w:space="0" w:color="auto"/>
        <w:bottom w:val="none" w:sz="0" w:space="0" w:color="auto"/>
        <w:right w:val="none" w:sz="0" w:space="0" w:color="auto"/>
      </w:divBdr>
    </w:div>
    <w:div w:id="914389907">
      <w:bodyDiv w:val="1"/>
      <w:marLeft w:val="0"/>
      <w:marRight w:val="0"/>
      <w:marTop w:val="0"/>
      <w:marBottom w:val="0"/>
      <w:divBdr>
        <w:top w:val="none" w:sz="0" w:space="0" w:color="auto"/>
        <w:left w:val="none" w:sz="0" w:space="0" w:color="auto"/>
        <w:bottom w:val="none" w:sz="0" w:space="0" w:color="auto"/>
        <w:right w:val="none" w:sz="0" w:space="0" w:color="auto"/>
      </w:divBdr>
    </w:div>
    <w:div w:id="914556483">
      <w:bodyDiv w:val="1"/>
      <w:marLeft w:val="0"/>
      <w:marRight w:val="0"/>
      <w:marTop w:val="0"/>
      <w:marBottom w:val="0"/>
      <w:divBdr>
        <w:top w:val="none" w:sz="0" w:space="0" w:color="auto"/>
        <w:left w:val="none" w:sz="0" w:space="0" w:color="auto"/>
        <w:bottom w:val="none" w:sz="0" w:space="0" w:color="auto"/>
        <w:right w:val="none" w:sz="0" w:space="0" w:color="auto"/>
      </w:divBdr>
    </w:div>
    <w:div w:id="914702105">
      <w:bodyDiv w:val="1"/>
      <w:marLeft w:val="0"/>
      <w:marRight w:val="0"/>
      <w:marTop w:val="0"/>
      <w:marBottom w:val="0"/>
      <w:divBdr>
        <w:top w:val="none" w:sz="0" w:space="0" w:color="auto"/>
        <w:left w:val="none" w:sz="0" w:space="0" w:color="auto"/>
        <w:bottom w:val="none" w:sz="0" w:space="0" w:color="auto"/>
        <w:right w:val="none" w:sz="0" w:space="0" w:color="auto"/>
      </w:divBdr>
    </w:div>
    <w:div w:id="915239421">
      <w:bodyDiv w:val="1"/>
      <w:marLeft w:val="0"/>
      <w:marRight w:val="0"/>
      <w:marTop w:val="0"/>
      <w:marBottom w:val="0"/>
      <w:divBdr>
        <w:top w:val="none" w:sz="0" w:space="0" w:color="auto"/>
        <w:left w:val="none" w:sz="0" w:space="0" w:color="auto"/>
        <w:bottom w:val="none" w:sz="0" w:space="0" w:color="auto"/>
        <w:right w:val="none" w:sz="0" w:space="0" w:color="auto"/>
      </w:divBdr>
    </w:div>
    <w:div w:id="921834627">
      <w:bodyDiv w:val="1"/>
      <w:marLeft w:val="0"/>
      <w:marRight w:val="0"/>
      <w:marTop w:val="0"/>
      <w:marBottom w:val="0"/>
      <w:divBdr>
        <w:top w:val="none" w:sz="0" w:space="0" w:color="auto"/>
        <w:left w:val="none" w:sz="0" w:space="0" w:color="auto"/>
        <w:bottom w:val="none" w:sz="0" w:space="0" w:color="auto"/>
        <w:right w:val="none" w:sz="0" w:space="0" w:color="auto"/>
      </w:divBdr>
    </w:div>
    <w:div w:id="925459930">
      <w:bodyDiv w:val="1"/>
      <w:marLeft w:val="0"/>
      <w:marRight w:val="0"/>
      <w:marTop w:val="0"/>
      <w:marBottom w:val="0"/>
      <w:divBdr>
        <w:top w:val="none" w:sz="0" w:space="0" w:color="auto"/>
        <w:left w:val="none" w:sz="0" w:space="0" w:color="auto"/>
        <w:bottom w:val="none" w:sz="0" w:space="0" w:color="auto"/>
        <w:right w:val="none" w:sz="0" w:space="0" w:color="auto"/>
      </w:divBdr>
    </w:div>
    <w:div w:id="926571220">
      <w:bodyDiv w:val="1"/>
      <w:marLeft w:val="0"/>
      <w:marRight w:val="0"/>
      <w:marTop w:val="0"/>
      <w:marBottom w:val="0"/>
      <w:divBdr>
        <w:top w:val="none" w:sz="0" w:space="0" w:color="auto"/>
        <w:left w:val="none" w:sz="0" w:space="0" w:color="auto"/>
        <w:bottom w:val="none" w:sz="0" w:space="0" w:color="auto"/>
        <w:right w:val="none" w:sz="0" w:space="0" w:color="auto"/>
      </w:divBdr>
    </w:div>
    <w:div w:id="926572931">
      <w:bodyDiv w:val="1"/>
      <w:marLeft w:val="0"/>
      <w:marRight w:val="0"/>
      <w:marTop w:val="0"/>
      <w:marBottom w:val="0"/>
      <w:divBdr>
        <w:top w:val="none" w:sz="0" w:space="0" w:color="auto"/>
        <w:left w:val="none" w:sz="0" w:space="0" w:color="auto"/>
        <w:bottom w:val="none" w:sz="0" w:space="0" w:color="auto"/>
        <w:right w:val="none" w:sz="0" w:space="0" w:color="auto"/>
      </w:divBdr>
    </w:div>
    <w:div w:id="927544545">
      <w:bodyDiv w:val="1"/>
      <w:marLeft w:val="0"/>
      <w:marRight w:val="0"/>
      <w:marTop w:val="0"/>
      <w:marBottom w:val="0"/>
      <w:divBdr>
        <w:top w:val="none" w:sz="0" w:space="0" w:color="auto"/>
        <w:left w:val="none" w:sz="0" w:space="0" w:color="auto"/>
        <w:bottom w:val="none" w:sz="0" w:space="0" w:color="auto"/>
        <w:right w:val="none" w:sz="0" w:space="0" w:color="auto"/>
      </w:divBdr>
    </w:div>
    <w:div w:id="928198453">
      <w:bodyDiv w:val="1"/>
      <w:marLeft w:val="0"/>
      <w:marRight w:val="0"/>
      <w:marTop w:val="0"/>
      <w:marBottom w:val="0"/>
      <w:divBdr>
        <w:top w:val="none" w:sz="0" w:space="0" w:color="auto"/>
        <w:left w:val="none" w:sz="0" w:space="0" w:color="auto"/>
        <w:bottom w:val="none" w:sz="0" w:space="0" w:color="auto"/>
        <w:right w:val="none" w:sz="0" w:space="0" w:color="auto"/>
      </w:divBdr>
    </w:div>
    <w:div w:id="934091707">
      <w:bodyDiv w:val="1"/>
      <w:marLeft w:val="0"/>
      <w:marRight w:val="0"/>
      <w:marTop w:val="0"/>
      <w:marBottom w:val="0"/>
      <w:divBdr>
        <w:top w:val="none" w:sz="0" w:space="0" w:color="auto"/>
        <w:left w:val="none" w:sz="0" w:space="0" w:color="auto"/>
        <w:bottom w:val="none" w:sz="0" w:space="0" w:color="auto"/>
        <w:right w:val="none" w:sz="0" w:space="0" w:color="auto"/>
      </w:divBdr>
    </w:div>
    <w:div w:id="934627873">
      <w:bodyDiv w:val="1"/>
      <w:marLeft w:val="0"/>
      <w:marRight w:val="0"/>
      <w:marTop w:val="0"/>
      <w:marBottom w:val="0"/>
      <w:divBdr>
        <w:top w:val="none" w:sz="0" w:space="0" w:color="auto"/>
        <w:left w:val="none" w:sz="0" w:space="0" w:color="auto"/>
        <w:bottom w:val="none" w:sz="0" w:space="0" w:color="auto"/>
        <w:right w:val="none" w:sz="0" w:space="0" w:color="auto"/>
      </w:divBdr>
    </w:div>
    <w:div w:id="938679058">
      <w:bodyDiv w:val="1"/>
      <w:marLeft w:val="0"/>
      <w:marRight w:val="0"/>
      <w:marTop w:val="0"/>
      <w:marBottom w:val="0"/>
      <w:divBdr>
        <w:top w:val="none" w:sz="0" w:space="0" w:color="auto"/>
        <w:left w:val="none" w:sz="0" w:space="0" w:color="auto"/>
        <w:bottom w:val="none" w:sz="0" w:space="0" w:color="auto"/>
        <w:right w:val="none" w:sz="0" w:space="0" w:color="auto"/>
      </w:divBdr>
    </w:div>
    <w:div w:id="939024008">
      <w:bodyDiv w:val="1"/>
      <w:marLeft w:val="0"/>
      <w:marRight w:val="0"/>
      <w:marTop w:val="0"/>
      <w:marBottom w:val="0"/>
      <w:divBdr>
        <w:top w:val="none" w:sz="0" w:space="0" w:color="auto"/>
        <w:left w:val="none" w:sz="0" w:space="0" w:color="auto"/>
        <w:bottom w:val="none" w:sz="0" w:space="0" w:color="auto"/>
        <w:right w:val="none" w:sz="0" w:space="0" w:color="auto"/>
      </w:divBdr>
    </w:div>
    <w:div w:id="941456734">
      <w:bodyDiv w:val="1"/>
      <w:marLeft w:val="0"/>
      <w:marRight w:val="0"/>
      <w:marTop w:val="0"/>
      <w:marBottom w:val="0"/>
      <w:divBdr>
        <w:top w:val="none" w:sz="0" w:space="0" w:color="auto"/>
        <w:left w:val="none" w:sz="0" w:space="0" w:color="auto"/>
        <w:bottom w:val="none" w:sz="0" w:space="0" w:color="auto"/>
        <w:right w:val="none" w:sz="0" w:space="0" w:color="auto"/>
      </w:divBdr>
      <w:divsChild>
        <w:div w:id="1724669937">
          <w:marLeft w:val="0"/>
          <w:marRight w:val="0"/>
          <w:marTop w:val="0"/>
          <w:marBottom w:val="0"/>
          <w:divBdr>
            <w:top w:val="none" w:sz="0" w:space="0" w:color="auto"/>
            <w:left w:val="none" w:sz="0" w:space="0" w:color="auto"/>
            <w:bottom w:val="none" w:sz="0" w:space="0" w:color="auto"/>
            <w:right w:val="none" w:sz="0" w:space="0" w:color="auto"/>
          </w:divBdr>
        </w:div>
      </w:divsChild>
    </w:div>
    <w:div w:id="943414546">
      <w:bodyDiv w:val="1"/>
      <w:marLeft w:val="0"/>
      <w:marRight w:val="0"/>
      <w:marTop w:val="0"/>
      <w:marBottom w:val="0"/>
      <w:divBdr>
        <w:top w:val="none" w:sz="0" w:space="0" w:color="auto"/>
        <w:left w:val="none" w:sz="0" w:space="0" w:color="auto"/>
        <w:bottom w:val="none" w:sz="0" w:space="0" w:color="auto"/>
        <w:right w:val="none" w:sz="0" w:space="0" w:color="auto"/>
      </w:divBdr>
    </w:div>
    <w:div w:id="944382881">
      <w:bodyDiv w:val="1"/>
      <w:marLeft w:val="0"/>
      <w:marRight w:val="0"/>
      <w:marTop w:val="0"/>
      <w:marBottom w:val="0"/>
      <w:divBdr>
        <w:top w:val="none" w:sz="0" w:space="0" w:color="auto"/>
        <w:left w:val="none" w:sz="0" w:space="0" w:color="auto"/>
        <w:bottom w:val="none" w:sz="0" w:space="0" w:color="auto"/>
        <w:right w:val="none" w:sz="0" w:space="0" w:color="auto"/>
      </w:divBdr>
    </w:div>
    <w:div w:id="944463598">
      <w:bodyDiv w:val="1"/>
      <w:marLeft w:val="0"/>
      <w:marRight w:val="0"/>
      <w:marTop w:val="0"/>
      <w:marBottom w:val="0"/>
      <w:divBdr>
        <w:top w:val="none" w:sz="0" w:space="0" w:color="auto"/>
        <w:left w:val="none" w:sz="0" w:space="0" w:color="auto"/>
        <w:bottom w:val="none" w:sz="0" w:space="0" w:color="auto"/>
        <w:right w:val="none" w:sz="0" w:space="0" w:color="auto"/>
      </w:divBdr>
    </w:div>
    <w:div w:id="944574851">
      <w:bodyDiv w:val="1"/>
      <w:marLeft w:val="0"/>
      <w:marRight w:val="0"/>
      <w:marTop w:val="0"/>
      <w:marBottom w:val="0"/>
      <w:divBdr>
        <w:top w:val="none" w:sz="0" w:space="0" w:color="auto"/>
        <w:left w:val="none" w:sz="0" w:space="0" w:color="auto"/>
        <w:bottom w:val="none" w:sz="0" w:space="0" w:color="auto"/>
        <w:right w:val="none" w:sz="0" w:space="0" w:color="auto"/>
      </w:divBdr>
    </w:div>
    <w:div w:id="945384792">
      <w:bodyDiv w:val="1"/>
      <w:marLeft w:val="0"/>
      <w:marRight w:val="0"/>
      <w:marTop w:val="0"/>
      <w:marBottom w:val="0"/>
      <w:divBdr>
        <w:top w:val="none" w:sz="0" w:space="0" w:color="auto"/>
        <w:left w:val="none" w:sz="0" w:space="0" w:color="auto"/>
        <w:bottom w:val="none" w:sz="0" w:space="0" w:color="auto"/>
        <w:right w:val="none" w:sz="0" w:space="0" w:color="auto"/>
      </w:divBdr>
    </w:div>
    <w:div w:id="947858756">
      <w:bodyDiv w:val="1"/>
      <w:marLeft w:val="0"/>
      <w:marRight w:val="0"/>
      <w:marTop w:val="0"/>
      <w:marBottom w:val="0"/>
      <w:divBdr>
        <w:top w:val="none" w:sz="0" w:space="0" w:color="auto"/>
        <w:left w:val="none" w:sz="0" w:space="0" w:color="auto"/>
        <w:bottom w:val="none" w:sz="0" w:space="0" w:color="auto"/>
        <w:right w:val="none" w:sz="0" w:space="0" w:color="auto"/>
      </w:divBdr>
    </w:div>
    <w:div w:id="951666262">
      <w:bodyDiv w:val="1"/>
      <w:marLeft w:val="0"/>
      <w:marRight w:val="0"/>
      <w:marTop w:val="0"/>
      <w:marBottom w:val="0"/>
      <w:divBdr>
        <w:top w:val="none" w:sz="0" w:space="0" w:color="auto"/>
        <w:left w:val="none" w:sz="0" w:space="0" w:color="auto"/>
        <w:bottom w:val="none" w:sz="0" w:space="0" w:color="auto"/>
        <w:right w:val="none" w:sz="0" w:space="0" w:color="auto"/>
      </w:divBdr>
    </w:div>
    <w:div w:id="954218795">
      <w:bodyDiv w:val="1"/>
      <w:marLeft w:val="0"/>
      <w:marRight w:val="0"/>
      <w:marTop w:val="0"/>
      <w:marBottom w:val="0"/>
      <w:divBdr>
        <w:top w:val="none" w:sz="0" w:space="0" w:color="auto"/>
        <w:left w:val="none" w:sz="0" w:space="0" w:color="auto"/>
        <w:bottom w:val="none" w:sz="0" w:space="0" w:color="auto"/>
        <w:right w:val="none" w:sz="0" w:space="0" w:color="auto"/>
      </w:divBdr>
    </w:div>
    <w:div w:id="957377838">
      <w:bodyDiv w:val="1"/>
      <w:marLeft w:val="0"/>
      <w:marRight w:val="0"/>
      <w:marTop w:val="0"/>
      <w:marBottom w:val="0"/>
      <w:divBdr>
        <w:top w:val="none" w:sz="0" w:space="0" w:color="auto"/>
        <w:left w:val="none" w:sz="0" w:space="0" w:color="auto"/>
        <w:bottom w:val="none" w:sz="0" w:space="0" w:color="auto"/>
        <w:right w:val="none" w:sz="0" w:space="0" w:color="auto"/>
      </w:divBdr>
    </w:div>
    <w:div w:id="958530643">
      <w:bodyDiv w:val="1"/>
      <w:marLeft w:val="0"/>
      <w:marRight w:val="0"/>
      <w:marTop w:val="0"/>
      <w:marBottom w:val="0"/>
      <w:divBdr>
        <w:top w:val="none" w:sz="0" w:space="0" w:color="auto"/>
        <w:left w:val="none" w:sz="0" w:space="0" w:color="auto"/>
        <w:bottom w:val="none" w:sz="0" w:space="0" w:color="auto"/>
        <w:right w:val="none" w:sz="0" w:space="0" w:color="auto"/>
      </w:divBdr>
    </w:div>
    <w:div w:id="958680795">
      <w:bodyDiv w:val="1"/>
      <w:marLeft w:val="0"/>
      <w:marRight w:val="0"/>
      <w:marTop w:val="0"/>
      <w:marBottom w:val="0"/>
      <w:divBdr>
        <w:top w:val="none" w:sz="0" w:space="0" w:color="auto"/>
        <w:left w:val="none" w:sz="0" w:space="0" w:color="auto"/>
        <w:bottom w:val="none" w:sz="0" w:space="0" w:color="auto"/>
        <w:right w:val="none" w:sz="0" w:space="0" w:color="auto"/>
      </w:divBdr>
    </w:div>
    <w:div w:id="959872110">
      <w:bodyDiv w:val="1"/>
      <w:marLeft w:val="0"/>
      <w:marRight w:val="0"/>
      <w:marTop w:val="0"/>
      <w:marBottom w:val="0"/>
      <w:divBdr>
        <w:top w:val="none" w:sz="0" w:space="0" w:color="auto"/>
        <w:left w:val="none" w:sz="0" w:space="0" w:color="auto"/>
        <w:bottom w:val="none" w:sz="0" w:space="0" w:color="auto"/>
        <w:right w:val="none" w:sz="0" w:space="0" w:color="auto"/>
      </w:divBdr>
    </w:div>
    <w:div w:id="966744268">
      <w:bodyDiv w:val="1"/>
      <w:marLeft w:val="0"/>
      <w:marRight w:val="0"/>
      <w:marTop w:val="0"/>
      <w:marBottom w:val="0"/>
      <w:divBdr>
        <w:top w:val="none" w:sz="0" w:space="0" w:color="auto"/>
        <w:left w:val="none" w:sz="0" w:space="0" w:color="auto"/>
        <w:bottom w:val="none" w:sz="0" w:space="0" w:color="auto"/>
        <w:right w:val="none" w:sz="0" w:space="0" w:color="auto"/>
      </w:divBdr>
    </w:div>
    <w:div w:id="967902472">
      <w:bodyDiv w:val="1"/>
      <w:marLeft w:val="0"/>
      <w:marRight w:val="0"/>
      <w:marTop w:val="0"/>
      <w:marBottom w:val="0"/>
      <w:divBdr>
        <w:top w:val="none" w:sz="0" w:space="0" w:color="auto"/>
        <w:left w:val="none" w:sz="0" w:space="0" w:color="auto"/>
        <w:bottom w:val="none" w:sz="0" w:space="0" w:color="auto"/>
        <w:right w:val="none" w:sz="0" w:space="0" w:color="auto"/>
      </w:divBdr>
    </w:div>
    <w:div w:id="971250659">
      <w:bodyDiv w:val="1"/>
      <w:marLeft w:val="0"/>
      <w:marRight w:val="0"/>
      <w:marTop w:val="0"/>
      <w:marBottom w:val="0"/>
      <w:divBdr>
        <w:top w:val="none" w:sz="0" w:space="0" w:color="auto"/>
        <w:left w:val="none" w:sz="0" w:space="0" w:color="auto"/>
        <w:bottom w:val="none" w:sz="0" w:space="0" w:color="auto"/>
        <w:right w:val="none" w:sz="0" w:space="0" w:color="auto"/>
      </w:divBdr>
    </w:div>
    <w:div w:id="972096861">
      <w:bodyDiv w:val="1"/>
      <w:marLeft w:val="0"/>
      <w:marRight w:val="0"/>
      <w:marTop w:val="0"/>
      <w:marBottom w:val="0"/>
      <w:divBdr>
        <w:top w:val="none" w:sz="0" w:space="0" w:color="auto"/>
        <w:left w:val="none" w:sz="0" w:space="0" w:color="auto"/>
        <w:bottom w:val="none" w:sz="0" w:space="0" w:color="auto"/>
        <w:right w:val="none" w:sz="0" w:space="0" w:color="auto"/>
      </w:divBdr>
    </w:div>
    <w:div w:id="973754839">
      <w:bodyDiv w:val="1"/>
      <w:marLeft w:val="0"/>
      <w:marRight w:val="0"/>
      <w:marTop w:val="0"/>
      <w:marBottom w:val="0"/>
      <w:divBdr>
        <w:top w:val="none" w:sz="0" w:space="0" w:color="auto"/>
        <w:left w:val="none" w:sz="0" w:space="0" w:color="auto"/>
        <w:bottom w:val="none" w:sz="0" w:space="0" w:color="auto"/>
        <w:right w:val="none" w:sz="0" w:space="0" w:color="auto"/>
      </w:divBdr>
    </w:div>
    <w:div w:id="974985222">
      <w:bodyDiv w:val="1"/>
      <w:marLeft w:val="0"/>
      <w:marRight w:val="0"/>
      <w:marTop w:val="0"/>
      <w:marBottom w:val="0"/>
      <w:divBdr>
        <w:top w:val="none" w:sz="0" w:space="0" w:color="auto"/>
        <w:left w:val="none" w:sz="0" w:space="0" w:color="auto"/>
        <w:bottom w:val="none" w:sz="0" w:space="0" w:color="auto"/>
        <w:right w:val="none" w:sz="0" w:space="0" w:color="auto"/>
      </w:divBdr>
    </w:div>
    <w:div w:id="976032853">
      <w:bodyDiv w:val="1"/>
      <w:marLeft w:val="0"/>
      <w:marRight w:val="0"/>
      <w:marTop w:val="0"/>
      <w:marBottom w:val="0"/>
      <w:divBdr>
        <w:top w:val="none" w:sz="0" w:space="0" w:color="auto"/>
        <w:left w:val="none" w:sz="0" w:space="0" w:color="auto"/>
        <w:bottom w:val="none" w:sz="0" w:space="0" w:color="auto"/>
        <w:right w:val="none" w:sz="0" w:space="0" w:color="auto"/>
      </w:divBdr>
    </w:div>
    <w:div w:id="976375149">
      <w:bodyDiv w:val="1"/>
      <w:marLeft w:val="0"/>
      <w:marRight w:val="0"/>
      <w:marTop w:val="0"/>
      <w:marBottom w:val="0"/>
      <w:divBdr>
        <w:top w:val="none" w:sz="0" w:space="0" w:color="auto"/>
        <w:left w:val="none" w:sz="0" w:space="0" w:color="auto"/>
        <w:bottom w:val="none" w:sz="0" w:space="0" w:color="auto"/>
        <w:right w:val="none" w:sz="0" w:space="0" w:color="auto"/>
      </w:divBdr>
    </w:div>
    <w:div w:id="976377466">
      <w:bodyDiv w:val="1"/>
      <w:marLeft w:val="0"/>
      <w:marRight w:val="0"/>
      <w:marTop w:val="0"/>
      <w:marBottom w:val="0"/>
      <w:divBdr>
        <w:top w:val="none" w:sz="0" w:space="0" w:color="auto"/>
        <w:left w:val="none" w:sz="0" w:space="0" w:color="auto"/>
        <w:bottom w:val="none" w:sz="0" w:space="0" w:color="auto"/>
        <w:right w:val="none" w:sz="0" w:space="0" w:color="auto"/>
      </w:divBdr>
    </w:div>
    <w:div w:id="978261949">
      <w:bodyDiv w:val="1"/>
      <w:marLeft w:val="0"/>
      <w:marRight w:val="0"/>
      <w:marTop w:val="0"/>
      <w:marBottom w:val="0"/>
      <w:divBdr>
        <w:top w:val="none" w:sz="0" w:space="0" w:color="auto"/>
        <w:left w:val="none" w:sz="0" w:space="0" w:color="auto"/>
        <w:bottom w:val="none" w:sz="0" w:space="0" w:color="auto"/>
        <w:right w:val="none" w:sz="0" w:space="0" w:color="auto"/>
      </w:divBdr>
    </w:div>
    <w:div w:id="979454154">
      <w:bodyDiv w:val="1"/>
      <w:marLeft w:val="0"/>
      <w:marRight w:val="0"/>
      <w:marTop w:val="0"/>
      <w:marBottom w:val="0"/>
      <w:divBdr>
        <w:top w:val="none" w:sz="0" w:space="0" w:color="auto"/>
        <w:left w:val="none" w:sz="0" w:space="0" w:color="auto"/>
        <w:bottom w:val="none" w:sz="0" w:space="0" w:color="auto"/>
        <w:right w:val="none" w:sz="0" w:space="0" w:color="auto"/>
      </w:divBdr>
    </w:div>
    <w:div w:id="980890853">
      <w:bodyDiv w:val="1"/>
      <w:marLeft w:val="0"/>
      <w:marRight w:val="0"/>
      <w:marTop w:val="0"/>
      <w:marBottom w:val="0"/>
      <w:divBdr>
        <w:top w:val="none" w:sz="0" w:space="0" w:color="auto"/>
        <w:left w:val="none" w:sz="0" w:space="0" w:color="auto"/>
        <w:bottom w:val="none" w:sz="0" w:space="0" w:color="auto"/>
        <w:right w:val="none" w:sz="0" w:space="0" w:color="auto"/>
      </w:divBdr>
    </w:div>
    <w:div w:id="981233161">
      <w:bodyDiv w:val="1"/>
      <w:marLeft w:val="0"/>
      <w:marRight w:val="0"/>
      <w:marTop w:val="0"/>
      <w:marBottom w:val="0"/>
      <w:divBdr>
        <w:top w:val="none" w:sz="0" w:space="0" w:color="auto"/>
        <w:left w:val="none" w:sz="0" w:space="0" w:color="auto"/>
        <w:bottom w:val="none" w:sz="0" w:space="0" w:color="auto"/>
        <w:right w:val="none" w:sz="0" w:space="0" w:color="auto"/>
      </w:divBdr>
    </w:div>
    <w:div w:id="981233955">
      <w:bodyDiv w:val="1"/>
      <w:marLeft w:val="0"/>
      <w:marRight w:val="0"/>
      <w:marTop w:val="0"/>
      <w:marBottom w:val="0"/>
      <w:divBdr>
        <w:top w:val="none" w:sz="0" w:space="0" w:color="auto"/>
        <w:left w:val="none" w:sz="0" w:space="0" w:color="auto"/>
        <w:bottom w:val="none" w:sz="0" w:space="0" w:color="auto"/>
        <w:right w:val="none" w:sz="0" w:space="0" w:color="auto"/>
      </w:divBdr>
    </w:div>
    <w:div w:id="983121271">
      <w:bodyDiv w:val="1"/>
      <w:marLeft w:val="0"/>
      <w:marRight w:val="0"/>
      <w:marTop w:val="0"/>
      <w:marBottom w:val="0"/>
      <w:divBdr>
        <w:top w:val="none" w:sz="0" w:space="0" w:color="auto"/>
        <w:left w:val="none" w:sz="0" w:space="0" w:color="auto"/>
        <w:bottom w:val="none" w:sz="0" w:space="0" w:color="auto"/>
        <w:right w:val="none" w:sz="0" w:space="0" w:color="auto"/>
      </w:divBdr>
    </w:div>
    <w:div w:id="983125063">
      <w:bodyDiv w:val="1"/>
      <w:marLeft w:val="0"/>
      <w:marRight w:val="0"/>
      <w:marTop w:val="0"/>
      <w:marBottom w:val="0"/>
      <w:divBdr>
        <w:top w:val="none" w:sz="0" w:space="0" w:color="auto"/>
        <w:left w:val="none" w:sz="0" w:space="0" w:color="auto"/>
        <w:bottom w:val="none" w:sz="0" w:space="0" w:color="auto"/>
        <w:right w:val="none" w:sz="0" w:space="0" w:color="auto"/>
      </w:divBdr>
    </w:div>
    <w:div w:id="983388139">
      <w:bodyDiv w:val="1"/>
      <w:marLeft w:val="0"/>
      <w:marRight w:val="0"/>
      <w:marTop w:val="0"/>
      <w:marBottom w:val="0"/>
      <w:divBdr>
        <w:top w:val="none" w:sz="0" w:space="0" w:color="auto"/>
        <w:left w:val="none" w:sz="0" w:space="0" w:color="auto"/>
        <w:bottom w:val="none" w:sz="0" w:space="0" w:color="auto"/>
        <w:right w:val="none" w:sz="0" w:space="0" w:color="auto"/>
      </w:divBdr>
    </w:div>
    <w:div w:id="984625084">
      <w:bodyDiv w:val="1"/>
      <w:marLeft w:val="0"/>
      <w:marRight w:val="0"/>
      <w:marTop w:val="0"/>
      <w:marBottom w:val="0"/>
      <w:divBdr>
        <w:top w:val="none" w:sz="0" w:space="0" w:color="auto"/>
        <w:left w:val="none" w:sz="0" w:space="0" w:color="auto"/>
        <w:bottom w:val="none" w:sz="0" w:space="0" w:color="auto"/>
        <w:right w:val="none" w:sz="0" w:space="0" w:color="auto"/>
      </w:divBdr>
    </w:div>
    <w:div w:id="985281133">
      <w:bodyDiv w:val="1"/>
      <w:marLeft w:val="0"/>
      <w:marRight w:val="0"/>
      <w:marTop w:val="0"/>
      <w:marBottom w:val="0"/>
      <w:divBdr>
        <w:top w:val="none" w:sz="0" w:space="0" w:color="auto"/>
        <w:left w:val="none" w:sz="0" w:space="0" w:color="auto"/>
        <w:bottom w:val="none" w:sz="0" w:space="0" w:color="auto"/>
        <w:right w:val="none" w:sz="0" w:space="0" w:color="auto"/>
      </w:divBdr>
    </w:div>
    <w:div w:id="987518026">
      <w:bodyDiv w:val="1"/>
      <w:marLeft w:val="0"/>
      <w:marRight w:val="0"/>
      <w:marTop w:val="0"/>
      <w:marBottom w:val="0"/>
      <w:divBdr>
        <w:top w:val="none" w:sz="0" w:space="0" w:color="auto"/>
        <w:left w:val="none" w:sz="0" w:space="0" w:color="auto"/>
        <w:bottom w:val="none" w:sz="0" w:space="0" w:color="auto"/>
        <w:right w:val="none" w:sz="0" w:space="0" w:color="auto"/>
      </w:divBdr>
    </w:div>
    <w:div w:id="990401771">
      <w:bodyDiv w:val="1"/>
      <w:marLeft w:val="0"/>
      <w:marRight w:val="0"/>
      <w:marTop w:val="0"/>
      <w:marBottom w:val="0"/>
      <w:divBdr>
        <w:top w:val="none" w:sz="0" w:space="0" w:color="auto"/>
        <w:left w:val="none" w:sz="0" w:space="0" w:color="auto"/>
        <w:bottom w:val="none" w:sz="0" w:space="0" w:color="auto"/>
        <w:right w:val="none" w:sz="0" w:space="0" w:color="auto"/>
      </w:divBdr>
    </w:div>
    <w:div w:id="990402262">
      <w:bodyDiv w:val="1"/>
      <w:marLeft w:val="0"/>
      <w:marRight w:val="0"/>
      <w:marTop w:val="0"/>
      <w:marBottom w:val="0"/>
      <w:divBdr>
        <w:top w:val="none" w:sz="0" w:space="0" w:color="auto"/>
        <w:left w:val="none" w:sz="0" w:space="0" w:color="auto"/>
        <w:bottom w:val="none" w:sz="0" w:space="0" w:color="auto"/>
        <w:right w:val="none" w:sz="0" w:space="0" w:color="auto"/>
      </w:divBdr>
    </w:div>
    <w:div w:id="990407475">
      <w:bodyDiv w:val="1"/>
      <w:marLeft w:val="0"/>
      <w:marRight w:val="0"/>
      <w:marTop w:val="0"/>
      <w:marBottom w:val="0"/>
      <w:divBdr>
        <w:top w:val="none" w:sz="0" w:space="0" w:color="auto"/>
        <w:left w:val="none" w:sz="0" w:space="0" w:color="auto"/>
        <w:bottom w:val="none" w:sz="0" w:space="0" w:color="auto"/>
        <w:right w:val="none" w:sz="0" w:space="0" w:color="auto"/>
      </w:divBdr>
    </w:div>
    <w:div w:id="991107473">
      <w:bodyDiv w:val="1"/>
      <w:marLeft w:val="0"/>
      <w:marRight w:val="0"/>
      <w:marTop w:val="0"/>
      <w:marBottom w:val="0"/>
      <w:divBdr>
        <w:top w:val="none" w:sz="0" w:space="0" w:color="auto"/>
        <w:left w:val="none" w:sz="0" w:space="0" w:color="auto"/>
        <w:bottom w:val="none" w:sz="0" w:space="0" w:color="auto"/>
        <w:right w:val="none" w:sz="0" w:space="0" w:color="auto"/>
      </w:divBdr>
    </w:div>
    <w:div w:id="991639790">
      <w:bodyDiv w:val="1"/>
      <w:marLeft w:val="0"/>
      <w:marRight w:val="0"/>
      <w:marTop w:val="0"/>
      <w:marBottom w:val="0"/>
      <w:divBdr>
        <w:top w:val="none" w:sz="0" w:space="0" w:color="auto"/>
        <w:left w:val="none" w:sz="0" w:space="0" w:color="auto"/>
        <w:bottom w:val="none" w:sz="0" w:space="0" w:color="auto"/>
        <w:right w:val="none" w:sz="0" w:space="0" w:color="auto"/>
      </w:divBdr>
    </w:div>
    <w:div w:id="994069355">
      <w:bodyDiv w:val="1"/>
      <w:marLeft w:val="0"/>
      <w:marRight w:val="0"/>
      <w:marTop w:val="0"/>
      <w:marBottom w:val="0"/>
      <w:divBdr>
        <w:top w:val="none" w:sz="0" w:space="0" w:color="auto"/>
        <w:left w:val="none" w:sz="0" w:space="0" w:color="auto"/>
        <w:bottom w:val="none" w:sz="0" w:space="0" w:color="auto"/>
        <w:right w:val="none" w:sz="0" w:space="0" w:color="auto"/>
      </w:divBdr>
    </w:div>
    <w:div w:id="994332685">
      <w:bodyDiv w:val="1"/>
      <w:marLeft w:val="0"/>
      <w:marRight w:val="0"/>
      <w:marTop w:val="0"/>
      <w:marBottom w:val="0"/>
      <w:divBdr>
        <w:top w:val="none" w:sz="0" w:space="0" w:color="auto"/>
        <w:left w:val="none" w:sz="0" w:space="0" w:color="auto"/>
        <w:bottom w:val="none" w:sz="0" w:space="0" w:color="auto"/>
        <w:right w:val="none" w:sz="0" w:space="0" w:color="auto"/>
      </w:divBdr>
    </w:div>
    <w:div w:id="994335387">
      <w:bodyDiv w:val="1"/>
      <w:marLeft w:val="0"/>
      <w:marRight w:val="0"/>
      <w:marTop w:val="0"/>
      <w:marBottom w:val="0"/>
      <w:divBdr>
        <w:top w:val="none" w:sz="0" w:space="0" w:color="auto"/>
        <w:left w:val="none" w:sz="0" w:space="0" w:color="auto"/>
        <w:bottom w:val="none" w:sz="0" w:space="0" w:color="auto"/>
        <w:right w:val="none" w:sz="0" w:space="0" w:color="auto"/>
      </w:divBdr>
    </w:div>
    <w:div w:id="995767150">
      <w:bodyDiv w:val="1"/>
      <w:marLeft w:val="0"/>
      <w:marRight w:val="0"/>
      <w:marTop w:val="0"/>
      <w:marBottom w:val="0"/>
      <w:divBdr>
        <w:top w:val="none" w:sz="0" w:space="0" w:color="auto"/>
        <w:left w:val="none" w:sz="0" w:space="0" w:color="auto"/>
        <w:bottom w:val="none" w:sz="0" w:space="0" w:color="auto"/>
        <w:right w:val="none" w:sz="0" w:space="0" w:color="auto"/>
      </w:divBdr>
    </w:div>
    <w:div w:id="996764074">
      <w:bodyDiv w:val="1"/>
      <w:marLeft w:val="0"/>
      <w:marRight w:val="0"/>
      <w:marTop w:val="0"/>
      <w:marBottom w:val="0"/>
      <w:divBdr>
        <w:top w:val="none" w:sz="0" w:space="0" w:color="auto"/>
        <w:left w:val="none" w:sz="0" w:space="0" w:color="auto"/>
        <w:bottom w:val="none" w:sz="0" w:space="0" w:color="auto"/>
        <w:right w:val="none" w:sz="0" w:space="0" w:color="auto"/>
      </w:divBdr>
    </w:div>
    <w:div w:id="997461824">
      <w:bodyDiv w:val="1"/>
      <w:marLeft w:val="0"/>
      <w:marRight w:val="0"/>
      <w:marTop w:val="0"/>
      <w:marBottom w:val="0"/>
      <w:divBdr>
        <w:top w:val="none" w:sz="0" w:space="0" w:color="auto"/>
        <w:left w:val="none" w:sz="0" w:space="0" w:color="auto"/>
        <w:bottom w:val="none" w:sz="0" w:space="0" w:color="auto"/>
        <w:right w:val="none" w:sz="0" w:space="0" w:color="auto"/>
      </w:divBdr>
    </w:div>
    <w:div w:id="997615440">
      <w:bodyDiv w:val="1"/>
      <w:marLeft w:val="0"/>
      <w:marRight w:val="0"/>
      <w:marTop w:val="0"/>
      <w:marBottom w:val="0"/>
      <w:divBdr>
        <w:top w:val="none" w:sz="0" w:space="0" w:color="auto"/>
        <w:left w:val="none" w:sz="0" w:space="0" w:color="auto"/>
        <w:bottom w:val="none" w:sz="0" w:space="0" w:color="auto"/>
        <w:right w:val="none" w:sz="0" w:space="0" w:color="auto"/>
      </w:divBdr>
    </w:div>
    <w:div w:id="998266366">
      <w:bodyDiv w:val="1"/>
      <w:marLeft w:val="0"/>
      <w:marRight w:val="0"/>
      <w:marTop w:val="0"/>
      <w:marBottom w:val="0"/>
      <w:divBdr>
        <w:top w:val="none" w:sz="0" w:space="0" w:color="auto"/>
        <w:left w:val="none" w:sz="0" w:space="0" w:color="auto"/>
        <w:bottom w:val="none" w:sz="0" w:space="0" w:color="auto"/>
        <w:right w:val="none" w:sz="0" w:space="0" w:color="auto"/>
      </w:divBdr>
    </w:div>
    <w:div w:id="999230255">
      <w:bodyDiv w:val="1"/>
      <w:marLeft w:val="0"/>
      <w:marRight w:val="0"/>
      <w:marTop w:val="0"/>
      <w:marBottom w:val="0"/>
      <w:divBdr>
        <w:top w:val="none" w:sz="0" w:space="0" w:color="auto"/>
        <w:left w:val="none" w:sz="0" w:space="0" w:color="auto"/>
        <w:bottom w:val="none" w:sz="0" w:space="0" w:color="auto"/>
        <w:right w:val="none" w:sz="0" w:space="0" w:color="auto"/>
      </w:divBdr>
    </w:div>
    <w:div w:id="999425835">
      <w:bodyDiv w:val="1"/>
      <w:marLeft w:val="0"/>
      <w:marRight w:val="0"/>
      <w:marTop w:val="0"/>
      <w:marBottom w:val="0"/>
      <w:divBdr>
        <w:top w:val="none" w:sz="0" w:space="0" w:color="auto"/>
        <w:left w:val="none" w:sz="0" w:space="0" w:color="auto"/>
        <w:bottom w:val="none" w:sz="0" w:space="0" w:color="auto"/>
        <w:right w:val="none" w:sz="0" w:space="0" w:color="auto"/>
      </w:divBdr>
    </w:div>
    <w:div w:id="1002586920">
      <w:bodyDiv w:val="1"/>
      <w:marLeft w:val="0"/>
      <w:marRight w:val="0"/>
      <w:marTop w:val="0"/>
      <w:marBottom w:val="0"/>
      <w:divBdr>
        <w:top w:val="none" w:sz="0" w:space="0" w:color="auto"/>
        <w:left w:val="none" w:sz="0" w:space="0" w:color="auto"/>
        <w:bottom w:val="none" w:sz="0" w:space="0" w:color="auto"/>
        <w:right w:val="none" w:sz="0" w:space="0" w:color="auto"/>
      </w:divBdr>
    </w:div>
    <w:div w:id="1002780713">
      <w:bodyDiv w:val="1"/>
      <w:marLeft w:val="0"/>
      <w:marRight w:val="0"/>
      <w:marTop w:val="0"/>
      <w:marBottom w:val="0"/>
      <w:divBdr>
        <w:top w:val="none" w:sz="0" w:space="0" w:color="auto"/>
        <w:left w:val="none" w:sz="0" w:space="0" w:color="auto"/>
        <w:bottom w:val="none" w:sz="0" w:space="0" w:color="auto"/>
        <w:right w:val="none" w:sz="0" w:space="0" w:color="auto"/>
      </w:divBdr>
    </w:div>
    <w:div w:id="1003511206">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6635098">
      <w:bodyDiv w:val="1"/>
      <w:marLeft w:val="0"/>
      <w:marRight w:val="0"/>
      <w:marTop w:val="0"/>
      <w:marBottom w:val="0"/>
      <w:divBdr>
        <w:top w:val="none" w:sz="0" w:space="0" w:color="auto"/>
        <w:left w:val="none" w:sz="0" w:space="0" w:color="auto"/>
        <w:bottom w:val="none" w:sz="0" w:space="0" w:color="auto"/>
        <w:right w:val="none" w:sz="0" w:space="0" w:color="auto"/>
      </w:divBdr>
    </w:div>
    <w:div w:id="1007098676">
      <w:bodyDiv w:val="1"/>
      <w:marLeft w:val="0"/>
      <w:marRight w:val="0"/>
      <w:marTop w:val="0"/>
      <w:marBottom w:val="0"/>
      <w:divBdr>
        <w:top w:val="none" w:sz="0" w:space="0" w:color="auto"/>
        <w:left w:val="none" w:sz="0" w:space="0" w:color="auto"/>
        <w:bottom w:val="none" w:sz="0" w:space="0" w:color="auto"/>
        <w:right w:val="none" w:sz="0" w:space="0" w:color="auto"/>
      </w:divBdr>
    </w:div>
    <w:div w:id="1008678073">
      <w:bodyDiv w:val="1"/>
      <w:marLeft w:val="0"/>
      <w:marRight w:val="0"/>
      <w:marTop w:val="0"/>
      <w:marBottom w:val="0"/>
      <w:divBdr>
        <w:top w:val="none" w:sz="0" w:space="0" w:color="auto"/>
        <w:left w:val="none" w:sz="0" w:space="0" w:color="auto"/>
        <w:bottom w:val="none" w:sz="0" w:space="0" w:color="auto"/>
        <w:right w:val="none" w:sz="0" w:space="0" w:color="auto"/>
      </w:divBdr>
    </w:div>
    <w:div w:id="1014038875">
      <w:bodyDiv w:val="1"/>
      <w:marLeft w:val="0"/>
      <w:marRight w:val="0"/>
      <w:marTop w:val="0"/>
      <w:marBottom w:val="0"/>
      <w:divBdr>
        <w:top w:val="none" w:sz="0" w:space="0" w:color="auto"/>
        <w:left w:val="none" w:sz="0" w:space="0" w:color="auto"/>
        <w:bottom w:val="none" w:sz="0" w:space="0" w:color="auto"/>
        <w:right w:val="none" w:sz="0" w:space="0" w:color="auto"/>
      </w:divBdr>
    </w:div>
    <w:div w:id="1014839022">
      <w:bodyDiv w:val="1"/>
      <w:marLeft w:val="0"/>
      <w:marRight w:val="0"/>
      <w:marTop w:val="0"/>
      <w:marBottom w:val="0"/>
      <w:divBdr>
        <w:top w:val="none" w:sz="0" w:space="0" w:color="auto"/>
        <w:left w:val="none" w:sz="0" w:space="0" w:color="auto"/>
        <w:bottom w:val="none" w:sz="0" w:space="0" w:color="auto"/>
        <w:right w:val="none" w:sz="0" w:space="0" w:color="auto"/>
      </w:divBdr>
    </w:div>
    <w:div w:id="1015689748">
      <w:bodyDiv w:val="1"/>
      <w:marLeft w:val="0"/>
      <w:marRight w:val="0"/>
      <w:marTop w:val="0"/>
      <w:marBottom w:val="0"/>
      <w:divBdr>
        <w:top w:val="none" w:sz="0" w:space="0" w:color="auto"/>
        <w:left w:val="none" w:sz="0" w:space="0" w:color="auto"/>
        <w:bottom w:val="none" w:sz="0" w:space="0" w:color="auto"/>
        <w:right w:val="none" w:sz="0" w:space="0" w:color="auto"/>
      </w:divBdr>
    </w:div>
    <w:div w:id="1016269126">
      <w:bodyDiv w:val="1"/>
      <w:marLeft w:val="0"/>
      <w:marRight w:val="0"/>
      <w:marTop w:val="0"/>
      <w:marBottom w:val="0"/>
      <w:divBdr>
        <w:top w:val="none" w:sz="0" w:space="0" w:color="auto"/>
        <w:left w:val="none" w:sz="0" w:space="0" w:color="auto"/>
        <w:bottom w:val="none" w:sz="0" w:space="0" w:color="auto"/>
        <w:right w:val="none" w:sz="0" w:space="0" w:color="auto"/>
      </w:divBdr>
    </w:div>
    <w:div w:id="1018043852">
      <w:bodyDiv w:val="1"/>
      <w:marLeft w:val="0"/>
      <w:marRight w:val="0"/>
      <w:marTop w:val="0"/>
      <w:marBottom w:val="0"/>
      <w:divBdr>
        <w:top w:val="none" w:sz="0" w:space="0" w:color="auto"/>
        <w:left w:val="none" w:sz="0" w:space="0" w:color="auto"/>
        <w:bottom w:val="none" w:sz="0" w:space="0" w:color="auto"/>
        <w:right w:val="none" w:sz="0" w:space="0" w:color="auto"/>
      </w:divBdr>
    </w:div>
    <w:div w:id="1020931207">
      <w:bodyDiv w:val="1"/>
      <w:marLeft w:val="0"/>
      <w:marRight w:val="0"/>
      <w:marTop w:val="0"/>
      <w:marBottom w:val="0"/>
      <w:divBdr>
        <w:top w:val="none" w:sz="0" w:space="0" w:color="auto"/>
        <w:left w:val="none" w:sz="0" w:space="0" w:color="auto"/>
        <w:bottom w:val="none" w:sz="0" w:space="0" w:color="auto"/>
        <w:right w:val="none" w:sz="0" w:space="0" w:color="auto"/>
      </w:divBdr>
    </w:div>
    <w:div w:id="1023627855">
      <w:bodyDiv w:val="1"/>
      <w:marLeft w:val="0"/>
      <w:marRight w:val="0"/>
      <w:marTop w:val="0"/>
      <w:marBottom w:val="0"/>
      <w:divBdr>
        <w:top w:val="none" w:sz="0" w:space="0" w:color="auto"/>
        <w:left w:val="none" w:sz="0" w:space="0" w:color="auto"/>
        <w:bottom w:val="none" w:sz="0" w:space="0" w:color="auto"/>
        <w:right w:val="none" w:sz="0" w:space="0" w:color="auto"/>
      </w:divBdr>
    </w:div>
    <w:div w:id="1024794810">
      <w:bodyDiv w:val="1"/>
      <w:marLeft w:val="0"/>
      <w:marRight w:val="0"/>
      <w:marTop w:val="0"/>
      <w:marBottom w:val="0"/>
      <w:divBdr>
        <w:top w:val="none" w:sz="0" w:space="0" w:color="auto"/>
        <w:left w:val="none" w:sz="0" w:space="0" w:color="auto"/>
        <w:bottom w:val="none" w:sz="0" w:space="0" w:color="auto"/>
        <w:right w:val="none" w:sz="0" w:space="0" w:color="auto"/>
      </w:divBdr>
    </w:div>
    <w:div w:id="1025323713">
      <w:bodyDiv w:val="1"/>
      <w:marLeft w:val="0"/>
      <w:marRight w:val="0"/>
      <w:marTop w:val="0"/>
      <w:marBottom w:val="0"/>
      <w:divBdr>
        <w:top w:val="none" w:sz="0" w:space="0" w:color="auto"/>
        <w:left w:val="none" w:sz="0" w:space="0" w:color="auto"/>
        <w:bottom w:val="none" w:sz="0" w:space="0" w:color="auto"/>
        <w:right w:val="none" w:sz="0" w:space="0" w:color="auto"/>
      </w:divBdr>
    </w:div>
    <w:div w:id="1028604210">
      <w:bodyDiv w:val="1"/>
      <w:marLeft w:val="0"/>
      <w:marRight w:val="0"/>
      <w:marTop w:val="0"/>
      <w:marBottom w:val="0"/>
      <w:divBdr>
        <w:top w:val="none" w:sz="0" w:space="0" w:color="auto"/>
        <w:left w:val="none" w:sz="0" w:space="0" w:color="auto"/>
        <w:bottom w:val="none" w:sz="0" w:space="0" w:color="auto"/>
        <w:right w:val="none" w:sz="0" w:space="0" w:color="auto"/>
      </w:divBdr>
    </w:div>
    <w:div w:id="1029113442">
      <w:bodyDiv w:val="1"/>
      <w:marLeft w:val="0"/>
      <w:marRight w:val="0"/>
      <w:marTop w:val="0"/>
      <w:marBottom w:val="0"/>
      <w:divBdr>
        <w:top w:val="none" w:sz="0" w:space="0" w:color="auto"/>
        <w:left w:val="none" w:sz="0" w:space="0" w:color="auto"/>
        <w:bottom w:val="none" w:sz="0" w:space="0" w:color="auto"/>
        <w:right w:val="none" w:sz="0" w:space="0" w:color="auto"/>
      </w:divBdr>
    </w:div>
    <w:div w:id="1029143295">
      <w:bodyDiv w:val="1"/>
      <w:marLeft w:val="0"/>
      <w:marRight w:val="0"/>
      <w:marTop w:val="0"/>
      <w:marBottom w:val="0"/>
      <w:divBdr>
        <w:top w:val="none" w:sz="0" w:space="0" w:color="auto"/>
        <w:left w:val="none" w:sz="0" w:space="0" w:color="auto"/>
        <w:bottom w:val="none" w:sz="0" w:space="0" w:color="auto"/>
        <w:right w:val="none" w:sz="0" w:space="0" w:color="auto"/>
      </w:divBdr>
    </w:div>
    <w:div w:id="1030375079">
      <w:bodyDiv w:val="1"/>
      <w:marLeft w:val="0"/>
      <w:marRight w:val="0"/>
      <w:marTop w:val="0"/>
      <w:marBottom w:val="0"/>
      <w:divBdr>
        <w:top w:val="none" w:sz="0" w:space="0" w:color="auto"/>
        <w:left w:val="none" w:sz="0" w:space="0" w:color="auto"/>
        <w:bottom w:val="none" w:sz="0" w:space="0" w:color="auto"/>
        <w:right w:val="none" w:sz="0" w:space="0" w:color="auto"/>
      </w:divBdr>
    </w:div>
    <w:div w:id="1030767272">
      <w:bodyDiv w:val="1"/>
      <w:marLeft w:val="0"/>
      <w:marRight w:val="0"/>
      <w:marTop w:val="0"/>
      <w:marBottom w:val="0"/>
      <w:divBdr>
        <w:top w:val="none" w:sz="0" w:space="0" w:color="auto"/>
        <w:left w:val="none" w:sz="0" w:space="0" w:color="auto"/>
        <w:bottom w:val="none" w:sz="0" w:space="0" w:color="auto"/>
        <w:right w:val="none" w:sz="0" w:space="0" w:color="auto"/>
      </w:divBdr>
    </w:div>
    <w:div w:id="1030912082">
      <w:bodyDiv w:val="1"/>
      <w:marLeft w:val="0"/>
      <w:marRight w:val="0"/>
      <w:marTop w:val="0"/>
      <w:marBottom w:val="0"/>
      <w:divBdr>
        <w:top w:val="none" w:sz="0" w:space="0" w:color="auto"/>
        <w:left w:val="none" w:sz="0" w:space="0" w:color="auto"/>
        <w:bottom w:val="none" w:sz="0" w:space="0" w:color="auto"/>
        <w:right w:val="none" w:sz="0" w:space="0" w:color="auto"/>
      </w:divBdr>
    </w:div>
    <w:div w:id="1031304522">
      <w:bodyDiv w:val="1"/>
      <w:marLeft w:val="0"/>
      <w:marRight w:val="0"/>
      <w:marTop w:val="0"/>
      <w:marBottom w:val="0"/>
      <w:divBdr>
        <w:top w:val="none" w:sz="0" w:space="0" w:color="auto"/>
        <w:left w:val="none" w:sz="0" w:space="0" w:color="auto"/>
        <w:bottom w:val="none" w:sz="0" w:space="0" w:color="auto"/>
        <w:right w:val="none" w:sz="0" w:space="0" w:color="auto"/>
      </w:divBdr>
    </w:div>
    <w:div w:id="1031345362">
      <w:bodyDiv w:val="1"/>
      <w:marLeft w:val="0"/>
      <w:marRight w:val="0"/>
      <w:marTop w:val="0"/>
      <w:marBottom w:val="0"/>
      <w:divBdr>
        <w:top w:val="none" w:sz="0" w:space="0" w:color="auto"/>
        <w:left w:val="none" w:sz="0" w:space="0" w:color="auto"/>
        <w:bottom w:val="none" w:sz="0" w:space="0" w:color="auto"/>
        <w:right w:val="none" w:sz="0" w:space="0" w:color="auto"/>
      </w:divBdr>
    </w:div>
    <w:div w:id="1032194129">
      <w:bodyDiv w:val="1"/>
      <w:marLeft w:val="0"/>
      <w:marRight w:val="0"/>
      <w:marTop w:val="0"/>
      <w:marBottom w:val="0"/>
      <w:divBdr>
        <w:top w:val="none" w:sz="0" w:space="0" w:color="auto"/>
        <w:left w:val="none" w:sz="0" w:space="0" w:color="auto"/>
        <w:bottom w:val="none" w:sz="0" w:space="0" w:color="auto"/>
        <w:right w:val="none" w:sz="0" w:space="0" w:color="auto"/>
      </w:divBdr>
    </w:div>
    <w:div w:id="1032535320">
      <w:bodyDiv w:val="1"/>
      <w:marLeft w:val="0"/>
      <w:marRight w:val="0"/>
      <w:marTop w:val="0"/>
      <w:marBottom w:val="0"/>
      <w:divBdr>
        <w:top w:val="none" w:sz="0" w:space="0" w:color="auto"/>
        <w:left w:val="none" w:sz="0" w:space="0" w:color="auto"/>
        <w:bottom w:val="none" w:sz="0" w:space="0" w:color="auto"/>
        <w:right w:val="none" w:sz="0" w:space="0" w:color="auto"/>
      </w:divBdr>
    </w:div>
    <w:div w:id="1033193739">
      <w:bodyDiv w:val="1"/>
      <w:marLeft w:val="0"/>
      <w:marRight w:val="0"/>
      <w:marTop w:val="0"/>
      <w:marBottom w:val="0"/>
      <w:divBdr>
        <w:top w:val="none" w:sz="0" w:space="0" w:color="auto"/>
        <w:left w:val="none" w:sz="0" w:space="0" w:color="auto"/>
        <w:bottom w:val="none" w:sz="0" w:space="0" w:color="auto"/>
        <w:right w:val="none" w:sz="0" w:space="0" w:color="auto"/>
      </w:divBdr>
    </w:div>
    <w:div w:id="1036930788">
      <w:bodyDiv w:val="1"/>
      <w:marLeft w:val="0"/>
      <w:marRight w:val="0"/>
      <w:marTop w:val="0"/>
      <w:marBottom w:val="0"/>
      <w:divBdr>
        <w:top w:val="none" w:sz="0" w:space="0" w:color="auto"/>
        <w:left w:val="none" w:sz="0" w:space="0" w:color="auto"/>
        <w:bottom w:val="none" w:sz="0" w:space="0" w:color="auto"/>
        <w:right w:val="none" w:sz="0" w:space="0" w:color="auto"/>
      </w:divBdr>
    </w:div>
    <w:div w:id="1042485279">
      <w:bodyDiv w:val="1"/>
      <w:marLeft w:val="0"/>
      <w:marRight w:val="0"/>
      <w:marTop w:val="0"/>
      <w:marBottom w:val="0"/>
      <w:divBdr>
        <w:top w:val="none" w:sz="0" w:space="0" w:color="auto"/>
        <w:left w:val="none" w:sz="0" w:space="0" w:color="auto"/>
        <w:bottom w:val="none" w:sz="0" w:space="0" w:color="auto"/>
        <w:right w:val="none" w:sz="0" w:space="0" w:color="auto"/>
      </w:divBdr>
    </w:div>
    <w:div w:id="1043554389">
      <w:bodyDiv w:val="1"/>
      <w:marLeft w:val="0"/>
      <w:marRight w:val="0"/>
      <w:marTop w:val="0"/>
      <w:marBottom w:val="0"/>
      <w:divBdr>
        <w:top w:val="none" w:sz="0" w:space="0" w:color="auto"/>
        <w:left w:val="none" w:sz="0" w:space="0" w:color="auto"/>
        <w:bottom w:val="none" w:sz="0" w:space="0" w:color="auto"/>
        <w:right w:val="none" w:sz="0" w:space="0" w:color="auto"/>
      </w:divBdr>
    </w:div>
    <w:div w:id="1044718594">
      <w:bodyDiv w:val="1"/>
      <w:marLeft w:val="0"/>
      <w:marRight w:val="0"/>
      <w:marTop w:val="0"/>
      <w:marBottom w:val="0"/>
      <w:divBdr>
        <w:top w:val="none" w:sz="0" w:space="0" w:color="auto"/>
        <w:left w:val="none" w:sz="0" w:space="0" w:color="auto"/>
        <w:bottom w:val="none" w:sz="0" w:space="0" w:color="auto"/>
        <w:right w:val="none" w:sz="0" w:space="0" w:color="auto"/>
      </w:divBdr>
    </w:div>
    <w:div w:id="1046490734">
      <w:bodyDiv w:val="1"/>
      <w:marLeft w:val="0"/>
      <w:marRight w:val="0"/>
      <w:marTop w:val="0"/>
      <w:marBottom w:val="0"/>
      <w:divBdr>
        <w:top w:val="none" w:sz="0" w:space="0" w:color="auto"/>
        <w:left w:val="none" w:sz="0" w:space="0" w:color="auto"/>
        <w:bottom w:val="none" w:sz="0" w:space="0" w:color="auto"/>
        <w:right w:val="none" w:sz="0" w:space="0" w:color="auto"/>
      </w:divBdr>
    </w:div>
    <w:div w:id="1047336947">
      <w:bodyDiv w:val="1"/>
      <w:marLeft w:val="0"/>
      <w:marRight w:val="0"/>
      <w:marTop w:val="0"/>
      <w:marBottom w:val="0"/>
      <w:divBdr>
        <w:top w:val="none" w:sz="0" w:space="0" w:color="auto"/>
        <w:left w:val="none" w:sz="0" w:space="0" w:color="auto"/>
        <w:bottom w:val="none" w:sz="0" w:space="0" w:color="auto"/>
        <w:right w:val="none" w:sz="0" w:space="0" w:color="auto"/>
      </w:divBdr>
    </w:div>
    <w:div w:id="1049839296">
      <w:bodyDiv w:val="1"/>
      <w:marLeft w:val="0"/>
      <w:marRight w:val="0"/>
      <w:marTop w:val="0"/>
      <w:marBottom w:val="0"/>
      <w:divBdr>
        <w:top w:val="none" w:sz="0" w:space="0" w:color="auto"/>
        <w:left w:val="none" w:sz="0" w:space="0" w:color="auto"/>
        <w:bottom w:val="none" w:sz="0" w:space="0" w:color="auto"/>
        <w:right w:val="none" w:sz="0" w:space="0" w:color="auto"/>
      </w:divBdr>
    </w:div>
    <w:div w:id="1054357350">
      <w:bodyDiv w:val="1"/>
      <w:marLeft w:val="0"/>
      <w:marRight w:val="0"/>
      <w:marTop w:val="0"/>
      <w:marBottom w:val="0"/>
      <w:divBdr>
        <w:top w:val="none" w:sz="0" w:space="0" w:color="auto"/>
        <w:left w:val="none" w:sz="0" w:space="0" w:color="auto"/>
        <w:bottom w:val="none" w:sz="0" w:space="0" w:color="auto"/>
        <w:right w:val="none" w:sz="0" w:space="0" w:color="auto"/>
      </w:divBdr>
    </w:div>
    <w:div w:id="1056658462">
      <w:bodyDiv w:val="1"/>
      <w:marLeft w:val="0"/>
      <w:marRight w:val="0"/>
      <w:marTop w:val="0"/>
      <w:marBottom w:val="0"/>
      <w:divBdr>
        <w:top w:val="none" w:sz="0" w:space="0" w:color="auto"/>
        <w:left w:val="none" w:sz="0" w:space="0" w:color="auto"/>
        <w:bottom w:val="none" w:sz="0" w:space="0" w:color="auto"/>
        <w:right w:val="none" w:sz="0" w:space="0" w:color="auto"/>
      </w:divBdr>
    </w:div>
    <w:div w:id="1057508879">
      <w:bodyDiv w:val="1"/>
      <w:marLeft w:val="0"/>
      <w:marRight w:val="0"/>
      <w:marTop w:val="0"/>
      <w:marBottom w:val="0"/>
      <w:divBdr>
        <w:top w:val="none" w:sz="0" w:space="0" w:color="auto"/>
        <w:left w:val="none" w:sz="0" w:space="0" w:color="auto"/>
        <w:bottom w:val="none" w:sz="0" w:space="0" w:color="auto"/>
        <w:right w:val="none" w:sz="0" w:space="0" w:color="auto"/>
      </w:divBdr>
    </w:div>
    <w:div w:id="1058237428">
      <w:bodyDiv w:val="1"/>
      <w:marLeft w:val="0"/>
      <w:marRight w:val="0"/>
      <w:marTop w:val="0"/>
      <w:marBottom w:val="0"/>
      <w:divBdr>
        <w:top w:val="none" w:sz="0" w:space="0" w:color="auto"/>
        <w:left w:val="none" w:sz="0" w:space="0" w:color="auto"/>
        <w:bottom w:val="none" w:sz="0" w:space="0" w:color="auto"/>
        <w:right w:val="none" w:sz="0" w:space="0" w:color="auto"/>
      </w:divBdr>
    </w:div>
    <w:div w:id="1058282385">
      <w:bodyDiv w:val="1"/>
      <w:marLeft w:val="0"/>
      <w:marRight w:val="0"/>
      <w:marTop w:val="0"/>
      <w:marBottom w:val="0"/>
      <w:divBdr>
        <w:top w:val="none" w:sz="0" w:space="0" w:color="auto"/>
        <w:left w:val="none" w:sz="0" w:space="0" w:color="auto"/>
        <w:bottom w:val="none" w:sz="0" w:space="0" w:color="auto"/>
        <w:right w:val="none" w:sz="0" w:space="0" w:color="auto"/>
      </w:divBdr>
    </w:div>
    <w:div w:id="1058432717">
      <w:bodyDiv w:val="1"/>
      <w:marLeft w:val="0"/>
      <w:marRight w:val="0"/>
      <w:marTop w:val="0"/>
      <w:marBottom w:val="0"/>
      <w:divBdr>
        <w:top w:val="none" w:sz="0" w:space="0" w:color="auto"/>
        <w:left w:val="none" w:sz="0" w:space="0" w:color="auto"/>
        <w:bottom w:val="none" w:sz="0" w:space="0" w:color="auto"/>
        <w:right w:val="none" w:sz="0" w:space="0" w:color="auto"/>
      </w:divBdr>
    </w:div>
    <w:div w:id="1059355072">
      <w:bodyDiv w:val="1"/>
      <w:marLeft w:val="0"/>
      <w:marRight w:val="0"/>
      <w:marTop w:val="0"/>
      <w:marBottom w:val="0"/>
      <w:divBdr>
        <w:top w:val="none" w:sz="0" w:space="0" w:color="auto"/>
        <w:left w:val="none" w:sz="0" w:space="0" w:color="auto"/>
        <w:bottom w:val="none" w:sz="0" w:space="0" w:color="auto"/>
        <w:right w:val="none" w:sz="0" w:space="0" w:color="auto"/>
      </w:divBdr>
    </w:div>
    <w:div w:id="1059790385">
      <w:bodyDiv w:val="1"/>
      <w:marLeft w:val="0"/>
      <w:marRight w:val="0"/>
      <w:marTop w:val="0"/>
      <w:marBottom w:val="0"/>
      <w:divBdr>
        <w:top w:val="none" w:sz="0" w:space="0" w:color="auto"/>
        <w:left w:val="none" w:sz="0" w:space="0" w:color="auto"/>
        <w:bottom w:val="none" w:sz="0" w:space="0" w:color="auto"/>
        <w:right w:val="none" w:sz="0" w:space="0" w:color="auto"/>
      </w:divBdr>
    </w:div>
    <w:div w:id="1060176947">
      <w:bodyDiv w:val="1"/>
      <w:marLeft w:val="0"/>
      <w:marRight w:val="0"/>
      <w:marTop w:val="0"/>
      <w:marBottom w:val="0"/>
      <w:divBdr>
        <w:top w:val="none" w:sz="0" w:space="0" w:color="auto"/>
        <w:left w:val="none" w:sz="0" w:space="0" w:color="auto"/>
        <w:bottom w:val="none" w:sz="0" w:space="0" w:color="auto"/>
        <w:right w:val="none" w:sz="0" w:space="0" w:color="auto"/>
      </w:divBdr>
    </w:div>
    <w:div w:id="1060788718">
      <w:bodyDiv w:val="1"/>
      <w:marLeft w:val="0"/>
      <w:marRight w:val="0"/>
      <w:marTop w:val="0"/>
      <w:marBottom w:val="0"/>
      <w:divBdr>
        <w:top w:val="none" w:sz="0" w:space="0" w:color="auto"/>
        <w:left w:val="none" w:sz="0" w:space="0" w:color="auto"/>
        <w:bottom w:val="none" w:sz="0" w:space="0" w:color="auto"/>
        <w:right w:val="none" w:sz="0" w:space="0" w:color="auto"/>
      </w:divBdr>
    </w:div>
    <w:div w:id="1061173757">
      <w:bodyDiv w:val="1"/>
      <w:marLeft w:val="0"/>
      <w:marRight w:val="0"/>
      <w:marTop w:val="0"/>
      <w:marBottom w:val="0"/>
      <w:divBdr>
        <w:top w:val="none" w:sz="0" w:space="0" w:color="auto"/>
        <w:left w:val="none" w:sz="0" w:space="0" w:color="auto"/>
        <w:bottom w:val="none" w:sz="0" w:space="0" w:color="auto"/>
        <w:right w:val="none" w:sz="0" w:space="0" w:color="auto"/>
      </w:divBdr>
    </w:div>
    <w:div w:id="1062287323">
      <w:bodyDiv w:val="1"/>
      <w:marLeft w:val="0"/>
      <w:marRight w:val="0"/>
      <w:marTop w:val="0"/>
      <w:marBottom w:val="0"/>
      <w:divBdr>
        <w:top w:val="none" w:sz="0" w:space="0" w:color="auto"/>
        <w:left w:val="none" w:sz="0" w:space="0" w:color="auto"/>
        <w:bottom w:val="none" w:sz="0" w:space="0" w:color="auto"/>
        <w:right w:val="none" w:sz="0" w:space="0" w:color="auto"/>
      </w:divBdr>
    </w:div>
    <w:div w:id="1063527244">
      <w:bodyDiv w:val="1"/>
      <w:marLeft w:val="0"/>
      <w:marRight w:val="0"/>
      <w:marTop w:val="0"/>
      <w:marBottom w:val="0"/>
      <w:divBdr>
        <w:top w:val="none" w:sz="0" w:space="0" w:color="auto"/>
        <w:left w:val="none" w:sz="0" w:space="0" w:color="auto"/>
        <w:bottom w:val="none" w:sz="0" w:space="0" w:color="auto"/>
        <w:right w:val="none" w:sz="0" w:space="0" w:color="auto"/>
      </w:divBdr>
    </w:div>
    <w:div w:id="1063681462">
      <w:bodyDiv w:val="1"/>
      <w:marLeft w:val="0"/>
      <w:marRight w:val="0"/>
      <w:marTop w:val="0"/>
      <w:marBottom w:val="0"/>
      <w:divBdr>
        <w:top w:val="none" w:sz="0" w:space="0" w:color="auto"/>
        <w:left w:val="none" w:sz="0" w:space="0" w:color="auto"/>
        <w:bottom w:val="none" w:sz="0" w:space="0" w:color="auto"/>
        <w:right w:val="none" w:sz="0" w:space="0" w:color="auto"/>
      </w:divBdr>
    </w:div>
    <w:div w:id="1065446566">
      <w:bodyDiv w:val="1"/>
      <w:marLeft w:val="0"/>
      <w:marRight w:val="0"/>
      <w:marTop w:val="0"/>
      <w:marBottom w:val="0"/>
      <w:divBdr>
        <w:top w:val="none" w:sz="0" w:space="0" w:color="auto"/>
        <w:left w:val="none" w:sz="0" w:space="0" w:color="auto"/>
        <w:bottom w:val="none" w:sz="0" w:space="0" w:color="auto"/>
        <w:right w:val="none" w:sz="0" w:space="0" w:color="auto"/>
      </w:divBdr>
    </w:div>
    <w:div w:id="1065836469">
      <w:bodyDiv w:val="1"/>
      <w:marLeft w:val="0"/>
      <w:marRight w:val="0"/>
      <w:marTop w:val="0"/>
      <w:marBottom w:val="0"/>
      <w:divBdr>
        <w:top w:val="none" w:sz="0" w:space="0" w:color="auto"/>
        <w:left w:val="none" w:sz="0" w:space="0" w:color="auto"/>
        <w:bottom w:val="none" w:sz="0" w:space="0" w:color="auto"/>
        <w:right w:val="none" w:sz="0" w:space="0" w:color="auto"/>
      </w:divBdr>
    </w:div>
    <w:div w:id="1065951172">
      <w:bodyDiv w:val="1"/>
      <w:marLeft w:val="0"/>
      <w:marRight w:val="0"/>
      <w:marTop w:val="0"/>
      <w:marBottom w:val="0"/>
      <w:divBdr>
        <w:top w:val="none" w:sz="0" w:space="0" w:color="auto"/>
        <w:left w:val="none" w:sz="0" w:space="0" w:color="auto"/>
        <w:bottom w:val="none" w:sz="0" w:space="0" w:color="auto"/>
        <w:right w:val="none" w:sz="0" w:space="0" w:color="auto"/>
      </w:divBdr>
    </w:div>
    <w:div w:id="1066034304">
      <w:bodyDiv w:val="1"/>
      <w:marLeft w:val="0"/>
      <w:marRight w:val="0"/>
      <w:marTop w:val="0"/>
      <w:marBottom w:val="0"/>
      <w:divBdr>
        <w:top w:val="none" w:sz="0" w:space="0" w:color="auto"/>
        <w:left w:val="none" w:sz="0" w:space="0" w:color="auto"/>
        <w:bottom w:val="none" w:sz="0" w:space="0" w:color="auto"/>
        <w:right w:val="none" w:sz="0" w:space="0" w:color="auto"/>
      </w:divBdr>
    </w:div>
    <w:div w:id="1066762213">
      <w:bodyDiv w:val="1"/>
      <w:marLeft w:val="0"/>
      <w:marRight w:val="0"/>
      <w:marTop w:val="0"/>
      <w:marBottom w:val="0"/>
      <w:divBdr>
        <w:top w:val="none" w:sz="0" w:space="0" w:color="auto"/>
        <w:left w:val="none" w:sz="0" w:space="0" w:color="auto"/>
        <w:bottom w:val="none" w:sz="0" w:space="0" w:color="auto"/>
        <w:right w:val="none" w:sz="0" w:space="0" w:color="auto"/>
      </w:divBdr>
    </w:div>
    <w:div w:id="1067455941">
      <w:bodyDiv w:val="1"/>
      <w:marLeft w:val="0"/>
      <w:marRight w:val="0"/>
      <w:marTop w:val="0"/>
      <w:marBottom w:val="0"/>
      <w:divBdr>
        <w:top w:val="none" w:sz="0" w:space="0" w:color="auto"/>
        <w:left w:val="none" w:sz="0" w:space="0" w:color="auto"/>
        <w:bottom w:val="none" w:sz="0" w:space="0" w:color="auto"/>
        <w:right w:val="none" w:sz="0" w:space="0" w:color="auto"/>
      </w:divBdr>
    </w:div>
    <w:div w:id="1069308427">
      <w:bodyDiv w:val="1"/>
      <w:marLeft w:val="0"/>
      <w:marRight w:val="0"/>
      <w:marTop w:val="0"/>
      <w:marBottom w:val="0"/>
      <w:divBdr>
        <w:top w:val="none" w:sz="0" w:space="0" w:color="auto"/>
        <w:left w:val="none" w:sz="0" w:space="0" w:color="auto"/>
        <w:bottom w:val="none" w:sz="0" w:space="0" w:color="auto"/>
        <w:right w:val="none" w:sz="0" w:space="0" w:color="auto"/>
      </w:divBdr>
    </w:div>
    <w:div w:id="1070155679">
      <w:bodyDiv w:val="1"/>
      <w:marLeft w:val="0"/>
      <w:marRight w:val="0"/>
      <w:marTop w:val="0"/>
      <w:marBottom w:val="0"/>
      <w:divBdr>
        <w:top w:val="none" w:sz="0" w:space="0" w:color="auto"/>
        <w:left w:val="none" w:sz="0" w:space="0" w:color="auto"/>
        <w:bottom w:val="none" w:sz="0" w:space="0" w:color="auto"/>
        <w:right w:val="none" w:sz="0" w:space="0" w:color="auto"/>
      </w:divBdr>
    </w:div>
    <w:div w:id="1070156564">
      <w:bodyDiv w:val="1"/>
      <w:marLeft w:val="0"/>
      <w:marRight w:val="0"/>
      <w:marTop w:val="0"/>
      <w:marBottom w:val="0"/>
      <w:divBdr>
        <w:top w:val="none" w:sz="0" w:space="0" w:color="auto"/>
        <w:left w:val="none" w:sz="0" w:space="0" w:color="auto"/>
        <w:bottom w:val="none" w:sz="0" w:space="0" w:color="auto"/>
        <w:right w:val="none" w:sz="0" w:space="0" w:color="auto"/>
      </w:divBdr>
    </w:div>
    <w:div w:id="1071125385">
      <w:bodyDiv w:val="1"/>
      <w:marLeft w:val="0"/>
      <w:marRight w:val="0"/>
      <w:marTop w:val="0"/>
      <w:marBottom w:val="0"/>
      <w:divBdr>
        <w:top w:val="none" w:sz="0" w:space="0" w:color="auto"/>
        <w:left w:val="none" w:sz="0" w:space="0" w:color="auto"/>
        <w:bottom w:val="none" w:sz="0" w:space="0" w:color="auto"/>
        <w:right w:val="none" w:sz="0" w:space="0" w:color="auto"/>
      </w:divBdr>
    </w:div>
    <w:div w:id="1071805586">
      <w:bodyDiv w:val="1"/>
      <w:marLeft w:val="0"/>
      <w:marRight w:val="0"/>
      <w:marTop w:val="0"/>
      <w:marBottom w:val="0"/>
      <w:divBdr>
        <w:top w:val="none" w:sz="0" w:space="0" w:color="auto"/>
        <w:left w:val="none" w:sz="0" w:space="0" w:color="auto"/>
        <w:bottom w:val="none" w:sz="0" w:space="0" w:color="auto"/>
        <w:right w:val="none" w:sz="0" w:space="0" w:color="auto"/>
      </w:divBdr>
    </w:div>
    <w:div w:id="1072392143">
      <w:bodyDiv w:val="1"/>
      <w:marLeft w:val="0"/>
      <w:marRight w:val="0"/>
      <w:marTop w:val="0"/>
      <w:marBottom w:val="0"/>
      <w:divBdr>
        <w:top w:val="none" w:sz="0" w:space="0" w:color="auto"/>
        <w:left w:val="none" w:sz="0" w:space="0" w:color="auto"/>
        <w:bottom w:val="none" w:sz="0" w:space="0" w:color="auto"/>
        <w:right w:val="none" w:sz="0" w:space="0" w:color="auto"/>
      </w:divBdr>
    </w:div>
    <w:div w:id="1074743737">
      <w:bodyDiv w:val="1"/>
      <w:marLeft w:val="0"/>
      <w:marRight w:val="0"/>
      <w:marTop w:val="0"/>
      <w:marBottom w:val="0"/>
      <w:divBdr>
        <w:top w:val="none" w:sz="0" w:space="0" w:color="auto"/>
        <w:left w:val="none" w:sz="0" w:space="0" w:color="auto"/>
        <w:bottom w:val="none" w:sz="0" w:space="0" w:color="auto"/>
        <w:right w:val="none" w:sz="0" w:space="0" w:color="auto"/>
      </w:divBdr>
    </w:div>
    <w:div w:id="1075858908">
      <w:bodyDiv w:val="1"/>
      <w:marLeft w:val="0"/>
      <w:marRight w:val="0"/>
      <w:marTop w:val="0"/>
      <w:marBottom w:val="0"/>
      <w:divBdr>
        <w:top w:val="none" w:sz="0" w:space="0" w:color="auto"/>
        <w:left w:val="none" w:sz="0" w:space="0" w:color="auto"/>
        <w:bottom w:val="none" w:sz="0" w:space="0" w:color="auto"/>
        <w:right w:val="none" w:sz="0" w:space="0" w:color="auto"/>
      </w:divBdr>
    </w:div>
    <w:div w:id="1080255922">
      <w:bodyDiv w:val="1"/>
      <w:marLeft w:val="0"/>
      <w:marRight w:val="0"/>
      <w:marTop w:val="0"/>
      <w:marBottom w:val="0"/>
      <w:divBdr>
        <w:top w:val="none" w:sz="0" w:space="0" w:color="auto"/>
        <w:left w:val="none" w:sz="0" w:space="0" w:color="auto"/>
        <w:bottom w:val="none" w:sz="0" w:space="0" w:color="auto"/>
        <w:right w:val="none" w:sz="0" w:space="0" w:color="auto"/>
      </w:divBdr>
    </w:div>
    <w:div w:id="1081096718">
      <w:bodyDiv w:val="1"/>
      <w:marLeft w:val="0"/>
      <w:marRight w:val="0"/>
      <w:marTop w:val="0"/>
      <w:marBottom w:val="0"/>
      <w:divBdr>
        <w:top w:val="none" w:sz="0" w:space="0" w:color="auto"/>
        <w:left w:val="none" w:sz="0" w:space="0" w:color="auto"/>
        <w:bottom w:val="none" w:sz="0" w:space="0" w:color="auto"/>
        <w:right w:val="none" w:sz="0" w:space="0" w:color="auto"/>
      </w:divBdr>
    </w:div>
    <w:div w:id="1081147464">
      <w:bodyDiv w:val="1"/>
      <w:marLeft w:val="0"/>
      <w:marRight w:val="0"/>
      <w:marTop w:val="0"/>
      <w:marBottom w:val="0"/>
      <w:divBdr>
        <w:top w:val="none" w:sz="0" w:space="0" w:color="auto"/>
        <w:left w:val="none" w:sz="0" w:space="0" w:color="auto"/>
        <w:bottom w:val="none" w:sz="0" w:space="0" w:color="auto"/>
        <w:right w:val="none" w:sz="0" w:space="0" w:color="auto"/>
      </w:divBdr>
    </w:div>
    <w:div w:id="1081368009">
      <w:bodyDiv w:val="1"/>
      <w:marLeft w:val="0"/>
      <w:marRight w:val="0"/>
      <w:marTop w:val="0"/>
      <w:marBottom w:val="0"/>
      <w:divBdr>
        <w:top w:val="none" w:sz="0" w:space="0" w:color="auto"/>
        <w:left w:val="none" w:sz="0" w:space="0" w:color="auto"/>
        <w:bottom w:val="none" w:sz="0" w:space="0" w:color="auto"/>
        <w:right w:val="none" w:sz="0" w:space="0" w:color="auto"/>
      </w:divBdr>
    </w:div>
    <w:div w:id="1083065983">
      <w:bodyDiv w:val="1"/>
      <w:marLeft w:val="0"/>
      <w:marRight w:val="0"/>
      <w:marTop w:val="0"/>
      <w:marBottom w:val="0"/>
      <w:divBdr>
        <w:top w:val="none" w:sz="0" w:space="0" w:color="auto"/>
        <w:left w:val="none" w:sz="0" w:space="0" w:color="auto"/>
        <w:bottom w:val="none" w:sz="0" w:space="0" w:color="auto"/>
        <w:right w:val="none" w:sz="0" w:space="0" w:color="auto"/>
      </w:divBdr>
    </w:div>
    <w:div w:id="1084687881">
      <w:bodyDiv w:val="1"/>
      <w:marLeft w:val="0"/>
      <w:marRight w:val="0"/>
      <w:marTop w:val="0"/>
      <w:marBottom w:val="0"/>
      <w:divBdr>
        <w:top w:val="none" w:sz="0" w:space="0" w:color="auto"/>
        <w:left w:val="none" w:sz="0" w:space="0" w:color="auto"/>
        <w:bottom w:val="none" w:sz="0" w:space="0" w:color="auto"/>
        <w:right w:val="none" w:sz="0" w:space="0" w:color="auto"/>
      </w:divBdr>
    </w:div>
    <w:div w:id="1085880069">
      <w:bodyDiv w:val="1"/>
      <w:marLeft w:val="0"/>
      <w:marRight w:val="0"/>
      <w:marTop w:val="0"/>
      <w:marBottom w:val="0"/>
      <w:divBdr>
        <w:top w:val="none" w:sz="0" w:space="0" w:color="auto"/>
        <w:left w:val="none" w:sz="0" w:space="0" w:color="auto"/>
        <w:bottom w:val="none" w:sz="0" w:space="0" w:color="auto"/>
        <w:right w:val="none" w:sz="0" w:space="0" w:color="auto"/>
      </w:divBdr>
    </w:div>
    <w:div w:id="1086069503">
      <w:bodyDiv w:val="1"/>
      <w:marLeft w:val="0"/>
      <w:marRight w:val="0"/>
      <w:marTop w:val="0"/>
      <w:marBottom w:val="0"/>
      <w:divBdr>
        <w:top w:val="none" w:sz="0" w:space="0" w:color="auto"/>
        <w:left w:val="none" w:sz="0" w:space="0" w:color="auto"/>
        <w:bottom w:val="none" w:sz="0" w:space="0" w:color="auto"/>
        <w:right w:val="none" w:sz="0" w:space="0" w:color="auto"/>
      </w:divBdr>
    </w:div>
    <w:div w:id="1086076034">
      <w:bodyDiv w:val="1"/>
      <w:marLeft w:val="0"/>
      <w:marRight w:val="0"/>
      <w:marTop w:val="0"/>
      <w:marBottom w:val="0"/>
      <w:divBdr>
        <w:top w:val="none" w:sz="0" w:space="0" w:color="auto"/>
        <w:left w:val="none" w:sz="0" w:space="0" w:color="auto"/>
        <w:bottom w:val="none" w:sz="0" w:space="0" w:color="auto"/>
        <w:right w:val="none" w:sz="0" w:space="0" w:color="auto"/>
      </w:divBdr>
    </w:div>
    <w:div w:id="1086225653">
      <w:bodyDiv w:val="1"/>
      <w:marLeft w:val="0"/>
      <w:marRight w:val="0"/>
      <w:marTop w:val="0"/>
      <w:marBottom w:val="0"/>
      <w:divBdr>
        <w:top w:val="none" w:sz="0" w:space="0" w:color="auto"/>
        <w:left w:val="none" w:sz="0" w:space="0" w:color="auto"/>
        <w:bottom w:val="none" w:sz="0" w:space="0" w:color="auto"/>
        <w:right w:val="none" w:sz="0" w:space="0" w:color="auto"/>
      </w:divBdr>
    </w:div>
    <w:div w:id="1086918376">
      <w:bodyDiv w:val="1"/>
      <w:marLeft w:val="0"/>
      <w:marRight w:val="0"/>
      <w:marTop w:val="0"/>
      <w:marBottom w:val="0"/>
      <w:divBdr>
        <w:top w:val="none" w:sz="0" w:space="0" w:color="auto"/>
        <w:left w:val="none" w:sz="0" w:space="0" w:color="auto"/>
        <w:bottom w:val="none" w:sz="0" w:space="0" w:color="auto"/>
        <w:right w:val="none" w:sz="0" w:space="0" w:color="auto"/>
      </w:divBdr>
    </w:div>
    <w:div w:id="1087115433">
      <w:bodyDiv w:val="1"/>
      <w:marLeft w:val="0"/>
      <w:marRight w:val="0"/>
      <w:marTop w:val="0"/>
      <w:marBottom w:val="0"/>
      <w:divBdr>
        <w:top w:val="none" w:sz="0" w:space="0" w:color="auto"/>
        <w:left w:val="none" w:sz="0" w:space="0" w:color="auto"/>
        <w:bottom w:val="none" w:sz="0" w:space="0" w:color="auto"/>
        <w:right w:val="none" w:sz="0" w:space="0" w:color="auto"/>
      </w:divBdr>
    </w:div>
    <w:div w:id="1089159881">
      <w:bodyDiv w:val="1"/>
      <w:marLeft w:val="0"/>
      <w:marRight w:val="0"/>
      <w:marTop w:val="0"/>
      <w:marBottom w:val="0"/>
      <w:divBdr>
        <w:top w:val="none" w:sz="0" w:space="0" w:color="auto"/>
        <w:left w:val="none" w:sz="0" w:space="0" w:color="auto"/>
        <w:bottom w:val="none" w:sz="0" w:space="0" w:color="auto"/>
        <w:right w:val="none" w:sz="0" w:space="0" w:color="auto"/>
      </w:divBdr>
    </w:div>
    <w:div w:id="1089542949">
      <w:bodyDiv w:val="1"/>
      <w:marLeft w:val="0"/>
      <w:marRight w:val="0"/>
      <w:marTop w:val="0"/>
      <w:marBottom w:val="0"/>
      <w:divBdr>
        <w:top w:val="none" w:sz="0" w:space="0" w:color="auto"/>
        <w:left w:val="none" w:sz="0" w:space="0" w:color="auto"/>
        <w:bottom w:val="none" w:sz="0" w:space="0" w:color="auto"/>
        <w:right w:val="none" w:sz="0" w:space="0" w:color="auto"/>
      </w:divBdr>
    </w:div>
    <w:div w:id="1091780158">
      <w:bodyDiv w:val="1"/>
      <w:marLeft w:val="0"/>
      <w:marRight w:val="0"/>
      <w:marTop w:val="0"/>
      <w:marBottom w:val="0"/>
      <w:divBdr>
        <w:top w:val="none" w:sz="0" w:space="0" w:color="auto"/>
        <w:left w:val="none" w:sz="0" w:space="0" w:color="auto"/>
        <w:bottom w:val="none" w:sz="0" w:space="0" w:color="auto"/>
        <w:right w:val="none" w:sz="0" w:space="0" w:color="auto"/>
      </w:divBdr>
    </w:div>
    <w:div w:id="1092244375">
      <w:bodyDiv w:val="1"/>
      <w:marLeft w:val="0"/>
      <w:marRight w:val="0"/>
      <w:marTop w:val="0"/>
      <w:marBottom w:val="0"/>
      <w:divBdr>
        <w:top w:val="none" w:sz="0" w:space="0" w:color="auto"/>
        <w:left w:val="none" w:sz="0" w:space="0" w:color="auto"/>
        <w:bottom w:val="none" w:sz="0" w:space="0" w:color="auto"/>
        <w:right w:val="none" w:sz="0" w:space="0" w:color="auto"/>
      </w:divBdr>
    </w:div>
    <w:div w:id="1092774342">
      <w:bodyDiv w:val="1"/>
      <w:marLeft w:val="0"/>
      <w:marRight w:val="0"/>
      <w:marTop w:val="0"/>
      <w:marBottom w:val="0"/>
      <w:divBdr>
        <w:top w:val="none" w:sz="0" w:space="0" w:color="auto"/>
        <w:left w:val="none" w:sz="0" w:space="0" w:color="auto"/>
        <w:bottom w:val="none" w:sz="0" w:space="0" w:color="auto"/>
        <w:right w:val="none" w:sz="0" w:space="0" w:color="auto"/>
      </w:divBdr>
    </w:div>
    <w:div w:id="1094664828">
      <w:bodyDiv w:val="1"/>
      <w:marLeft w:val="0"/>
      <w:marRight w:val="0"/>
      <w:marTop w:val="0"/>
      <w:marBottom w:val="0"/>
      <w:divBdr>
        <w:top w:val="none" w:sz="0" w:space="0" w:color="auto"/>
        <w:left w:val="none" w:sz="0" w:space="0" w:color="auto"/>
        <w:bottom w:val="none" w:sz="0" w:space="0" w:color="auto"/>
        <w:right w:val="none" w:sz="0" w:space="0" w:color="auto"/>
      </w:divBdr>
    </w:div>
    <w:div w:id="1095518285">
      <w:bodyDiv w:val="1"/>
      <w:marLeft w:val="0"/>
      <w:marRight w:val="0"/>
      <w:marTop w:val="0"/>
      <w:marBottom w:val="0"/>
      <w:divBdr>
        <w:top w:val="none" w:sz="0" w:space="0" w:color="auto"/>
        <w:left w:val="none" w:sz="0" w:space="0" w:color="auto"/>
        <w:bottom w:val="none" w:sz="0" w:space="0" w:color="auto"/>
        <w:right w:val="none" w:sz="0" w:space="0" w:color="auto"/>
      </w:divBdr>
    </w:div>
    <w:div w:id="1096438079">
      <w:bodyDiv w:val="1"/>
      <w:marLeft w:val="0"/>
      <w:marRight w:val="0"/>
      <w:marTop w:val="0"/>
      <w:marBottom w:val="0"/>
      <w:divBdr>
        <w:top w:val="none" w:sz="0" w:space="0" w:color="auto"/>
        <w:left w:val="none" w:sz="0" w:space="0" w:color="auto"/>
        <w:bottom w:val="none" w:sz="0" w:space="0" w:color="auto"/>
        <w:right w:val="none" w:sz="0" w:space="0" w:color="auto"/>
      </w:divBdr>
    </w:div>
    <w:div w:id="1098139770">
      <w:bodyDiv w:val="1"/>
      <w:marLeft w:val="0"/>
      <w:marRight w:val="0"/>
      <w:marTop w:val="0"/>
      <w:marBottom w:val="0"/>
      <w:divBdr>
        <w:top w:val="none" w:sz="0" w:space="0" w:color="auto"/>
        <w:left w:val="none" w:sz="0" w:space="0" w:color="auto"/>
        <w:bottom w:val="none" w:sz="0" w:space="0" w:color="auto"/>
        <w:right w:val="none" w:sz="0" w:space="0" w:color="auto"/>
      </w:divBdr>
    </w:div>
    <w:div w:id="1100104061">
      <w:bodyDiv w:val="1"/>
      <w:marLeft w:val="0"/>
      <w:marRight w:val="0"/>
      <w:marTop w:val="0"/>
      <w:marBottom w:val="0"/>
      <w:divBdr>
        <w:top w:val="none" w:sz="0" w:space="0" w:color="auto"/>
        <w:left w:val="none" w:sz="0" w:space="0" w:color="auto"/>
        <w:bottom w:val="none" w:sz="0" w:space="0" w:color="auto"/>
        <w:right w:val="none" w:sz="0" w:space="0" w:color="auto"/>
      </w:divBdr>
    </w:div>
    <w:div w:id="1101025921">
      <w:bodyDiv w:val="1"/>
      <w:marLeft w:val="0"/>
      <w:marRight w:val="0"/>
      <w:marTop w:val="0"/>
      <w:marBottom w:val="0"/>
      <w:divBdr>
        <w:top w:val="none" w:sz="0" w:space="0" w:color="auto"/>
        <w:left w:val="none" w:sz="0" w:space="0" w:color="auto"/>
        <w:bottom w:val="none" w:sz="0" w:space="0" w:color="auto"/>
        <w:right w:val="none" w:sz="0" w:space="0" w:color="auto"/>
      </w:divBdr>
    </w:div>
    <w:div w:id="1101680638">
      <w:bodyDiv w:val="1"/>
      <w:marLeft w:val="0"/>
      <w:marRight w:val="0"/>
      <w:marTop w:val="0"/>
      <w:marBottom w:val="0"/>
      <w:divBdr>
        <w:top w:val="none" w:sz="0" w:space="0" w:color="auto"/>
        <w:left w:val="none" w:sz="0" w:space="0" w:color="auto"/>
        <w:bottom w:val="none" w:sz="0" w:space="0" w:color="auto"/>
        <w:right w:val="none" w:sz="0" w:space="0" w:color="auto"/>
      </w:divBdr>
    </w:div>
    <w:div w:id="1102147153">
      <w:bodyDiv w:val="1"/>
      <w:marLeft w:val="0"/>
      <w:marRight w:val="0"/>
      <w:marTop w:val="0"/>
      <w:marBottom w:val="0"/>
      <w:divBdr>
        <w:top w:val="none" w:sz="0" w:space="0" w:color="auto"/>
        <w:left w:val="none" w:sz="0" w:space="0" w:color="auto"/>
        <w:bottom w:val="none" w:sz="0" w:space="0" w:color="auto"/>
        <w:right w:val="none" w:sz="0" w:space="0" w:color="auto"/>
      </w:divBdr>
    </w:div>
    <w:div w:id="1105610193">
      <w:bodyDiv w:val="1"/>
      <w:marLeft w:val="0"/>
      <w:marRight w:val="0"/>
      <w:marTop w:val="0"/>
      <w:marBottom w:val="0"/>
      <w:divBdr>
        <w:top w:val="none" w:sz="0" w:space="0" w:color="auto"/>
        <w:left w:val="none" w:sz="0" w:space="0" w:color="auto"/>
        <w:bottom w:val="none" w:sz="0" w:space="0" w:color="auto"/>
        <w:right w:val="none" w:sz="0" w:space="0" w:color="auto"/>
      </w:divBdr>
    </w:div>
    <w:div w:id="1107627218">
      <w:bodyDiv w:val="1"/>
      <w:marLeft w:val="0"/>
      <w:marRight w:val="0"/>
      <w:marTop w:val="0"/>
      <w:marBottom w:val="0"/>
      <w:divBdr>
        <w:top w:val="none" w:sz="0" w:space="0" w:color="auto"/>
        <w:left w:val="none" w:sz="0" w:space="0" w:color="auto"/>
        <w:bottom w:val="none" w:sz="0" w:space="0" w:color="auto"/>
        <w:right w:val="none" w:sz="0" w:space="0" w:color="auto"/>
      </w:divBdr>
    </w:div>
    <w:div w:id="1108820335">
      <w:bodyDiv w:val="1"/>
      <w:marLeft w:val="0"/>
      <w:marRight w:val="0"/>
      <w:marTop w:val="0"/>
      <w:marBottom w:val="0"/>
      <w:divBdr>
        <w:top w:val="none" w:sz="0" w:space="0" w:color="auto"/>
        <w:left w:val="none" w:sz="0" w:space="0" w:color="auto"/>
        <w:bottom w:val="none" w:sz="0" w:space="0" w:color="auto"/>
        <w:right w:val="none" w:sz="0" w:space="0" w:color="auto"/>
      </w:divBdr>
    </w:div>
    <w:div w:id="1110317597">
      <w:bodyDiv w:val="1"/>
      <w:marLeft w:val="0"/>
      <w:marRight w:val="0"/>
      <w:marTop w:val="0"/>
      <w:marBottom w:val="0"/>
      <w:divBdr>
        <w:top w:val="none" w:sz="0" w:space="0" w:color="auto"/>
        <w:left w:val="none" w:sz="0" w:space="0" w:color="auto"/>
        <w:bottom w:val="none" w:sz="0" w:space="0" w:color="auto"/>
        <w:right w:val="none" w:sz="0" w:space="0" w:color="auto"/>
      </w:divBdr>
    </w:div>
    <w:div w:id="1110471541">
      <w:bodyDiv w:val="1"/>
      <w:marLeft w:val="0"/>
      <w:marRight w:val="0"/>
      <w:marTop w:val="0"/>
      <w:marBottom w:val="0"/>
      <w:divBdr>
        <w:top w:val="none" w:sz="0" w:space="0" w:color="auto"/>
        <w:left w:val="none" w:sz="0" w:space="0" w:color="auto"/>
        <w:bottom w:val="none" w:sz="0" w:space="0" w:color="auto"/>
        <w:right w:val="none" w:sz="0" w:space="0" w:color="auto"/>
      </w:divBdr>
    </w:div>
    <w:div w:id="1110781695">
      <w:bodyDiv w:val="1"/>
      <w:marLeft w:val="0"/>
      <w:marRight w:val="0"/>
      <w:marTop w:val="0"/>
      <w:marBottom w:val="0"/>
      <w:divBdr>
        <w:top w:val="none" w:sz="0" w:space="0" w:color="auto"/>
        <w:left w:val="none" w:sz="0" w:space="0" w:color="auto"/>
        <w:bottom w:val="none" w:sz="0" w:space="0" w:color="auto"/>
        <w:right w:val="none" w:sz="0" w:space="0" w:color="auto"/>
      </w:divBdr>
    </w:div>
    <w:div w:id="1111168609">
      <w:bodyDiv w:val="1"/>
      <w:marLeft w:val="0"/>
      <w:marRight w:val="0"/>
      <w:marTop w:val="0"/>
      <w:marBottom w:val="0"/>
      <w:divBdr>
        <w:top w:val="none" w:sz="0" w:space="0" w:color="auto"/>
        <w:left w:val="none" w:sz="0" w:space="0" w:color="auto"/>
        <w:bottom w:val="none" w:sz="0" w:space="0" w:color="auto"/>
        <w:right w:val="none" w:sz="0" w:space="0" w:color="auto"/>
      </w:divBdr>
    </w:div>
    <w:div w:id="1113327419">
      <w:bodyDiv w:val="1"/>
      <w:marLeft w:val="0"/>
      <w:marRight w:val="0"/>
      <w:marTop w:val="0"/>
      <w:marBottom w:val="0"/>
      <w:divBdr>
        <w:top w:val="none" w:sz="0" w:space="0" w:color="auto"/>
        <w:left w:val="none" w:sz="0" w:space="0" w:color="auto"/>
        <w:bottom w:val="none" w:sz="0" w:space="0" w:color="auto"/>
        <w:right w:val="none" w:sz="0" w:space="0" w:color="auto"/>
      </w:divBdr>
    </w:div>
    <w:div w:id="1114598877">
      <w:bodyDiv w:val="1"/>
      <w:marLeft w:val="0"/>
      <w:marRight w:val="0"/>
      <w:marTop w:val="0"/>
      <w:marBottom w:val="0"/>
      <w:divBdr>
        <w:top w:val="none" w:sz="0" w:space="0" w:color="auto"/>
        <w:left w:val="none" w:sz="0" w:space="0" w:color="auto"/>
        <w:bottom w:val="none" w:sz="0" w:space="0" w:color="auto"/>
        <w:right w:val="none" w:sz="0" w:space="0" w:color="auto"/>
      </w:divBdr>
    </w:div>
    <w:div w:id="1114976820">
      <w:bodyDiv w:val="1"/>
      <w:marLeft w:val="0"/>
      <w:marRight w:val="0"/>
      <w:marTop w:val="0"/>
      <w:marBottom w:val="0"/>
      <w:divBdr>
        <w:top w:val="none" w:sz="0" w:space="0" w:color="auto"/>
        <w:left w:val="none" w:sz="0" w:space="0" w:color="auto"/>
        <w:bottom w:val="none" w:sz="0" w:space="0" w:color="auto"/>
        <w:right w:val="none" w:sz="0" w:space="0" w:color="auto"/>
      </w:divBdr>
    </w:div>
    <w:div w:id="1115366298">
      <w:bodyDiv w:val="1"/>
      <w:marLeft w:val="0"/>
      <w:marRight w:val="0"/>
      <w:marTop w:val="0"/>
      <w:marBottom w:val="0"/>
      <w:divBdr>
        <w:top w:val="none" w:sz="0" w:space="0" w:color="auto"/>
        <w:left w:val="none" w:sz="0" w:space="0" w:color="auto"/>
        <w:bottom w:val="none" w:sz="0" w:space="0" w:color="auto"/>
        <w:right w:val="none" w:sz="0" w:space="0" w:color="auto"/>
      </w:divBdr>
    </w:div>
    <w:div w:id="1116825984">
      <w:bodyDiv w:val="1"/>
      <w:marLeft w:val="0"/>
      <w:marRight w:val="0"/>
      <w:marTop w:val="0"/>
      <w:marBottom w:val="0"/>
      <w:divBdr>
        <w:top w:val="none" w:sz="0" w:space="0" w:color="auto"/>
        <w:left w:val="none" w:sz="0" w:space="0" w:color="auto"/>
        <w:bottom w:val="none" w:sz="0" w:space="0" w:color="auto"/>
        <w:right w:val="none" w:sz="0" w:space="0" w:color="auto"/>
      </w:divBdr>
    </w:div>
    <w:div w:id="1118797200">
      <w:bodyDiv w:val="1"/>
      <w:marLeft w:val="0"/>
      <w:marRight w:val="0"/>
      <w:marTop w:val="0"/>
      <w:marBottom w:val="0"/>
      <w:divBdr>
        <w:top w:val="none" w:sz="0" w:space="0" w:color="auto"/>
        <w:left w:val="none" w:sz="0" w:space="0" w:color="auto"/>
        <w:bottom w:val="none" w:sz="0" w:space="0" w:color="auto"/>
        <w:right w:val="none" w:sz="0" w:space="0" w:color="auto"/>
      </w:divBdr>
    </w:div>
    <w:div w:id="1118797776">
      <w:bodyDiv w:val="1"/>
      <w:marLeft w:val="0"/>
      <w:marRight w:val="0"/>
      <w:marTop w:val="0"/>
      <w:marBottom w:val="0"/>
      <w:divBdr>
        <w:top w:val="none" w:sz="0" w:space="0" w:color="auto"/>
        <w:left w:val="none" w:sz="0" w:space="0" w:color="auto"/>
        <w:bottom w:val="none" w:sz="0" w:space="0" w:color="auto"/>
        <w:right w:val="none" w:sz="0" w:space="0" w:color="auto"/>
      </w:divBdr>
    </w:div>
    <w:div w:id="1119648149">
      <w:bodyDiv w:val="1"/>
      <w:marLeft w:val="0"/>
      <w:marRight w:val="0"/>
      <w:marTop w:val="0"/>
      <w:marBottom w:val="0"/>
      <w:divBdr>
        <w:top w:val="none" w:sz="0" w:space="0" w:color="auto"/>
        <w:left w:val="none" w:sz="0" w:space="0" w:color="auto"/>
        <w:bottom w:val="none" w:sz="0" w:space="0" w:color="auto"/>
        <w:right w:val="none" w:sz="0" w:space="0" w:color="auto"/>
      </w:divBdr>
    </w:div>
    <w:div w:id="1123232848">
      <w:bodyDiv w:val="1"/>
      <w:marLeft w:val="0"/>
      <w:marRight w:val="0"/>
      <w:marTop w:val="0"/>
      <w:marBottom w:val="0"/>
      <w:divBdr>
        <w:top w:val="none" w:sz="0" w:space="0" w:color="auto"/>
        <w:left w:val="none" w:sz="0" w:space="0" w:color="auto"/>
        <w:bottom w:val="none" w:sz="0" w:space="0" w:color="auto"/>
        <w:right w:val="none" w:sz="0" w:space="0" w:color="auto"/>
      </w:divBdr>
    </w:div>
    <w:div w:id="1124008359">
      <w:bodyDiv w:val="1"/>
      <w:marLeft w:val="0"/>
      <w:marRight w:val="0"/>
      <w:marTop w:val="0"/>
      <w:marBottom w:val="0"/>
      <w:divBdr>
        <w:top w:val="none" w:sz="0" w:space="0" w:color="auto"/>
        <w:left w:val="none" w:sz="0" w:space="0" w:color="auto"/>
        <w:bottom w:val="none" w:sz="0" w:space="0" w:color="auto"/>
        <w:right w:val="none" w:sz="0" w:space="0" w:color="auto"/>
      </w:divBdr>
    </w:div>
    <w:div w:id="1126971261">
      <w:bodyDiv w:val="1"/>
      <w:marLeft w:val="0"/>
      <w:marRight w:val="0"/>
      <w:marTop w:val="0"/>
      <w:marBottom w:val="0"/>
      <w:divBdr>
        <w:top w:val="none" w:sz="0" w:space="0" w:color="auto"/>
        <w:left w:val="none" w:sz="0" w:space="0" w:color="auto"/>
        <w:bottom w:val="none" w:sz="0" w:space="0" w:color="auto"/>
        <w:right w:val="none" w:sz="0" w:space="0" w:color="auto"/>
      </w:divBdr>
    </w:div>
    <w:div w:id="1128670335">
      <w:bodyDiv w:val="1"/>
      <w:marLeft w:val="0"/>
      <w:marRight w:val="0"/>
      <w:marTop w:val="0"/>
      <w:marBottom w:val="0"/>
      <w:divBdr>
        <w:top w:val="none" w:sz="0" w:space="0" w:color="auto"/>
        <w:left w:val="none" w:sz="0" w:space="0" w:color="auto"/>
        <w:bottom w:val="none" w:sz="0" w:space="0" w:color="auto"/>
        <w:right w:val="none" w:sz="0" w:space="0" w:color="auto"/>
      </w:divBdr>
    </w:div>
    <w:div w:id="1132332652">
      <w:bodyDiv w:val="1"/>
      <w:marLeft w:val="0"/>
      <w:marRight w:val="0"/>
      <w:marTop w:val="0"/>
      <w:marBottom w:val="0"/>
      <w:divBdr>
        <w:top w:val="none" w:sz="0" w:space="0" w:color="auto"/>
        <w:left w:val="none" w:sz="0" w:space="0" w:color="auto"/>
        <w:bottom w:val="none" w:sz="0" w:space="0" w:color="auto"/>
        <w:right w:val="none" w:sz="0" w:space="0" w:color="auto"/>
      </w:divBdr>
    </w:div>
    <w:div w:id="1133904665">
      <w:bodyDiv w:val="1"/>
      <w:marLeft w:val="0"/>
      <w:marRight w:val="0"/>
      <w:marTop w:val="0"/>
      <w:marBottom w:val="0"/>
      <w:divBdr>
        <w:top w:val="none" w:sz="0" w:space="0" w:color="auto"/>
        <w:left w:val="none" w:sz="0" w:space="0" w:color="auto"/>
        <w:bottom w:val="none" w:sz="0" w:space="0" w:color="auto"/>
        <w:right w:val="none" w:sz="0" w:space="0" w:color="auto"/>
      </w:divBdr>
    </w:div>
    <w:div w:id="1134643762">
      <w:bodyDiv w:val="1"/>
      <w:marLeft w:val="0"/>
      <w:marRight w:val="0"/>
      <w:marTop w:val="0"/>
      <w:marBottom w:val="0"/>
      <w:divBdr>
        <w:top w:val="none" w:sz="0" w:space="0" w:color="auto"/>
        <w:left w:val="none" w:sz="0" w:space="0" w:color="auto"/>
        <w:bottom w:val="none" w:sz="0" w:space="0" w:color="auto"/>
        <w:right w:val="none" w:sz="0" w:space="0" w:color="auto"/>
      </w:divBdr>
    </w:div>
    <w:div w:id="1134836323">
      <w:bodyDiv w:val="1"/>
      <w:marLeft w:val="0"/>
      <w:marRight w:val="0"/>
      <w:marTop w:val="0"/>
      <w:marBottom w:val="0"/>
      <w:divBdr>
        <w:top w:val="none" w:sz="0" w:space="0" w:color="auto"/>
        <w:left w:val="none" w:sz="0" w:space="0" w:color="auto"/>
        <w:bottom w:val="none" w:sz="0" w:space="0" w:color="auto"/>
        <w:right w:val="none" w:sz="0" w:space="0" w:color="auto"/>
      </w:divBdr>
    </w:div>
    <w:div w:id="1135028364">
      <w:bodyDiv w:val="1"/>
      <w:marLeft w:val="0"/>
      <w:marRight w:val="0"/>
      <w:marTop w:val="0"/>
      <w:marBottom w:val="0"/>
      <w:divBdr>
        <w:top w:val="none" w:sz="0" w:space="0" w:color="auto"/>
        <w:left w:val="none" w:sz="0" w:space="0" w:color="auto"/>
        <w:bottom w:val="none" w:sz="0" w:space="0" w:color="auto"/>
        <w:right w:val="none" w:sz="0" w:space="0" w:color="auto"/>
      </w:divBdr>
    </w:div>
    <w:div w:id="1135180244">
      <w:bodyDiv w:val="1"/>
      <w:marLeft w:val="0"/>
      <w:marRight w:val="0"/>
      <w:marTop w:val="0"/>
      <w:marBottom w:val="0"/>
      <w:divBdr>
        <w:top w:val="none" w:sz="0" w:space="0" w:color="auto"/>
        <w:left w:val="none" w:sz="0" w:space="0" w:color="auto"/>
        <w:bottom w:val="none" w:sz="0" w:space="0" w:color="auto"/>
        <w:right w:val="none" w:sz="0" w:space="0" w:color="auto"/>
      </w:divBdr>
    </w:div>
    <w:div w:id="1135486796">
      <w:bodyDiv w:val="1"/>
      <w:marLeft w:val="0"/>
      <w:marRight w:val="0"/>
      <w:marTop w:val="0"/>
      <w:marBottom w:val="0"/>
      <w:divBdr>
        <w:top w:val="none" w:sz="0" w:space="0" w:color="auto"/>
        <w:left w:val="none" w:sz="0" w:space="0" w:color="auto"/>
        <w:bottom w:val="none" w:sz="0" w:space="0" w:color="auto"/>
        <w:right w:val="none" w:sz="0" w:space="0" w:color="auto"/>
      </w:divBdr>
    </w:div>
    <w:div w:id="1136098864">
      <w:bodyDiv w:val="1"/>
      <w:marLeft w:val="0"/>
      <w:marRight w:val="0"/>
      <w:marTop w:val="0"/>
      <w:marBottom w:val="0"/>
      <w:divBdr>
        <w:top w:val="none" w:sz="0" w:space="0" w:color="auto"/>
        <w:left w:val="none" w:sz="0" w:space="0" w:color="auto"/>
        <w:bottom w:val="none" w:sz="0" w:space="0" w:color="auto"/>
        <w:right w:val="none" w:sz="0" w:space="0" w:color="auto"/>
      </w:divBdr>
    </w:div>
    <w:div w:id="1136802819">
      <w:bodyDiv w:val="1"/>
      <w:marLeft w:val="0"/>
      <w:marRight w:val="0"/>
      <w:marTop w:val="0"/>
      <w:marBottom w:val="0"/>
      <w:divBdr>
        <w:top w:val="none" w:sz="0" w:space="0" w:color="auto"/>
        <w:left w:val="none" w:sz="0" w:space="0" w:color="auto"/>
        <w:bottom w:val="none" w:sz="0" w:space="0" w:color="auto"/>
        <w:right w:val="none" w:sz="0" w:space="0" w:color="auto"/>
      </w:divBdr>
    </w:div>
    <w:div w:id="1137147390">
      <w:bodyDiv w:val="1"/>
      <w:marLeft w:val="0"/>
      <w:marRight w:val="0"/>
      <w:marTop w:val="0"/>
      <w:marBottom w:val="0"/>
      <w:divBdr>
        <w:top w:val="none" w:sz="0" w:space="0" w:color="auto"/>
        <w:left w:val="none" w:sz="0" w:space="0" w:color="auto"/>
        <w:bottom w:val="none" w:sz="0" w:space="0" w:color="auto"/>
        <w:right w:val="none" w:sz="0" w:space="0" w:color="auto"/>
      </w:divBdr>
      <w:divsChild>
        <w:div w:id="1733499914">
          <w:marLeft w:val="0"/>
          <w:marRight w:val="0"/>
          <w:marTop w:val="0"/>
          <w:marBottom w:val="0"/>
          <w:divBdr>
            <w:top w:val="none" w:sz="0" w:space="0" w:color="auto"/>
            <w:left w:val="none" w:sz="0" w:space="0" w:color="auto"/>
            <w:bottom w:val="none" w:sz="0" w:space="0" w:color="auto"/>
            <w:right w:val="none" w:sz="0" w:space="0" w:color="auto"/>
          </w:divBdr>
        </w:div>
      </w:divsChild>
    </w:div>
    <w:div w:id="1138381910">
      <w:bodyDiv w:val="1"/>
      <w:marLeft w:val="0"/>
      <w:marRight w:val="0"/>
      <w:marTop w:val="0"/>
      <w:marBottom w:val="0"/>
      <w:divBdr>
        <w:top w:val="none" w:sz="0" w:space="0" w:color="auto"/>
        <w:left w:val="none" w:sz="0" w:space="0" w:color="auto"/>
        <w:bottom w:val="none" w:sz="0" w:space="0" w:color="auto"/>
        <w:right w:val="none" w:sz="0" w:space="0" w:color="auto"/>
      </w:divBdr>
    </w:div>
    <w:div w:id="1139958890">
      <w:bodyDiv w:val="1"/>
      <w:marLeft w:val="0"/>
      <w:marRight w:val="0"/>
      <w:marTop w:val="0"/>
      <w:marBottom w:val="0"/>
      <w:divBdr>
        <w:top w:val="none" w:sz="0" w:space="0" w:color="auto"/>
        <w:left w:val="none" w:sz="0" w:space="0" w:color="auto"/>
        <w:bottom w:val="none" w:sz="0" w:space="0" w:color="auto"/>
        <w:right w:val="none" w:sz="0" w:space="0" w:color="auto"/>
      </w:divBdr>
    </w:div>
    <w:div w:id="1140003783">
      <w:bodyDiv w:val="1"/>
      <w:marLeft w:val="0"/>
      <w:marRight w:val="0"/>
      <w:marTop w:val="0"/>
      <w:marBottom w:val="0"/>
      <w:divBdr>
        <w:top w:val="none" w:sz="0" w:space="0" w:color="auto"/>
        <w:left w:val="none" w:sz="0" w:space="0" w:color="auto"/>
        <w:bottom w:val="none" w:sz="0" w:space="0" w:color="auto"/>
        <w:right w:val="none" w:sz="0" w:space="0" w:color="auto"/>
      </w:divBdr>
    </w:div>
    <w:div w:id="1140418040">
      <w:bodyDiv w:val="1"/>
      <w:marLeft w:val="0"/>
      <w:marRight w:val="0"/>
      <w:marTop w:val="0"/>
      <w:marBottom w:val="0"/>
      <w:divBdr>
        <w:top w:val="none" w:sz="0" w:space="0" w:color="auto"/>
        <w:left w:val="none" w:sz="0" w:space="0" w:color="auto"/>
        <w:bottom w:val="none" w:sz="0" w:space="0" w:color="auto"/>
        <w:right w:val="none" w:sz="0" w:space="0" w:color="auto"/>
      </w:divBdr>
    </w:div>
    <w:div w:id="1140995163">
      <w:bodyDiv w:val="1"/>
      <w:marLeft w:val="0"/>
      <w:marRight w:val="0"/>
      <w:marTop w:val="0"/>
      <w:marBottom w:val="0"/>
      <w:divBdr>
        <w:top w:val="none" w:sz="0" w:space="0" w:color="auto"/>
        <w:left w:val="none" w:sz="0" w:space="0" w:color="auto"/>
        <w:bottom w:val="none" w:sz="0" w:space="0" w:color="auto"/>
        <w:right w:val="none" w:sz="0" w:space="0" w:color="auto"/>
      </w:divBdr>
    </w:div>
    <w:div w:id="1141314552">
      <w:bodyDiv w:val="1"/>
      <w:marLeft w:val="0"/>
      <w:marRight w:val="0"/>
      <w:marTop w:val="0"/>
      <w:marBottom w:val="0"/>
      <w:divBdr>
        <w:top w:val="none" w:sz="0" w:space="0" w:color="auto"/>
        <w:left w:val="none" w:sz="0" w:space="0" w:color="auto"/>
        <w:bottom w:val="none" w:sz="0" w:space="0" w:color="auto"/>
        <w:right w:val="none" w:sz="0" w:space="0" w:color="auto"/>
      </w:divBdr>
    </w:div>
    <w:div w:id="1142231535">
      <w:bodyDiv w:val="1"/>
      <w:marLeft w:val="0"/>
      <w:marRight w:val="0"/>
      <w:marTop w:val="0"/>
      <w:marBottom w:val="0"/>
      <w:divBdr>
        <w:top w:val="none" w:sz="0" w:space="0" w:color="auto"/>
        <w:left w:val="none" w:sz="0" w:space="0" w:color="auto"/>
        <w:bottom w:val="none" w:sz="0" w:space="0" w:color="auto"/>
        <w:right w:val="none" w:sz="0" w:space="0" w:color="auto"/>
      </w:divBdr>
    </w:div>
    <w:div w:id="1142699743">
      <w:bodyDiv w:val="1"/>
      <w:marLeft w:val="0"/>
      <w:marRight w:val="0"/>
      <w:marTop w:val="0"/>
      <w:marBottom w:val="0"/>
      <w:divBdr>
        <w:top w:val="none" w:sz="0" w:space="0" w:color="auto"/>
        <w:left w:val="none" w:sz="0" w:space="0" w:color="auto"/>
        <w:bottom w:val="none" w:sz="0" w:space="0" w:color="auto"/>
        <w:right w:val="none" w:sz="0" w:space="0" w:color="auto"/>
      </w:divBdr>
    </w:div>
    <w:div w:id="1144813629">
      <w:bodyDiv w:val="1"/>
      <w:marLeft w:val="0"/>
      <w:marRight w:val="0"/>
      <w:marTop w:val="0"/>
      <w:marBottom w:val="0"/>
      <w:divBdr>
        <w:top w:val="none" w:sz="0" w:space="0" w:color="auto"/>
        <w:left w:val="none" w:sz="0" w:space="0" w:color="auto"/>
        <w:bottom w:val="none" w:sz="0" w:space="0" w:color="auto"/>
        <w:right w:val="none" w:sz="0" w:space="0" w:color="auto"/>
      </w:divBdr>
    </w:div>
    <w:div w:id="1145661705">
      <w:bodyDiv w:val="1"/>
      <w:marLeft w:val="0"/>
      <w:marRight w:val="0"/>
      <w:marTop w:val="0"/>
      <w:marBottom w:val="0"/>
      <w:divBdr>
        <w:top w:val="none" w:sz="0" w:space="0" w:color="auto"/>
        <w:left w:val="none" w:sz="0" w:space="0" w:color="auto"/>
        <w:bottom w:val="none" w:sz="0" w:space="0" w:color="auto"/>
        <w:right w:val="none" w:sz="0" w:space="0" w:color="auto"/>
      </w:divBdr>
    </w:div>
    <w:div w:id="1146122489">
      <w:bodyDiv w:val="1"/>
      <w:marLeft w:val="0"/>
      <w:marRight w:val="0"/>
      <w:marTop w:val="0"/>
      <w:marBottom w:val="0"/>
      <w:divBdr>
        <w:top w:val="none" w:sz="0" w:space="0" w:color="auto"/>
        <w:left w:val="none" w:sz="0" w:space="0" w:color="auto"/>
        <w:bottom w:val="none" w:sz="0" w:space="0" w:color="auto"/>
        <w:right w:val="none" w:sz="0" w:space="0" w:color="auto"/>
      </w:divBdr>
    </w:div>
    <w:div w:id="1149051279">
      <w:bodyDiv w:val="1"/>
      <w:marLeft w:val="0"/>
      <w:marRight w:val="0"/>
      <w:marTop w:val="0"/>
      <w:marBottom w:val="0"/>
      <w:divBdr>
        <w:top w:val="none" w:sz="0" w:space="0" w:color="auto"/>
        <w:left w:val="none" w:sz="0" w:space="0" w:color="auto"/>
        <w:bottom w:val="none" w:sz="0" w:space="0" w:color="auto"/>
        <w:right w:val="none" w:sz="0" w:space="0" w:color="auto"/>
      </w:divBdr>
    </w:div>
    <w:div w:id="1149205465">
      <w:bodyDiv w:val="1"/>
      <w:marLeft w:val="0"/>
      <w:marRight w:val="0"/>
      <w:marTop w:val="0"/>
      <w:marBottom w:val="0"/>
      <w:divBdr>
        <w:top w:val="none" w:sz="0" w:space="0" w:color="auto"/>
        <w:left w:val="none" w:sz="0" w:space="0" w:color="auto"/>
        <w:bottom w:val="none" w:sz="0" w:space="0" w:color="auto"/>
        <w:right w:val="none" w:sz="0" w:space="0" w:color="auto"/>
      </w:divBdr>
    </w:div>
    <w:div w:id="1150167999">
      <w:bodyDiv w:val="1"/>
      <w:marLeft w:val="0"/>
      <w:marRight w:val="0"/>
      <w:marTop w:val="0"/>
      <w:marBottom w:val="0"/>
      <w:divBdr>
        <w:top w:val="none" w:sz="0" w:space="0" w:color="auto"/>
        <w:left w:val="none" w:sz="0" w:space="0" w:color="auto"/>
        <w:bottom w:val="none" w:sz="0" w:space="0" w:color="auto"/>
        <w:right w:val="none" w:sz="0" w:space="0" w:color="auto"/>
      </w:divBdr>
    </w:div>
    <w:div w:id="1151172140">
      <w:bodyDiv w:val="1"/>
      <w:marLeft w:val="0"/>
      <w:marRight w:val="0"/>
      <w:marTop w:val="0"/>
      <w:marBottom w:val="0"/>
      <w:divBdr>
        <w:top w:val="none" w:sz="0" w:space="0" w:color="auto"/>
        <w:left w:val="none" w:sz="0" w:space="0" w:color="auto"/>
        <w:bottom w:val="none" w:sz="0" w:space="0" w:color="auto"/>
        <w:right w:val="none" w:sz="0" w:space="0" w:color="auto"/>
      </w:divBdr>
    </w:div>
    <w:div w:id="1153447573">
      <w:bodyDiv w:val="1"/>
      <w:marLeft w:val="0"/>
      <w:marRight w:val="0"/>
      <w:marTop w:val="0"/>
      <w:marBottom w:val="0"/>
      <w:divBdr>
        <w:top w:val="none" w:sz="0" w:space="0" w:color="auto"/>
        <w:left w:val="none" w:sz="0" w:space="0" w:color="auto"/>
        <w:bottom w:val="none" w:sz="0" w:space="0" w:color="auto"/>
        <w:right w:val="none" w:sz="0" w:space="0" w:color="auto"/>
      </w:divBdr>
    </w:div>
    <w:div w:id="1155492219">
      <w:bodyDiv w:val="1"/>
      <w:marLeft w:val="0"/>
      <w:marRight w:val="0"/>
      <w:marTop w:val="0"/>
      <w:marBottom w:val="0"/>
      <w:divBdr>
        <w:top w:val="none" w:sz="0" w:space="0" w:color="auto"/>
        <w:left w:val="none" w:sz="0" w:space="0" w:color="auto"/>
        <w:bottom w:val="none" w:sz="0" w:space="0" w:color="auto"/>
        <w:right w:val="none" w:sz="0" w:space="0" w:color="auto"/>
      </w:divBdr>
    </w:div>
    <w:div w:id="1155998657">
      <w:bodyDiv w:val="1"/>
      <w:marLeft w:val="0"/>
      <w:marRight w:val="0"/>
      <w:marTop w:val="0"/>
      <w:marBottom w:val="0"/>
      <w:divBdr>
        <w:top w:val="none" w:sz="0" w:space="0" w:color="auto"/>
        <w:left w:val="none" w:sz="0" w:space="0" w:color="auto"/>
        <w:bottom w:val="none" w:sz="0" w:space="0" w:color="auto"/>
        <w:right w:val="none" w:sz="0" w:space="0" w:color="auto"/>
      </w:divBdr>
    </w:div>
    <w:div w:id="1156611086">
      <w:bodyDiv w:val="1"/>
      <w:marLeft w:val="0"/>
      <w:marRight w:val="0"/>
      <w:marTop w:val="0"/>
      <w:marBottom w:val="0"/>
      <w:divBdr>
        <w:top w:val="none" w:sz="0" w:space="0" w:color="auto"/>
        <w:left w:val="none" w:sz="0" w:space="0" w:color="auto"/>
        <w:bottom w:val="none" w:sz="0" w:space="0" w:color="auto"/>
        <w:right w:val="none" w:sz="0" w:space="0" w:color="auto"/>
      </w:divBdr>
    </w:div>
    <w:div w:id="1157956248">
      <w:bodyDiv w:val="1"/>
      <w:marLeft w:val="0"/>
      <w:marRight w:val="0"/>
      <w:marTop w:val="0"/>
      <w:marBottom w:val="0"/>
      <w:divBdr>
        <w:top w:val="none" w:sz="0" w:space="0" w:color="auto"/>
        <w:left w:val="none" w:sz="0" w:space="0" w:color="auto"/>
        <w:bottom w:val="none" w:sz="0" w:space="0" w:color="auto"/>
        <w:right w:val="none" w:sz="0" w:space="0" w:color="auto"/>
      </w:divBdr>
    </w:div>
    <w:div w:id="1158107746">
      <w:bodyDiv w:val="1"/>
      <w:marLeft w:val="0"/>
      <w:marRight w:val="0"/>
      <w:marTop w:val="0"/>
      <w:marBottom w:val="0"/>
      <w:divBdr>
        <w:top w:val="none" w:sz="0" w:space="0" w:color="auto"/>
        <w:left w:val="none" w:sz="0" w:space="0" w:color="auto"/>
        <w:bottom w:val="none" w:sz="0" w:space="0" w:color="auto"/>
        <w:right w:val="none" w:sz="0" w:space="0" w:color="auto"/>
      </w:divBdr>
    </w:div>
    <w:div w:id="1158184420">
      <w:bodyDiv w:val="1"/>
      <w:marLeft w:val="0"/>
      <w:marRight w:val="0"/>
      <w:marTop w:val="0"/>
      <w:marBottom w:val="0"/>
      <w:divBdr>
        <w:top w:val="none" w:sz="0" w:space="0" w:color="auto"/>
        <w:left w:val="none" w:sz="0" w:space="0" w:color="auto"/>
        <w:bottom w:val="none" w:sz="0" w:space="0" w:color="auto"/>
        <w:right w:val="none" w:sz="0" w:space="0" w:color="auto"/>
      </w:divBdr>
    </w:div>
    <w:div w:id="1160269418">
      <w:bodyDiv w:val="1"/>
      <w:marLeft w:val="0"/>
      <w:marRight w:val="0"/>
      <w:marTop w:val="0"/>
      <w:marBottom w:val="0"/>
      <w:divBdr>
        <w:top w:val="none" w:sz="0" w:space="0" w:color="auto"/>
        <w:left w:val="none" w:sz="0" w:space="0" w:color="auto"/>
        <w:bottom w:val="none" w:sz="0" w:space="0" w:color="auto"/>
        <w:right w:val="none" w:sz="0" w:space="0" w:color="auto"/>
      </w:divBdr>
    </w:div>
    <w:div w:id="1160540386">
      <w:bodyDiv w:val="1"/>
      <w:marLeft w:val="0"/>
      <w:marRight w:val="0"/>
      <w:marTop w:val="0"/>
      <w:marBottom w:val="0"/>
      <w:divBdr>
        <w:top w:val="none" w:sz="0" w:space="0" w:color="auto"/>
        <w:left w:val="none" w:sz="0" w:space="0" w:color="auto"/>
        <w:bottom w:val="none" w:sz="0" w:space="0" w:color="auto"/>
        <w:right w:val="none" w:sz="0" w:space="0" w:color="auto"/>
      </w:divBdr>
    </w:div>
    <w:div w:id="1162699783">
      <w:bodyDiv w:val="1"/>
      <w:marLeft w:val="0"/>
      <w:marRight w:val="0"/>
      <w:marTop w:val="0"/>
      <w:marBottom w:val="0"/>
      <w:divBdr>
        <w:top w:val="none" w:sz="0" w:space="0" w:color="auto"/>
        <w:left w:val="none" w:sz="0" w:space="0" w:color="auto"/>
        <w:bottom w:val="none" w:sz="0" w:space="0" w:color="auto"/>
        <w:right w:val="none" w:sz="0" w:space="0" w:color="auto"/>
      </w:divBdr>
    </w:div>
    <w:div w:id="1162894065">
      <w:bodyDiv w:val="1"/>
      <w:marLeft w:val="0"/>
      <w:marRight w:val="0"/>
      <w:marTop w:val="0"/>
      <w:marBottom w:val="0"/>
      <w:divBdr>
        <w:top w:val="none" w:sz="0" w:space="0" w:color="auto"/>
        <w:left w:val="none" w:sz="0" w:space="0" w:color="auto"/>
        <w:bottom w:val="none" w:sz="0" w:space="0" w:color="auto"/>
        <w:right w:val="none" w:sz="0" w:space="0" w:color="auto"/>
      </w:divBdr>
    </w:div>
    <w:div w:id="1163281161">
      <w:bodyDiv w:val="1"/>
      <w:marLeft w:val="0"/>
      <w:marRight w:val="0"/>
      <w:marTop w:val="0"/>
      <w:marBottom w:val="0"/>
      <w:divBdr>
        <w:top w:val="none" w:sz="0" w:space="0" w:color="auto"/>
        <w:left w:val="none" w:sz="0" w:space="0" w:color="auto"/>
        <w:bottom w:val="none" w:sz="0" w:space="0" w:color="auto"/>
        <w:right w:val="none" w:sz="0" w:space="0" w:color="auto"/>
      </w:divBdr>
    </w:div>
    <w:div w:id="1163281292">
      <w:bodyDiv w:val="1"/>
      <w:marLeft w:val="0"/>
      <w:marRight w:val="0"/>
      <w:marTop w:val="0"/>
      <w:marBottom w:val="0"/>
      <w:divBdr>
        <w:top w:val="none" w:sz="0" w:space="0" w:color="auto"/>
        <w:left w:val="none" w:sz="0" w:space="0" w:color="auto"/>
        <w:bottom w:val="none" w:sz="0" w:space="0" w:color="auto"/>
        <w:right w:val="none" w:sz="0" w:space="0" w:color="auto"/>
      </w:divBdr>
    </w:div>
    <w:div w:id="1164202323">
      <w:bodyDiv w:val="1"/>
      <w:marLeft w:val="0"/>
      <w:marRight w:val="0"/>
      <w:marTop w:val="0"/>
      <w:marBottom w:val="0"/>
      <w:divBdr>
        <w:top w:val="none" w:sz="0" w:space="0" w:color="auto"/>
        <w:left w:val="none" w:sz="0" w:space="0" w:color="auto"/>
        <w:bottom w:val="none" w:sz="0" w:space="0" w:color="auto"/>
        <w:right w:val="none" w:sz="0" w:space="0" w:color="auto"/>
      </w:divBdr>
    </w:div>
    <w:div w:id="1164861828">
      <w:bodyDiv w:val="1"/>
      <w:marLeft w:val="0"/>
      <w:marRight w:val="0"/>
      <w:marTop w:val="0"/>
      <w:marBottom w:val="0"/>
      <w:divBdr>
        <w:top w:val="none" w:sz="0" w:space="0" w:color="auto"/>
        <w:left w:val="none" w:sz="0" w:space="0" w:color="auto"/>
        <w:bottom w:val="none" w:sz="0" w:space="0" w:color="auto"/>
        <w:right w:val="none" w:sz="0" w:space="0" w:color="auto"/>
      </w:divBdr>
    </w:div>
    <w:div w:id="1164973700">
      <w:bodyDiv w:val="1"/>
      <w:marLeft w:val="0"/>
      <w:marRight w:val="0"/>
      <w:marTop w:val="0"/>
      <w:marBottom w:val="0"/>
      <w:divBdr>
        <w:top w:val="none" w:sz="0" w:space="0" w:color="auto"/>
        <w:left w:val="none" w:sz="0" w:space="0" w:color="auto"/>
        <w:bottom w:val="none" w:sz="0" w:space="0" w:color="auto"/>
        <w:right w:val="none" w:sz="0" w:space="0" w:color="auto"/>
      </w:divBdr>
    </w:div>
    <w:div w:id="1168015299">
      <w:bodyDiv w:val="1"/>
      <w:marLeft w:val="0"/>
      <w:marRight w:val="0"/>
      <w:marTop w:val="0"/>
      <w:marBottom w:val="0"/>
      <w:divBdr>
        <w:top w:val="none" w:sz="0" w:space="0" w:color="auto"/>
        <w:left w:val="none" w:sz="0" w:space="0" w:color="auto"/>
        <w:bottom w:val="none" w:sz="0" w:space="0" w:color="auto"/>
        <w:right w:val="none" w:sz="0" w:space="0" w:color="auto"/>
      </w:divBdr>
    </w:div>
    <w:div w:id="1168982611">
      <w:bodyDiv w:val="1"/>
      <w:marLeft w:val="0"/>
      <w:marRight w:val="0"/>
      <w:marTop w:val="0"/>
      <w:marBottom w:val="0"/>
      <w:divBdr>
        <w:top w:val="none" w:sz="0" w:space="0" w:color="auto"/>
        <w:left w:val="none" w:sz="0" w:space="0" w:color="auto"/>
        <w:bottom w:val="none" w:sz="0" w:space="0" w:color="auto"/>
        <w:right w:val="none" w:sz="0" w:space="0" w:color="auto"/>
      </w:divBdr>
    </w:div>
    <w:div w:id="1169373366">
      <w:bodyDiv w:val="1"/>
      <w:marLeft w:val="0"/>
      <w:marRight w:val="0"/>
      <w:marTop w:val="0"/>
      <w:marBottom w:val="0"/>
      <w:divBdr>
        <w:top w:val="none" w:sz="0" w:space="0" w:color="auto"/>
        <w:left w:val="none" w:sz="0" w:space="0" w:color="auto"/>
        <w:bottom w:val="none" w:sz="0" w:space="0" w:color="auto"/>
        <w:right w:val="none" w:sz="0" w:space="0" w:color="auto"/>
      </w:divBdr>
    </w:div>
    <w:div w:id="1171218178">
      <w:bodyDiv w:val="1"/>
      <w:marLeft w:val="0"/>
      <w:marRight w:val="0"/>
      <w:marTop w:val="0"/>
      <w:marBottom w:val="0"/>
      <w:divBdr>
        <w:top w:val="none" w:sz="0" w:space="0" w:color="auto"/>
        <w:left w:val="none" w:sz="0" w:space="0" w:color="auto"/>
        <w:bottom w:val="none" w:sz="0" w:space="0" w:color="auto"/>
        <w:right w:val="none" w:sz="0" w:space="0" w:color="auto"/>
      </w:divBdr>
    </w:div>
    <w:div w:id="1171725749">
      <w:bodyDiv w:val="1"/>
      <w:marLeft w:val="0"/>
      <w:marRight w:val="0"/>
      <w:marTop w:val="0"/>
      <w:marBottom w:val="0"/>
      <w:divBdr>
        <w:top w:val="none" w:sz="0" w:space="0" w:color="auto"/>
        <w:left w:val="none" w:sz="0" w:space="0" w:color="auto"/>
        <w:bottom w:val="none" w:sz="0" w:space="0" w:color="auto"/>
        <w:right w:val="none" w:sz="0" w:space="0" w:color="auto"/>
      </w:divBdr>
    </w:div>
    <w:div w:id="1172573801">
      <w:bodyDiv w:val="1"/>
      <w:marLeft w:val="0"/>
      <w:marRight w:val="0"/>
      <w:marTop w:val="0"/>
      <w:marBottom w:val="0"/>
      <w:divBdr>
        <w:top w:val="none" w:sz="0" w:space="0" w:color="auto"/>
        <w:left w:val="none" w:sz="0" w:space="0" w:color="auto"/>
        <w:bottom w:val="none" w:sz="0" w:space="0" w:color="auto"/>
        <w:right w:val="none" w:sz="0" w:space="0" w:color="auto"/>
      </w:divBdr>
    </w:div>
    <w:div w:id="1177305927">
      <w:bodyDiv w:val="1"/>
      <w:marLeft w:val="0"/>
      <w:marRight w:val="0"/>
      <w:marTop w:val="0"/>
      <w:marBottom w:val="0"/>
      <w:divBdr>
        <w:top w:val="none" w:sz="0" w:space="0" w:color="auto"/>
        <w:left w:val="none" w:sz="0" w:space="0" w:color="auto"/>
        <w:bottom w:val="none" w:sz="0" w:space="0" w:color="auto"/>
        <w:right w:val="none" w:sz="0" w:space="0" w:color="auto"/>
      </w:divBdr>
    </w:div>
    <w:div w:id="1177815602">
      <w:bodyDiv w:val="1"/>
      <w:marLeft w:val="0"/>
      <w:marRight w:val="0"/>
      <w:marTop w:val="0"/>
      <w:marBottom w:val="0"/>
      <w:divBdr>
        <w:top w:val="none" w:sz="0" w:space="0" w:color="auto"/>
        <w:left w:val="none" w:sz="0" w:space="0" w:color="auto"/>
        <w:bottom w:val="none" w:sz="0" w:space="0" w:color="auto"/>
        <w:right w:val="none" w:sz="0" w:space="0" w:color="auto"/>
      </w:divBdr>
    </w:div>
    <w:div w:id="1177883836">
      <w:bodyDiv w:val="1"/>
      <w:marLeft w:val="0"/>
      <w:marRight w:val="0"/>
      <w:marTop w:val="0"/>
      <w:marBottom w:val="0"/>
      <w:divBdr>
        <w:top w:val="none" w:sz="0" w:space="0" w:color="auto"/>
        <w:left w:val="none" w:sz="0" w:space="0" w:color="auto"/>
        <w:bottom w:val="none" w:sz="0" w:space="0" w:color="auto"/>
        <w:right w:val="none" w:sz="0" w:space="0" w:color="auto"/>
      </w:divBdr>
    </w:div>
    <w:div w:id="1180268839">
      <w:bodyDiv w:val="1"/>
      <w:marLeft w:val="0"/>
      <w:marRight w:val="0"/>
      <w:marTop w:val="0"/>
      <w:marBottom w:val="0"/>
      <w:divBdr>
        <w:top w:val="none" w:sz="0" w:space="0" w:color="auto"/>
        <w:left w:val="none" w:sz="0" w:space="0" w:color="auto"/>
        <w:bottom w:val="none" w:sz="0" w:space="0" w:color="auto"/>
        <w:right w:val="none" w:sz="0" w:space="0" w:color="auto"/>
      </w:divBdr>
    </w:div>
    <w:div w:id="1181310590">
      <w:bodyDiv w:val="1"/>
      <w:marLeft w:val="0"/>
      <w:marRight w:val="0"/>
      <w:marTop w:val="0"/>
      <w:marBottom w:val="0"/>
      <w:divBdr>
        <w:top w:val="none" w:sz="0" w:space="0" w:color="auto"/>
        <w:left w:val="none" w:sz="0" w:space="0" w:color="auto"/>
        <w:bottom w:val="none" w:sz="0" w:space="0" w:color="auto"/>
        <w:right w:val="none" w:sz="0" w:space="0" w:color="auto"/>
      </w:divBdr>
    </w:div>
    <w:div w:id="1181434550">
      <w:bodyDiv w:val="1"/>
      <w:marLeft w:val="0"/>
      <w:marRight w:val="0"/>
      <w:marTop w:val="0"/>
      <w:marBottom w:val="0"/>
      <w:divBdr>
        <w:top w:val="none" w:sz="0" w:space="0" w:color="auto"/>
        <w:left w:val="none" w:sz="0" w:space="0" w:color="auto"/>
        <w:bottom w:val="none" w:sz="0" w:space="0" w:color="auto"/>
        <w:right w:val="none" w:sz="0" w:space="0" w:color="auto"/>
      </w:divBdr>
    </w:div>
    <w:div w:id="1181622476">
      <w:bodyDiv w:val="1"/>
      <w:marLeft w:val="0"/>
      <w:marRight w:val="0"/>
      <w:marTop w:val="0"/>
      <w:marBottom w:val="0"/>
      <w:divBdr>
        <w:top w:val="none" w:sz="0" w:space="0" w:color="auto"/>
        <w:left w:val="none" w:sz="0" w:space="0" w:color="auto"/>
        <w:bottom w:val="none" w:sz="0" w:space="0" w:color="auto"/>
        <w:right w:val="none" w:sz="0" w:space="0" w:color="auto"/>
      </w:divBdr>
    </w:div>
    <w:div w:id="1182888745">
      <w:bodyDiv w:val="1"/>
      <w:marLeft w:val="0"/>
      <w:marRight w:val="0"/>
      <w:marTop w:val="0"/>
      <w:marBottom w:val="0"/>
      <w:divBdr>
        <w:top w:val="none" w:sz="0" w:space="0" w:color="auto"/>
        <w:left w:val="none" w:sz="0" w:space="0" w:color="auto"/>
        <w:bottom w:val="none" w:sz="0" w:space="0" w:color="auto"/>
        <w:right w:val="none" w:sz="0" w:space="0" w:color="auto"/>
      </w:divBdr>
    </w:div>
    <w:div w:id="1183128936">
      <w:bodyDiv w:val="1"/>
      <w:marLeft w:val="0"/>
      <w:marRight w:val="0"/>
      <w:marTop w:val="0"/>
      <w:marBottom w:val="0"/>
      <w:divBdr>
        <w:top w:val="none" w:sz="0" w:space="0" w:color="auto"/>
        <w:left w:val="none" w:sz="0" w:space="0" w:color="auto"/>
        <w:bottom w:val="none" w:sz="0" w:space="0" w:color="auto"/>
        <w:right w:val="none" w:sz="0" w:space="0" w:color="auto"/>
      </w:divBdr>
    </w:div>
    <w:div w:id="1184053602">
      <w:bodyDiv w:val="1"/>
      <w:marLeft w:val="0"/>
      <w:marRight w:val="0"/>
      <w:marTop w:val="0"/>
      <w:marBottom w:val="0"/>
      <w:divBdr>
        <w:top w:val="none" w:sz="0" w:space="0" w:color="auto"/>
        <w:left w:val="none" w:sz="0" w:space="0" w:color="auto"/>
        <w:bottom w:val="none" w:sz="0" w:space="0" w:color="auto"/>
        <w:right w:val="none" w:sz="0" w:space="0" w:color="auto"/>
      </w:divBdr>
    </w:div>
    <w:div w:id="1184398550">
      <w:bodyDiv w:val="1"/>
      <w:marLeft w:val="0"/>
      <w:marRight w:val="0"/>
      <w:marTop w:val="0"/>
      <w:marBottom w:val="0"/>
      <w:divBdr>
        <w:top w:val="none" w:sz="0" w:space="0" w:color="auto"/>
        <w:left w:val="none" w:sz="0" w:space="0" w:color="auto"/>
        <w:bottom w:val="none" w:sz="0" w:space="0" w:color="auto"/>
        <w:right w:val="none" w:sz="0" w:space="0" w:color="auto"/>
      </w:divBdr>
    </w:div>
    <w:div w:id="1184518889">
      <w:bodyDiv w:val="1"/>
      <w:marLeft w:val="0"/>
      <w:marRight w:val="0"/>
      <w:marTop w:val="0"/>
      <w:marBottom w:val="0"/>
      <w:divBdr>
        <w:top w:val="none" w:sz="0" w:space="0" w:color="auto"/>
        <w:left w:val="none" w:sz="0" w:space="0" w:color="auto"/>
        <w:bottom w:val="none" w:sz="0" w:space="0" w:color="auto"/>
        <w:right w:val="none" w:sz="0" w:space="0" w:color="auto"/>
      </w:divBdr>
    </w:div>
    <w:div w:id="1184978471">
      <w:bodyDiv w:val="1"/>
      <w:marLeft w:val="0"/>
      <w:marRight w:val="0"/>
      <w:marTop w:val="0"/>
      <w:marBottom w:val="0"/>
      <w:divBdr>
        <w:top w:val="none" w:sz="0" w:space="0" w:color="auto"/>
        <w:left w:val="none" w:sz="0" w:space="0" w:color="auto"/>
        <w:bottom w:val="none" w:sz="0" w:space="0" w:color="auto"/>
        <w:right w:val="none" w:sz="0" w:space="0" w:color="auto"/>
      </w:divBdr>
    </w:div>
    <w:div w:id="1185557010">
      <w:bodyDiv w:val="1"/>
      <w:marLeft w:val="0"/>
      <w:marRight w:val="0"/>
      <w:marTop w:val="0"/>
      <w:marBottom w:val="0"/>
      <w:divBdr>
        <w:top w:val="none" w:sz="0" w:space="0" w:color="auto"/>
        <w:left w:val="none" w:sz="0" w:space="0" w:color="auto"/>
        <w:bottom w:val="none" w:sz="0" w:space="0" w:color="auto"/>
        <w:right w:val="none" w:sz="0" w:space="0" w:color="auto"/>
      </w:divBdr>
    </w:div>
    <w:div w:id="1187449523">
      <w:bodyDiv w:val="1"/>
      <w:marLeft w:val="0"/>
      <w:marRight w:val="0"/>
      <w:marTop w:val="0"/>
      <w:marBottom w:val="0"/>
      <w:divBdr>
        <w:top w:val="none" w:sz="0" w:space="0" w:color="auto"/>
        <w:left w:val="none" w:sz="0" w:space="0" w:color="auto"/>
        <w:bottom w:val="none" w:sz="0" w:space="0" w:color="auto"/>
        <w:right w:val="none" w:sz="0" w:space="0" w:color="auto"/>
      </w:divBdr>
    </w:div>
    <w:div w:id="1188714747">
      <w:bodyDiv w:val="1"/>
      <w:marLeft w:val="0"/>
      <w:marRight w:val="0"/>
      <w:marTop w:val="0"/>
      <w:marBottom w:val="0"/>
      <w:divBdr>
        <w:top w:val="none" w:sz="0" w:space="0" w:color="auto"/>
        <w:left w:val="none" w:sz="0" w:space="0" w:color="auto"/>
        <w:bottom w:val="none" w:sz="0" w:space="0" w:color="auto"/>
        <w:right w:val="none" w:sz="0" w:space="0" w:color="auto"/>
      </w:divBdr>
    </w:div>
    <w:div w:id="1195653714">
      <w:bodyDiv w:val="1"/>
      <w:marLeft w:val="0"/>
      <w:marRight w:val="0"/>
      <w:marTop w:val="0"/>
      <w:marBottom w:val="0"/>
      <w:divBdr>
        <w:top w:val="none" w:sz="0" w:space="0" w:color="auto"/>
        <w:left w:val="none" w:sz="0" w:space="0" w:color="auto"/>
        <w:bottom w:val="none" w:sz="0" w:space="0" w:color="auto"/>
        <w:right w:val="none" w:sz="0" w:space="0" w:color="auto"/>
      </w:divBdr>
    </w:div>
    <w:div w:id="1195919044">
      <w:bodyDiv w:val="1"/>
      <w:marLeft w:val="0"/>
      <w:marRight w:val="0"/>
      <w:marTop w:val="0"/>
      <w:marBottom w:val="0"/>
      <w:divBdr>
        <w:top w:val="none" w:sz="0" w:space="0" w:color="auto"/>
        <w:left w:val="none" w:sz="0" w:space="0" w:color="auto"/>
        <w:bottom w:val="none" w:sz="0" w:space="0" w:color="auto"/>
        <w:right w:val="none" w:sz="0" w:space="0" w:color="auto"/>
      </w:divBdr>
    </w:div>
    <w:div w:id="1195998748">
      <w:bodyDiv w:val="1"/>
      <w:marLeft w:val="0"/>
      <w:marRight w:val="0"/>
      <w:marTop w:val="0"/>
      <w:marBottom w:val="0"/>
      <w:divBdr>
        <w:top w:val="none" w:sz="0" w:space="0" w:color="auto"/>
        <w:left w:val="none" w:sz="0" w:space="0" w:color="auto"/>
        <w:bottom w:val="none" w:sz="0" w:space="0" w:color="auto"/>
        <w:right w:val="none" w:sz="0" w:space="0" w:color="auto"/>
      </w:divBdr>
    </w:div>
    <w:div w:id="1195999176">
      <w:bodyDiv w:val="1"/>
      <w:marLeft w:val="0"/>
      <w:marRight w:val="0"/>
      <w:marTop w:val="0"/>
      <w:marBottom w:val="0"/>
      <w:divBdr>
        <w:top w:val="none" w:sz="0" w:space="0" w:color="auto"/>
        <w:left w:val="none" w:sz="0" w:space="0" w:color="auto"/>
        <w:bottom w:val="none" w:sz="0" w:space="0" w:color="auto"/>
        <w:right w:val="none" w:sz="0" w:space="0" w:color="auto"/>
      </w:divBdr>
    </w:div>
    <w:div w:id="1197279226">
      <w:bodyDiv w:val="1"/>
      <w:marLeft w:val="0"/>
      <w:marRight w:val="0"/>
      <w:marTop w:val="0"/>
      <w:marBottom w:val="0"/>
      <w:divBdr>
        <w:top w:val="none" w:sz="0" w:space="0" w:color="auto"/>
        <w:left w:val="none" w:sz="0" w:space="0" w:color="auto"/>
        <w:bottom w:val="none" w:sz="0" w:space="0" w:color="auto"/>
        <w:right w:val="none" w:sz="0" w:space="0" w:color="auto"/>
      </w:divBdr>
    </w:div>
    <w:div w:id="1197615997">
      <w:bodyDiv w:val="1"/>
      <w:marLeft w:val="0"/>
      <w:marRight w:val="0"/>
      <w:marTop w:val="0"/>
      <w:marBottom w:val="0"/>
      <w:divBdr>
        <w:top w:val="none" w:sz="0" w:space="0" w:color="auto"/>
        <w:left w:val="none" w:sz="0" w:space="0" w:color="auto"/>
        <w:bottom w:val="none" w:sz="0" w:space="0" w:color="auto"/>
        <w:right w:val="none" w:sz="0" w:space="0" w:color="auto"/>
      </w:divBdr>
    </w:div>
    <w:div w:id="1197892700">
      <w:bodyDiv w:val="1"/>
      <w:marLeft w:val="0"/>
      <w:marRight w:val="0"/>
      <w:marTop w:val="0"/>
      <w:marBottom w:val="0"/>
      <w:divBdr>
        <w:top w:val="none" w:sz="0" w:space="0" w:color="auto"/>
        <w:left w:val="none" w:sz="0" w:space="0" w:color="auto"/>
        <w:bottom w:val="none" w:sz="0" w:space="0" w:color="auto"/>
        <w:right w:val="none" w:sz="0" w:space="0" w:color="auto"/>
      </w:divBdr>
    </w:div>
    <w:div w:id="1198851457">
      <w:bodyDiv w:val="1"/>
      <w:marLeft w:val="0"/>
      <w:marRight w:val="0"/>
      <w:marTop w:val="0"/>
      <w:marBottom w:val="0"/>
      <w:divBdr>
        <w:top w:val="none" w:sz="0" w:space="0" w:color="auto"/>
        <w:left w:val="none" w:sz="0" w:space="0" w:color="auto"/>
        <w:bottom w:val="none" w:sz="0" w:space="0" w:color="auto"/>
        <w:right w:val="none" w:sz="0" w:space="0" w:color="auto"/>
      </w:divBdr>
    </w:div>
    <w:div w:id="1198935339">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0125791">
      <w:bodyDiv w:val="1"/>
      <w:marLeft w:val="0"/>
      <w:marRight w:val="0"/>
      <w:marTop w:val="0"/>
      <w:marBottom w:val="0"/>
      <w:divBdr>
        <w:top w:val="none" w:sz="0" w:space="0" w:color="auto"/>
        <w:left w:val="none" w:sz="0" w:space="0" w:color="auto"/>
        <w:bottom w:val="none" w:sz="0" w:space="0" w:color="auto"/>
        <w:right w:val="none" w:sz="0" w:space="0" w:color="auto"/>
      </w:divBdr>
    </w:div>
    <w:div w:id="1202208153">
      <w:bodyDiv w:val="1"/>
      <w:marLeft w:val="0"/>
      <w:marRight w:val="0"/>
      <w:marTop w:val="0"/>
      <w:marBottom w:val="0"/>
      <w:divBdr>
        <w:top w:val="none" w:sz="0" w:space="0" w:color="auto"/>
        <w:left w:val="none" w:sz="0" w:space="0" w:color="auto"/>
        <w:bottom w:val="none" w:sz="0" w:space="0" w:color="auto"/>
        <w:right w:val="none" w:sz="0" w:space="0" w:color="auto"/>
      </w:divBdr>
    </w:div>
    <w:div w:id="1202594359">
      <w:bodyDiv w:val="1"/>
      <w:marLeft w:val="0"/>
      <w:marRight w:val="0"/>
      <w:marTop w:val="0"/>
      <w:marBottom w:val="0"/>
      <w:divBdr>
        <w:top w:val="none" w:sz="0" w:space="0" w:color="auto"/>
        <w:left w:val="none" w:sz="0" w:space="0" w:color="auto"/>
        <w:bottom w:val="none" w:sz="0" w:space="0" w:color="auto"/>
        <w:right w:val="none" w:sz="0" w:space="0" w:color="auto"/>
      </w:divBdr>
    </w:div>
    <w:div w:id="1204170380">
      <w:bodyDiv w:val="1"/>
      <w:marLeft w:val="0"/>
      <w:marRight w:val="0"/>
      <w:marTop w:val="0"/>
      <w:marBottom w:val="0"/>
      <w:divBdr>
        <w:top w:val="none" w:sz="0" w:space="0" w:color="auto"/>
        <w:left w:val="none" w:sz="0" w:space="0" w:color="auto"/>
        <w:bottom w:val="none" w:sz="0" w:space="0" w:color="auto"/>
        <w:right w:val="none" w:sz="0" w:space="0" w:color="auto"/>
      </w:divBdr>
    </w:div>
    <w:div w:id="1204902008">
      <w:bodyDiv w:val="1"/>
      <w:marLeft w:val="0"/>
      <w:marRight w:val="0"/>
      <w:marTop w:val="0"/>
      <w:marBottom w:val="0"/>
      <w:divBdr>
        <w:top w:val="none" w:sz="0" w:space="0" w:color="auto"/>
        <w:left w:val="none" w:sz="0" w:space="0" w:color="auto"/>
        <w:bottom w:val="none" w:sz="0" w:space="0" w:color="auto"/>
        <w:right w:val="none" w:sz="0" w:space="0" w:color="auto"/>
      </w:divBdr>
    </w:div>
    <w:div w:id="1205099949">
      <w:bodyDiv w:val="1"/>
      <w:marLeft w:val="0"/>
      <w:marRight w:val="0"/>
      <w:marTop w:val="0"/>
      <w:marBottom w:val="0"/>
      <w:divBdr>
        <w:top w:val="none" w:sz="0" w:space="0" w:color="auto"/>
        <w:left w:val="none" w:sz="0" w:space="0" w:color="auto"/>
        <w:bottom w:val="none" w:sz="0" w:space="0" w:color="auto"/>
        <w:right w:val="none" w:sz="0" w:space="0" w:color="auto"/>
      </w:divBdr>
    </w:div>
    <w:div w:id="1205751260">
      <w:bodyDiv w:val="1"/>
      <w:marLeft w:val="0"/>
      <w:marRight w:val="0"/>
      <w:marTop w:val="0"/>
      <w:marBottom w:val="0"/>
      <w:divBdr>
        <w:top w:val="none" w:sz="0" w:space="0" w:color="auto"/>
        <w:left w:val="none" w:sz="0" w:space="0" w:color="auto"/>
        <w:bottom w:val="none" w:sz="0" w:space="0" w:color="auto"/>
        <w:right w:val="none" w:sz="0" w:space="0" w:color="auto"/>
      </w:divBdr>
    </w:div>
    <w:div w:id="1206018945">
      <w:bodyDiv w:val="1"/>
      <w:marLeft w:val="0"/>
      <w:marRight w:val="0"/>
      <w:marTop w:val="0"/>
      <w:marBottom w:val="0"/>
      <w:divBdr>
        <w:top w:val="none" w:sz="0" w:space="0" w:color="auto"/>
        <w:left w:val="none" w:sz="0" w:space="0" w:color="auto"/>
        <w:bottom w:val="none" w:sz="0" w:space="0" w:color="auto"/>
        <w:right w:val="none" w:sz="0" w:space="0" w:color="auto"/>
      </w:divBdr>
    </w:div>
    <w:div w:id="1206406093">
      <w:bodyDiv w:val="1"/>
      <w:marLeft w:val="0"/>
      <w:marRight w:val="0"/>
      <w:marTop w:val="0"/>
      <w:marBottom w:val="0"/>
      <w:divBdr>
        <w:top w:val="none" w:sz="0" w:space="0" w:color="auto"/>
        <w:left w:val="none" w:sz="0" w:space="0" w:color="auto"/>
        <w:bottom w:val="none" w:sz="0" w:space="0" w:color="auto"/>
        <w:right w:val="none" w:sz="0" w:space="0" w:color="auto"/>
      </w:divBdr>
    </w:div>
    <w:div w:id="1206911484">
      <w:bodyDiv w:val="1"/>
      <w:marLeft w:val="0"/>
      <w:marRight w:val="0"/>
      <w:marTop w:val="0"/>
      <w:marBottom w:val="0"/>
      <w:divBdr>
        <w:top w:val="none" w:sz="0" w:space="0" w:color="auto"/>
        <w:left w:val="none" w:sz="0" w:space="0" w:color="auto"/>
        <w:bottom w:val="none" w:sz="0" w:space="0" w:color="auto"/>
        <w:right w:val="none" w:sz="0" w:space="0" w:color="auto"/>
      </w:divBdr>
    </w:div>
    <w:div w:id="1206984043">
      <w:bodyDiv w:val="1"/>
      <w:marLeft w:val="0"/>
      <w:marRight w:val="0"/>
      <w:marTop w:val="0"/>
      <w:marBottom w:val="0"/>
      <w:divBdr>
        <w:top w:val="none" w:sz="0" w:space="0" w:color="auto"/>
        <w:left w:val="none" w:sz="0" w:space="0" w:color="auto"/>
        <w:bottom w:val="none" w:sz="0" w:space="0" w:color="auto"/>
        <w:right w:val="none" w:sz="0" w:space="0" w:color="auto"/>
      </w:divBdr>
    </w:div>
    <w:div w:id="1207718125">
      <w:bodyDiv w:val="1"/>
      <w:marLeft w:val="0"/>
      <w:marRight w:val="0"/>
      <w:marTop w:val="0"/>
      <w:marBottom w:val="0"/>
      <w:divBdr>
        <w:top w:val="none" w:sz="0" w:space="0" w:color="auto"/>
        <w:left w:val="none" w:sz="0" w:space="0" w:color="auto"/>
        <w:bottom w:val="none" w:sz="0" w:space="0" w:color="auto"/>
        <w:right w:val="none" w:sz="0" w:space="0" w:color="auto"/>
      </w:divBdr>
    </w:div>
    <w:div w:id="1209224169">
      <w:bodyDiv w:val="1"/>
      <w:marLeft w:val="0"/>
      <w:marRight w:val="0"/>
      <w:marTop w:val="0"/>
      <w:marBottom w:val="0"/>
      <w:divBdr>
        <w:top w:val="none" w:sz="0" w:space="0" w:color="auto"/>
        <w:left w:val="none" w:sz="0" w:space="0" w:color="auto"/>
        <w:bottom w:val="none" w:sz="0" w:space="0" w:color="auto"/>
        <w:right w:val="none" w:sz="0" w:space="0" w:color="auto"/>
      </w:divBdr>
    </w:div>
    <w:div w:id="1211267252">
      <w:bodyDiv w:val="1"/>
      <w:marLeft w:val="0"/>
      <w:marRight w:val="0"/>
      <w:marTop w:val="0"/>
      <w:marBottom w:val="0"/>
      <w:divBdr>
        <w:top w:val="none" w:sz="0" w:space="0" w:color="auto"/>
        <w:left w:val="none" w:sz="0" w:space="0" w:color="auto"/>
        <w:bottom w:val="none" w:sz="0" w:space="0" w:color="auto"/>
        <w:right w:val="none" w:sz="0" w:space="0" w:color="auto"/>
      </w:divBdr>
    </w:div>
    <w:div w:id="1211845182">
      <w:bodyDiv w:val="1"/>
      <w:marLeft w:val="0"/>
      <w:marRight w:val="0"/>
      <w:marTop w:val="0"/>
      <w:marBottom w:val="0"/>
      <w:divBdr>
        <w:top w:val="none" w:sz="0" w:space="0" w:color="auto"/>
        <w:left w:val="none" w:sz="0" w:space="0" w:color="auto"/>
        <w:bottom w:val="none" w:sz="0" w:space="0" w:color="auto"/>
        <w:right w:val="none" w:sz="0" w:space="0" w:color="auto"/>
      </w:divBdr>
    </w:div>
    <w:div w:id="1212959501">
      <w:bodyDiv w:val="1"/>
      <w:marLeft w:val="0"/>
      <w:marRight w:val="0"/>
      <w:marTop w:val="0"/>
      <w:marBottom w:val="0"/>
      <w:divBdr>
        <w:top w:val="none" w:sz="0" w:space="0" w:color="auto"/>
        <w:left w:val="none" w:sz="0" w:space="0" w:color="auto"/>
        <w:bottom w:val="none" w:sz="0" w:space="0" w:color="auto"/>
        <w:right w:val="none" w:sz="0" w:space="0" w:color="auto"/>
      </w:divBdr>
    </w:div>
    <w:div w:id="1213271444">
      <w:bodyDiv w:val="1"/>
      <w:marLeft w:val="0"/>
      <w:marRight w:val="0"/>
      <w:marTop w:val="0"/>
      <w:marBottom w:val="0"/>
      <w:divBdr>
        <w:top w:val="none" w:sz="0" w:space="0" w:color="auto"/>
        <w:left w:val="none" w:sz="0" w:space="0" w:color="auto"/>
        <w:bottom w:val="none" w:sz="0" w:space="0" w:color="auto"/>
        <w:right w:val="none" w:sz="0" w:space="0" w:color="auto"/>
      </w:divBdr>
    </w:div>
    <w:div w:id="1223835482">
      <w:bodyDiv w:val="1"/>
      <w:marLeft w:val="0"/>
      <w:marRight w:val="0"/>
      <w:marTop w:val="0"/>
      <w:marBottom w:val="0"/>
      <w:divBdr>
        <w:top w:val="none" w:sz="0" w:space="0" w:color="auto"/>
        <w:left w:val="none" w:sz="0" w:space="0" w:color="auto"/>
        <w:bottom w:val="none" w:sz="0" w:space="0" w:color="auto"/>
        <w:right w:val="none" w:sz="0" w:space="0" w:color="auto"/>
      </w:divBdr>
    </w:div>
    <w:div w:id="1226986095">
      <w:bodyDiv w:val="1"/>
      <w:marLeft w:val="0"/>
      <w:marRight w:val="0"/>
      <w:marTop w:val="0"/>
      <w:marBottom w:val="0"/>
      <w:divBdr>
        <w:top w:val="none" w:sz="0" w:space="0" w:color="auto"/>
        <w:left w:val="none" w:sz="0" w:space="0" w:color="auto"/>
        <w:bottom w:val="none" w:sz="0" w:space="0" w:color="auto"/>
        <w:right w:val="none" w:sz="0" w:space="0" w:color="auto"/>
      </w:divBdr>
    </w:div>
    <w:div w:id="1227374007">
      <w:bodyDiv w:val="1"/>
      <w:marLeft w:val="0"/>
      <w:marRight w:val="0"/>
      <w:marTop w:val="0"/>
      <w:marBottom w:val="0"/>
      <w:divBdr>
        <w:top w:val="none" w:sz="0" w:space="0" w:color="auto"/>
        <w:left w:val="none" w:sz="0" w:space="0" w:color="auto"/>
        <w:bottom w:val="none" w:sz="0" w:space="0" w:color="auto"/>
        <w:right w:val="none" w:sz="0" w:space="0" w:color="auto"/>
      </w:divBdr>
    </w:div>
    <w:div w:id="1228564762">
      <w:bodyDiv w:val="1"/>
      <w:marLeft w:val="0"/>
      <w:marRight w:val="0"/>
      <w:marTop w:val="0"/>
      <w:marBottom w:val="0"/>
      <w:divBdr>
        <w:top w:val="none" w:sz="0" w:space="0" w:color="auto"/>
        <w:left w:val="none" w:sz="0" w:space="0" w:color="auto"/>
        <w:bottom w:val="none" w:sz="0" w:space="0" w:color="auto"/>
        <w:right w:val="none" w:sz="0" w:space="0" w:color="auto"/>
      </w:divBdr>
    </w:div>
    <w:div w:id="1230071666">
      <w:bodyDiv w:val="1"/>
      <w:marLeft w:val="0"/>
      <w:marRight w:val="0"/>
      <w:marTop w:val="0"/>
      <w:marBottom w:val="0"/>
      <w:divBdr>
        <w:top w:val="none" w:sz="0" w:space="0" w:color="auto"/>
        <w:left w:val="none" w:sz="0" w:space="0" w:color="auto"/>
        <w:bottom w:val="none" w:sz="0" w:space="0" w:color="auto"/>
        <w:right w:val="none" w:sz="0" w:space="0" w:color="auto"/>
      </w:divBdr>
    </w:div>
    <w:div w:id="1232736160">
      <w:bodyDiv w:val="1"/>
      <w:marLeft w:val="0"/>
      <w:marRight w:val="0"/>
      <w:marTop w:val="0"/>
      <w:marBottom w:val="0"/>
      <w:divBdr>
        <w:top w:val="none" w:sz="0" w:space="0" w:color="auto"/>
        <w:left w:val="none" w:sz="0" w:space="0" w:color="auto"/>
        <w:bottom w:val="none" w:sz="0" w:space="0" w:color="auto"/>
        <w:right w:val="none" w:sz="0" w:space="0" w:color="auto"/>
      </w:divBdr>
    </w:div>
    <w:div w:id="1232807541">
      <w:bodyDiv w:val="1"/>
      <w:marLeft w:val="0"/>
      <w:marRight w:val="0"/>
      <w:marTop w:val="0"/>
      <w:marBottom w:val="0"/>
      <w:divBdr>
        <w:top w:val="none" w:sz="0" w:space="0" w:color="auto"/>
        <w:left w:val="none" w:sz="0" w:space="0" w:color="auto"/>
        <w:bottom w:val="none" w:sz="0" w:space="0" w:color="auto"/>
        <w:right w:val="none" w:sz="0" w:space="0" w:color="auto"/>
      </w:divBdr>
    </w:div>
    <w:div w:id="1233346609">
      <w:bodyDiv w:val="1"/>
      <w:marLeft w:val="0"/>
      <w:marRight w:val="0"/>
      <w:marTop w:val="0"/>
      <w:marBottom w:val="0"/>
      <w:divBdr>
        <w:top w:val="none" w:sz="0" w:space="0" w:color="auto"/>
        <w:left w:val="none" w:sz="0" w:space="0" w:color="auto"/>
        <w:bottom w:val="none" w:sz="0" w:space="0" w:color="auto"/>
        <w:right w:val="none" w:sz="0" w:space="0" w:color="auto"/>
      </w:divBdr>
    </w:div>
    <w:div w:id="1235892126">
      <w:bodyDiv w:val="1"/>
      <w:marLeft w:val="0"/>
      <w:marRight w:val="0"/>
      <w:marTop w:val="0"/>
      <w:marBottom w:val="0"/>
      <w:divBdr>
        <w:top w:val="none" w:sz="0" w:space="0" w:color="auto"/>
        <w:left w:val="none" w:sz="0" w:space="0" w:color="auto"/>
        <w:bottom w:val="none" w:sz="0" w:space="0" w:color="auto"/>
        <w:right w:val="none" w:sz="0" w:space="0" w:color="auto"/>
      </w:divBdr>
    </w:div>
    <w:div w:id="1236551421">
      <w:bodyDiv w:val="1"/>
      <w:marLeft w:val="0"/>
      <w:marRight w:val="0"/>
      <w:marTop w:val="0"/>
      <w:marBottom w:val="0"/>
      <w:divBdr>
        <w:top w:val="none" w:sz="0" w:space="0" w:color="auto"/>
        <w:left w:val="none" w:sz="0" w:space="0" w:color="auto"/>
        <w:bottom w:val="none" w:sz="0" w:space="0" w:color="auto"/>
        <w:right w:val="none" w:sz="0" w:space="0" w:color="auto"/>
      </w:divBdr>
    </w:div>
    <w:div w:id="1238396554">
      <w:bodyDiv w:val="1"/>
      <w:marLeft w:val="0"/>
      <w:marRight w:val="0"/>
      <w:marTop w:val="0"/>
      <w:marBottom w:val="0"/>
      <w:divBdr>
        <w:top w:val="none" w:sz="0" w:space="0" w:color="auto"/>
        <w:left w:val="none" w:sz="0" w:space="0" w:color="auto"/>
        <w:bottom w:val="none" w:sz="0" w:space="0" w:color="auto"/>
        <w:right w:val="none" w:sz="0" w:space="0" w:color="auto"/>
      </w:divBdr>
    </w:div>
    <w:div w:id="1238706573">
      <w:bodyDiv w:val="1"/>
      <w:marLeft w:val="0"/>
      <w:marRight w:val="0"/>
      <w:marTop w:val="0"/>
      <w:marBottom w:val="0"/>
      <w:divBdr>
        <w:top w:val="none" w:sz="0" w:space="0" w:color="auto"/>
        <w:left w:val="none" w:sz="0" w:space="0" w:color="auto"/>
        <w:bottom w:val="none" w:sz="0" w:space="0" w:color="auto"/>
        <w:right w:val="none" w:sz="0" w:space="0" w:color="auto"/>
      </w:divBdr>
    </w:div>
    <w:div w:id="1240099338">
      <w:bodyDiv w:val="1"/>
      <w:marLeft w:val="0"/>
      <w:marRight w:val="0"/>
      <w:marTop w:val="0"/>
      <w:marBottom w:val="0"/>
      <w:divBdr>
        <w:top w:val="none" w:sz="0" w:space="0" w:color="auto"/>
        <w:left w:val="none" w:sz="0" w:space="0" w:color="auto"/>
        <w:bottom w:val="none" w:sz="0" w:space="0" w:color="auto"/>
        <w:right w:val="none" w:sz="0" w:space="0" w:color="auto"/>
      </w:divBdr>
    </w:div>
    <w:div w:id="1240213351">
      <w:bodyDiv w:val="1"/>
      <w:marLeft w:val="0"/>
      <w:marRight w:val="0"/>
      <w:marTop w:val="0"/>
      <w:marBottom w:val="0"/>
      <w:divBdr>
        <w:top w:val="none" w:sz="0" w:space="0" w:color="auto"/>
        <w:left w:val="none" w:sz="0" w:space="0" w:color="auto"/>
        <w:bottom w:val="none" w:sz="0" w:space="0" w:color="auto"/>
        <w:right w:val="none" w:sz="0" w:space="0" w:color="auto"/>
      </w:divBdr>
    </w:div>
    <w:div w:id="1241863981">
      <w:bodyDiv w:val="1"/>
      <w:marLeft w:val="0"/>
      <w:marRight w:val="0"/>
      <w:marTop w:val="0"/>
      <w:marBottom w:val="0"/>
      <w:divBdr>
        <w:top w:val="none" w:sz="0" w:space="0" w:color="auto"/>
        <w:left w:val="none" w:sz="0" w:space="0" w:color="auto"/>
        <w:bottom w:val="none" w:sz="0" w:space="0" w:color="auto"/>
        <w:right w:val="none" w:sz="0" w:space="0" w:color="auto"/>
      </w:divBdr>
    </w:div>
    <w:div w:id="1242178564">
      <w:bodyDiv w:val="1"/>
      <w:marLeft w:val="0"/>
      <w:marRight w:val="0"/>
      <w:marTop w:val="0"/>
      <w:marBottom w:val="0"/>
      <w:divBdr>
        <w:top w:val="none" w:sz="0" w:space="0" w:color="auto"/>
        <w:left w:val="none" w:sz="0" w:space="0" w:color="auto"/>
        <w:bottom w:val="none" w:sz="0" w:space="0" w:color="auto"/>
        <w:right w:val="none" w:sz="0" w:space="0" w:color="auto"/>
      </w:divBdr>
    </w:div>
    <w:div w:id="1242370043">
      <w:bodyDiv w:val="1"/>
      <w:marLeft w:val="0"/>
      <w:marRight w:val="0"/>
      <w:marTop w:val="0"/>
      <w:marBottom w:val="0"/>
      <w:divBdr>
        <w:top w:val="none" w:sz="0" w:space="0" w:color="auto"/>
        <w:left w:val="none" w:sz="0" w:space="0" w:color="auto"/>
        <w:bottom w:val="none" w:sz="0" w:space="0" w:color="auto"/>
        <w:right w:val="none" w:sz="0" w:space="0" w:color="auto"/>
      </w:divBdr>
    </w:div>
    <w:div w:id="1244685423">
      <w:bodyDiv w:val="1"/>
      <w:marLeft w:val="0"/>
      <w:marRight w:val="0"/>
      <w:marTop w:val="0"/>
      <w:marBottom w:val="0"/>
      <w:divBdr>
        <w:top w:val="none" w:sz="0" w:space="0" w:color="auto"/>
        <w:left w:val="none" w:sz="0" w:space="0" w:color="auto"/>
        <w:bottom w:val="none" w:sz="0" w:space="0" w:color="auto"/>
        <w:right w:val="none" w:sz="0" w:space="0" w:color="auto"/>
      </w:divBdr>
    </w:div>
    <w:div w:id="1245336775">
      <w:bodyDiv w:val="1"/>
      <w:marLeft w:val="0"/>
      <w:marRight w:val="0"/>
      <w:marTop w:val="0"/>
      <w:marBottom w:val="0"/>
      <w:divBdr>
        <w:top w:val="none" w:sz="0" w:space="0" w:color="auto"/>
        <w:left w:val="none" w:sz="0" w:space="0" w:color="auto"/>
        <w:bottom w:val="none" w:sz="0" w:space="0" w:color="auto"/>
        <w:right w:val="none" w:sz="0" w:space="0" w:color="auto"/>
      </w:divBdr>
    </w:div>
    <w:div w:id="1245339015">
      <w:bodyDiv w:val="1"/>
      <w:marLeft w:val="0"/>
      <w:marRight w:val="0"/>
      <w:marTop w:val="0"/>
      <w:marBottom w:val="0"/>
      <w:divBdr>
        <w:top w:val="none" w:sz="0" w:space="0" w:color="auto"/>
        <w:left w:val="none" w:sz="0" w:space="0" w:color="auto"/>
        <w:bottom w:val="none" w:sz="0" w:space="0" w:color="auto"/>
        <w:right w:val="none" w:sz="0" w:space="0" w:color="auto"/>
      </w:divBdr>
    </w:div>
    <w:div w:id="1246262773">
      <w:bodyDiv w:val="1"/>
      <w:marLeft w:val="0"/>
      <w:marRight w:val="0"/>
      <w:marTop w:val="0"/>
      <w:marBottom w:val="0"/>
      <w:divBdr>
        <w:top w:val="none" w:sz="0" w:space="0" w:color="auto"/>
        <w:left w:val="none" w:sz="0" w:space="0" w:color="auto"/>
        <w:bottom w:val="none" w:sz="0" w:space="0" w:color="auto"/>
        <w:right w:val="none" w:sz="0" w:space="0" w:color="auto"/>
      </w:divBdr>
    </w:div>
    <w:div w:id="1246457268">
      <w:bodyDiv w:val="1"/>
      <w:marLeft w:val="0"/>
      <w:marRight w:val="0"/>
      <w:marTop w:val="0"/>
      <w:marBottom w:val="0"/>
      <w:divBdr>
        <w:top w:val="none" w:sz="0" w:space="0" w:color="auto"/>
        <w:left w:val="none" w:sz="0" w:space="0" w:color="auto"/>
        <w:bottom w:val="none" w:sz="0" w:space="0" w:color="auto"/>
        <w:right w:val="none" w:sz="0" w:space="0" w:color="auto"/>
      </w:divBdr>
    </w:div>
    <w:div w:id="1247812467">
      <w:bodyDiv w:val="1"/>
      <w:marLeft w:val="0"/>
      <w:marRight w:val="0"/>
      <w:marTop w:val="0"/>
      <w:marBottom w:val="0"/>
      <w:divBdr>
        <w:top w:val="none" w:sz="0" w:space="0" w:color="auto"/>
        <w:left w:val="none" w:sz="0" w:space="0" w:color="auto"/>
        <w:bottom w:val="none" w:sz="0" w:space="0" w:color="auto"/>
        <w:right w:val="none" w:sz="0" w:space="0" w:color="auto"/>
      </w:divBdr>
    </w:div>
    <w:div w:id="1249583357">
      <w:bodyDiv w:val="1"/>
      <w:marLeft w:val="0"/>
      <w:marRight w:val="0"/>
      <w:marTop w:val="0"/>
      <w:marBottom w:val="0"/>
      <w:divBdr>
        <w:top w:val="none" w:sz="0" w:space="0" w:color="auto"/>
        <w:left w:val="none" w:sz="0" w:space="0" w:color="auto"/>
        <w:bottom w:val="none" w:sz="0" w:space="0" w:color="auto"/>
        <w:right w:val="none" w:sz="0" w:space="0" w:color="auto"/>
      </w:divBdr>
    </w:div>
    <w:div w:id="1249928837">
      <w:bodyDiv w:val="1"/>
      <w:marLeft w:val="0"/>
      <w:marRight w:val="0"/>
      <w:marTop w:val="0"/>
      <w:marBottom w:val="0"/>
      <w:divBdr>
        <w:top w:val="none" w:sz="0" w:space="0" w:color="auto"/>
        <w:left w:val="none" w:sz="0" w:space="0" w:color="auto"/>
        <w:bottom w:val="none" w:sz="0" w:space="0" w:color="auto"/>
        <w:right w:val="none" w:sz="0" w:space="0" w:color="auto"/>
      </w:divBdr>
    </w:div>
    <w:div w:id="1250888699">
      <w:bodyDiv w:val="1"/>
      <w:marLeft w:val="0"/>
      <w:marRight w:val="0"/>
      <w:marTop w:val="0"/>
      <w:marBottom w:val="0"/>
      <w:divBdr>
        <w:top w:val="none" w:sz="0" w:space="0" w:color="auto"/>
        <w:left w:val="none" w:sz="0" w:space="0" w:color="auto"/>
        <w:bottom w:val="none" w:sz="0" w:space="0" w:color="auto"/>
        <w:right w:val="none" w:sz="0" w:space="0" w:color="auto"/>
      </w:divBdr>
    </w:div>
    <w:div w:id="1251617969">
      <w:bodyDiv w:val="1"/>
      <w:marLeft w:val="0"/>
      <w:marRight w:val="0"/>
      <w:marTop w:val="0"/>
      <w:marBottom w:val="0"/>
      <w:divBdr>
        <w:top w:val="none" w:sz="0" w:space="0" w:color="auto"/>
        <w:left w:val="none" w:sz="0" w:space="0" w:color="auto"/>
        <w:bottom w:val="none" w:sz="0" w:space="0" w:color="auto"/>
        <w:right w:val="none" w:sz="0" w:space="0" w:color="auto"/>
      </w:divBdr>
    </w:div>
    <w:div w:id="1253079330">
      <w:bodyDiv w:val="1"/>
      <w:marLeft w:val="0"/>
      <w:marRight w:val="0"/>
      <w:marTop w:val="0"/>
      <w:marBottom w:val="0"/>
      <w:divBdr>
        <w:top w:val="none" w:sz="0" w:space="0" w:color="auto"/>
        <w:left w:val="none" w:sz="0" w:space="0" w:color="auto"/>
        <w:bottom w:val="none" w:sz="0" w:space="0" w:color="auto"/>
        <w:right w:val="none" w:sz="0" w:space="0" w:color="auto"/>
      </w:divBdr>
    </w:div>
    <w:div w:id="1253316002">
      <w:bodyDiv w:val="1"/>
      <w:marLeft w:val="0"/>
      <w:marRight w:val="0"/>
      <w:marTop w:val="0"/>
      <w:marBottom w:val="0"/>
      <w:divBdr>
        <w:top w:val="none" w:sz="0" w:space="0" w:color="auto"/>
        <w:left w:val="none" w:sz="0" w:space="0" w:color="auto"/>
        <w:bottom w:val="none" w:sz="0" w:space="0" w:color="auto"/>
        <w:right w:val="none" w:sz="0" w:space="0" w:color="auto"/>
      </w:divBdr>
    </w:div>
    <w:div w:id="1253978786">
      <w:bodyDiv w:val="1"/>
      <w:marLeft w:val="0"/>
      <w:marRight w:val="0"/>
      <w:marTop w:val="0"/>
      <w:marBottom w:val="0"/>
      <w:divBdr>
        <w:top w:val="none" w:sz="0" w:space="0" w:color="auto"/>
        <w:left w:val="none" w:sz="0" w:space="0" w:color="auto"/>
        <w:bottom w:val="none" w:sz="0" w:space="0" w:color="auto"/>
        <w:right w:val="none" w:sz="0" w:space="0" w:color="auto"/>
      </w:divBdr>
    </w:div>
    <w:div w:id="1255016609">
      <w:bodyDiv w:val="1"/>
      <w:marLeft w:val="0"/>
      <w:marRight w:val="0"/>
      <w:marTop w:val="0"/>
      <w:marBottom w:val="0"/>
      <w:divBdr>
        <w:top w:val="none" w:sz="0" w:space="0" w:color="auto"/>
        <w:left w:val="none" w:sz="0" w:space="0" w:color="auto"/>
        <w:bottom w:val="none" w:sz="0" w:space="0" w:color="auto"/>
        <w:right w:val="none" w:sz="0" w:space="0" w:color="auto"/>
      </w:divBdr>
    </w:div>
    <w:div w:id="1255046617">
      <w:bodyDiv w:val="1"/>
      <w:marLeft w:val="0"/>
      <w:marRight w:val="0"/>
      <w:marTop w:val="0"/>
      <w:marBottom w:val="0"/>
      <w:divBdr>
        <w:top w:val="none" w:sz="0" w:space="0" w:color="auto"/>
        <w:left w:val="none" w:sz="0" w:space="0" w:color="auto"/>
        <w:bottom w:val="none" w:sz="0" w:space="0" w:color="auto"/>
        <w:right w:val="none" w:sz="0" w:space="0" w:color="auto"/>
      </w:divBdr>
    </w:div>
    <w:div w:id="1255095129">
      <w:bodyDiv w:val="1"/>
      <w:marLeft w:val="0"/>
      <w:marRight w:val="0"/>
      <w:marTop w:val="0"/>
      <w:marBottom w:val="0"/>
      <w:divBdr>
        <w:top w:val="none" w:sz="0" w:space="0" w:color="auto"/>
        <w:left w:val="none" w:sz="0" w:space="0" w:color="auto"/>
        <w:bottom w:val="none" w:sz="0" w:space="0" w:color="auto"/>
        <w:right w:val="none" w:sz="0" w:space="0" w:color="auto"/>
      </w:divBdr>
    </w:div>
    <w:div w:id="1256550446">
      <w:bodyDiv w:val="1"/>
      <w:marLeft w:val="0"/>
      <w:marRight w:val="0"/>
      <w:marTop w:val="0"/>
      <w:marBottom w:val="0"/>
      <w:divBdr>
        <w:top w:val="none" w:sz="0" w:space="0" w:color="auto"/>
        <w:left w:val="none" w:sz="0" w:space="0" w:color="auto"/>
        <w:bottom w:val="none" w:sz="0" w:space="0" w:color="auto"/>
        <w:right w:val="none" w:sz="0" w:space="0" w:color="auto"/>
      </w:divBdr>
    </w:div>
    <w:div w:id="1259632689">
      <w:bodyDiv w:val="1"/>
      <w:marLeft w:val="0"/>
      <w:marRight w:val="0"/>
      <w:marTop w:val="0"/>
      <w:marBottom w:val="0"/>
      <w:divBdr>
        <w:top w:val="none" w:sz="0" w:space="0" w:color="auto"/>
        <w:left w:val="none" w:sz="0" w:space="0" w:color="auto"/>
        <w:bottom w:val="none" w:sz="0" w:space="0" w:color="auto"/>
        <w:right w:val="none" w:sz="0" w:space="0" w:color="auto"/>
      </w:divBdr>
    </w:div>
    <w:div w:id="1259676480">
      <w:bodyDiv w:val="1"/>
      <w:marLeft w:val="0"/>
      <w:marRight w:val="0"/>
      <w:marTop w:val="0"/>
      <w:marBottom w:val="0"/>
      <w:divBdr>
        <w:top w:val="none" w:sz="0" w:space="0" w:color="auto"/>
        <w:left w:val="none" w:sz="0" w:space="0" w:color="auto"/>
        <w:bottom w:val="none" w:sz="0" w:space="0" w:color="auto"/>
        <w:right w:val="none" w:sz="0" w:space="0" w:color="auto"/>
      </w:divBdr>
    </w:div>
    <w:div w:id="1262566148">
      <w:bodyDiv w:val="1"/>
      <w:marLeft w:val="0"/>
      <w:marRight w:val="0"/>
      <w:marTop w:val="0"/>
      <w:marBottom w:val="0"/>
      <w:divBdr>
        <w:top w:val="none" w:sz="0" w:space="0" w:color="auto"/>
        <w:left w:val="none" w:sz="0" w:space="0" w:color="auto"/>
        <w:bottom w:val="none" w:sz="0" w:space="0" w:color="auto"/>
        <w:right w:val="none" w:sz="0" w:space="0" w:color="auto"/>
      </w:divBdr>
    </w:div>
    <w:div w:id="1263564145">
      <w:bodyDiv w:val="1"/>
      <w:marLeft w:val="0"/>
      <w:marRight w:val="0"/>
      <w:marTop w:val="0"/>
      <w:marBottom w:val="0"/>
      <w:divBdr>
        <w:top w:val="none" w:sz="0" w:space="0" w:color="auto"/>
        <w:left w:val="none" w:sz="0" w:space="0" w:color="auto"/>
        <w:bottom w:val="none" w:sz="0" w:space="0" w:color="auto"/>
        <w:right w:val="none" w:sz="0" w:space="0" w:color="auto"/>
      </w:divBdr>
    </w:div>
    <w:div w:id="1266377552">
      <w:bodyDiv w:val="1"/>
      <w:marLeft w:val="0"/>
      <w:marRight w:val="0"/>
      <w:marTop w:val="0"/>
      <w:marBottom w:val="0"/>
      <w:divBdr>
        <w:top w:val="none" w:sz="0" w:space="0" w:color="auto"/>
        <w:left w:val="none" w:sz="0" w:space="0" w:color="auto"/>
        <w:bottom w:val="none" w:sz="0" w:space="0" w:color="auto"/>
        <w:right w:val="none" w:sz="0" w:space="0" w:color="auto"/>
      </w:divBdr>
    </w:div>
    <w:div w:id="1266771256">
      <w:bodyDiv w:val="1"/>
      <w:marLeft w:val="0"/>
      <w:marRight w:val="0"/>
      <w:marTop w:val="0"/>
      <w:marBottom w:val="0"/>
      <w:divBdr>
        <w:top w:val="none" w:sz="0" w:space="0" w:color="auto"/>
        <w:left w:val="none" w:sz="0" w:space="0" w:color="auto"/>
        <w:bottom w:val="none" w:sz="0" w:space="0" w:color="auto"/>
        <w:right w:val="none" w:sz="0" w:space="0" w:color="auto"/>
      </w:divBdr>
    </w:div>
    <w:div w:id="1268275543">
      <w:bodyDiv w:val="1"/>
      <w:marLeft w:val="0"/>
      <w:marRight w:val="0"/>
      <w:marTop w:val="0"/>
      <w:marBottom w:val="0"/>
      <w:divBdr>
        <w:top w:val="none" w:sz="0" w:space="0" w:color="auto"/>
        <w:left w:val="none" w:sz="0" w:space="0" w:color="auto"/>
        <w:bottom w:val="none" w:sz="0" w:space="0" w:color="auto"/>
        <w:right w:val="none" w:sz="0" w:space="0" w:color="auto"/>
      </w:divBdr>
    </w:div>
    <w:div w:id="1268538506">
      <w:bodyDiv w:val="1"/>
      <w:marLeft w:val="0"/>
      <w:marRight w:val="0"/>
      <w:marTop w:val="0"/>
      <w:marBottom w:val="0"/>
      <w:divBdr>
        <w:top w:val="none" w:sz="0" w:space="0" w:color="auto"/>
        <w:left w:val="none" w:sz="0" w:space="0" w:color="auto"/>
        <w:bottom w:val="none" w:sz="0" w:space="0" w:color="auto"/>
        <w:right w:val="none" w:sz="0" w:space="0" w:color="auto"/>
      </w:divBdr>
    </w:div>
    <w:div w:id="1269579510">
      <w:bodyDiv w:val="1"/>
      <w:marLeft w:val="0"/>
      <w:marRight w:val="0"/>
      <w:marTop w:val="0"/>
      <w:marBottom w:val="0"/>
      <w:divBdr>
        <w:top w:val="none" w:sz="0" w:space="0" w:color="auto"/>
        <w:left w:val="none" w:sz="0" w:space="0" w:color="auto"/>
        <w:bottom w:val="none" w:sz="0" w:space="0" w:color="auto"/>
        <w:right w:val="none" w:sz="0" w:space="0" w:color="auto"/>
      </w:divBdr>
    </w:div>
    <w:div w:id="1269703699">
      <w:bodyDiv w:val="1"/>
      <w:marLeft w:val="0"/>
      <w:marRight w:val="0"/>
      <w:marTop w:val="0"/>
      <w:marBottom w:val="0"/>
      <w:divBdr>
        <w:top w:val="none" w:sz="0" w:space="0" w:color="auto"/>
        <w:left w:val="none" w:sz="0" w:space="0" w:color="auto"/>
        <w:bottom w:val="none" w:sz="0" w:space="0" w:color="auto"/>
        <w:right w:val="none" w:sz="0" w:space="0" w:color="auto"/>
      </w:divBdr>
    </w:div>
    <w:div w:id="1270239163">
      <w:bodyDiv w:val="1"/>
      <w:marLeft w:val="0"/>
      <w:marRight w:val="0"/>
      <w:marTop w:val="0"/>
      <w:marBottom w:val="0"/>
      <w:divBdr>
        <w:top w:val="none" w:sz="0" w:space="0" w:color="auto"/>
        <w:left w:val="none" w:sz="0" w:space="0" w:color="auto"/>
        <w:bottom w:val="none" w:sz="0" w:space="0" w:color="auto"/>
        <w:right w:val="none" w:sz="0" w:space="0" w:color="auto"/>
      </w:divBdr>
    </w:div>
    <w:div w:id="1270431204">
      <w:bodyDiv w:val="1"/>
      <w:marLeft w:val="0"/>
      <w:marRight w:val="0"/>
      <w:marTop w:val="0"/>
      <w:marBottom w:val="0"/>
      <w:divBdr>
        <w:top w:val="none" w:sz="0" w:space="0" w:color="auto"/>
        <w:left w:val="none" w:sz="0" w:space="0" w:color="auto"/>
        <w:bottom w:val="none" w:sz="0" w:space="0" w:color="auto"/>
        <w:right w:val="none" w:sz="0" w:space="0" w:color="auto"/>
      </w:divBdr>
    </w:div>
    <w:div w:id="1271888224">
      <w:bodyDiv w:val="1"/>
      <w:marLeft w:val="0"/>
      <w:marRight w:val="0"/>
      <w:marTop w:val="0"/>
      <w:marBottom w:val="0"/>
      <w:divBdr>
        <w:top w:val="none" w:sz="0" w:space="0" w:color="auto"/>
        <w:left w:val="none" w:sz="0" w:space="0" w:color="auto"/>
        <w:bottom w:val="none" w:sz="0" w:space="0" w:color="auto"/>
        <w:right w:val="none" w:sz="0" w:space="0" w:color="auto"/>
      </w:divBdr>
    </w:div>
    <w:div w:id="1273249303">
      <w:bodyDiv w:val="1"/>
      <w:marLeft w:val="0"/>
      <w:marRight w:val="0"/>
      <w:marTop w:val="0"/>
      <w:marBottom w:val="0"/>
      <w:divBdr>
        <w:top w:val="none" w:sz="0" w:space="0" w:color="auto"/>
        <w:left w:val="none" w:sz="0" w:space="0" w:color="auto"/>
        <w:bottom w:val="none" w:sz="0" w:space="0" w:color="auto"/>
        <w:right w:val="none" w:sz="0" w:space="0" w:color="auto"/>
      </w:divBdr>
    </w:div>
    <w:div w:id="1275558073">
      <w:bodyDiv w:val="1"/>
      <w:marLeft w:val="0"/>
      <w:marRight w:val="0"/>
      <w:marTop w:val="0"/>
      <w:marBottom w:val="0"/>
      <w:divBdr>
        <w:top w:val="none" w:sz="0" w:space="0" w:color="auto"/>
        <w:left w:val="none" w:sz="0" w:space="0" w:color="auto"/>
        <w:bottom w:val="none" w:sz="0" w:space="0" w:color="auto"/>
        <w:right w:val="none" w:sz="0" w:space="0" w:color="auto"/>
      </w:divBdr>
    </w:div>
    <w:div w:id="1276450528">
      <w:bodyDiv w:val="1"/>
      <w:marLeft w:val="0"/>
      <w:marRight w:val="0"/>
      <w:marTop w:val="0"/>
      <w:marBottom w:val="0"/>
      <w:divBdr>
        <w:top w:val="none" w:sz="0" w:space="0" w:color="auto"/>
        <w:left w:val="none" w:sz="0" w:space="0" w:color="auto"/>
        <w:bottom w:val="none" w:sz="0" w:space="0" w:color="auto"/>
        <w:right w:val="none" w:sz="0" w:space="0" w:color="auto"/>
      </w:divBdr>
    </w:div>
    <w:div w:id="1280181404">
      <w:bodyDiv w:val="1"/>
      <w:marLeft w:val="0"/>
      <w:marRight w:val="0"/>
      <w:marTop w:val="0"/>
      <w:marBottom w:val="0"/>
      <w:divBdr>
        <w:top w:val="none" w:sz="0" w:space="0" w:color="auto"/>
        <w:left w:val="none" w:sz="0" w:space="0" w:color="auto"/>
        <w:bottom w:val="none" w:sz="0" w:space="0" w:color="auto"/>
        <w:right w:val="none" w:sz="0" w:space="0" w:color="auto"/>
      </w:divBdr>
    </w:div>
    <w:div w:id="1283267889">
      <w:bodyDiv w:val="1"/>
      <w:marLeft w:val="0"/>
      <w:marRight w:val="0"/>
      <w:marTop w:val="0"/>
      <w:marBottom w:val="0"/>
      <w:divBdr>
        <w:top w:val="none" w:sz="0" w:space="0" w:color="auto"/>
        <w:left w:val="none" w:sz="0" w:space="0" w:color="auto"/>
        <w:bottom w:val="none" w:sz="0" w:space="0" w:color="auto"/>
        <w:right w:val="none" w:sz="0" w:space="0" w:color="auto"/>
      </w:divBdr>
    </w:div>
    <w:div w:id="1283463217">
      <w:bodyDiv w:val="1"/>
      <w:marLeft w:val="0"/>
      <w:marRight w:val="0"/>
      <w:marTop w:val="0"/>
      <w:marBottom w:val="0"/>
      <w:divBdr>
        <w:top w:val="none" w:sz="0" w:space="0" w:color="auto"/>
        <w:left w:val="none" w:sz="0" w:space="0" w:color="auto"/>
        <w:bottom w:val="none" w:sz="0" w:space="0" w:color="auto"/>
        <w:right w:val="none" w:sz="0" w:space="0" w:color="auto"/>
      </w:divBdr>
    </w:div>
    <w:div w:id="1283536092">
      <w:bodyDiv w:val="1"/>
      <w:marLeft w:val="0"/>
      <w:marRight w:val="0"/>
      <w:marTop w:val="0"/>
      <w:marBottom w:val="0"/>
      <w:divBdr>
        <w:top w:val="none" w:sz="0" w:space="0" w:color="auto"/>
        <w:left w:val="none" w:sz="0" w:space="0" w:color="auto"/>
        <w:bottom w:val="none" w:sz="0" w:space="0" w:color="auto"/>
        <w:right w:val="none" w:sz="0" w:space="0" w:color="auto"/>
      </w:divBdr>
    </w:div>
    <w:div w:id="1285624922">
      <w:bodyDiv w:val="1"/>
      <w:marLeft w:val="0"/>
      <w:marRight w:val="0"/>
      <w:marTop w:val="0"/>
      <w:marBottom w:val="0"/>
      <w:divBdr>
        <w:top w:val="none" w:sz="0" w:space="0" w:color="auto"/>
        <w:left w:val="none" w:sz="0" w:space="0" w:color="auto"/>
        <w:bottom w:val="none" w:sz="0" w:space="0" w:color="auto"/>
        <w:right w:val="none" w:sz="0" w:space="0" w:color="auto"/>
      </w:divBdr>
    </w:div>
    <w:div w:id="1286815257">
      <w:bodyDiv w:val="1"/>
      <w:marLeft w:val="0"/>
      <w:marRight w:val="0"/>
      <w:marTop w:val="0"/>
      <w:marBottom w:val="0"/>
      <w:divBdr>
        <w:top w:val="none" w:sz="0" w:space="0" w:color="auto"/>
        <w:left w:val="none" w:sz="0" w:space="0" w:color="auto"/>
        <w:bottom w:val="none" w:sz="0" w:space="0" w:color="auto"/>
        <w:right w:val="none" w:sz="0" w:space="0" w:color="auto"/>
      </w:divBdr>
    </w:div>
    <w:div w:id="1286890099">
      <w:bodyDiv w:val="1"/>
      <w:marLeft w:val="0"/>
      <w:marRight w:val="0"/>
      <w:marTop w:val="0"/>
      <w:marBottom w:val="0"/>
      <w:divBdr>
        <w:top w:val="none" w:sz="0" w:space="0" w:color="auto"/>
        <w:left w:val="none" w:sz="0" w:space="0" w:color="auto"/>
        <w:bottom w:val="none" w:sz="0" w:space="0" w:color="auto"/>
        <w:right w:val="none" w:sz="0" w:space="0" w:color="auto"/>
      </w:divBdr>
    </w:div>
    <w:div w:id="1288048483">
      <w:bodyDiv w:val="1"/>
      <w:marLeft w:val="0"/>
      <w:marRight w:val="0"/>
      <w:marTop w:val="0"/>
      <w:marBottom w:val="0"/>
      <w:divBdr>
        <w:top w:val="none" w:sz="0" w:space="0" w:color="auto"/>
        <w:left w:val="none" w:sz="0" w:space="0" w:color="auto"/>
        <w:bottom w:val="none" w:sz="0" w:space="0" w:color="auto"/>
        <w:right w:val="none" w:sz="0" w:space="0" w:color="auto"/>
      </w:divBdr>
    </w:div>
    <w:div w:id="1291088491">
      <w:bodyDiv w:val="1"/>
      <w:marLeft w:val="0"/>
      <w:marRight w:val="0"/>
      <w:marTop w:val="0"/>
      <w:marBottom w:val="0"/>
      <w:divBdr>
        <w:top w:val="none" w:sz="0" w:space="0" w:color="auto"/>
        <w:left w:val="none" w:sz="0" w:space="0" w:color="auto"/>
        <w:bottom w:val="none" w:sz="0" w:space="0" w:color="auto"/>
        <w:right w:val="none" w:sz="0" w:space="0" w:color="auto"/>
      </w:divBdr>
    </w:div>
    <w:div w:id="1292707660">
      <w:bodyDiv w:val="1"/>
      <w:marLeft w:val="0"/>
      <w:marRight w:val="0"/>
      <w:marTop w:val="0"/>
      <w:marBottom w:val="0"/>
      <w:divBdr>
        <w:top w:val="none" w:sz="0" w:space="0" w:color="auto"/>
        <w:left w:val="none" w:sz="0" w:space="0" w:color="auto"/>
        <w:bottom w:val="none" w:sz="0" w:space="0" w:color="auto"/>
        <w:right w:val="none" w:sz="0" w:space="0" w:color="auto"/>
      </w:divBdr>
    </w:div>
    <w:div w:id="1295939128">
      <w:bodyDiv w:val="1"/>
      <w:marLeft w:val="0"/>
      <w:marRight w:val="0"/>
      <w:marTop w:val="0"/>
      <w:marBottom w:val="0"/>
      <w:divBdr>
        <w:top w:val="none" w:sz="0" w:space="0" w:color="auto"/>
        <w:left w:val="none" w:sz="0" w:space="0" w:color="auto"/>
        <w:bottom w:val="none" w:sz="0" w:space="0" w:color="auto"/>
        <w:right w:val="none" w:sz="0" w:space="0" w:color="auto"/>
      </w:divBdr>
    </w:div>
    <w:div w:id="1297372474">
      <w:bodyDiv w:val="1"/>
      <w:marLeft w:val="0"/>
      <w:marRight w:val="0"/>
      <w:marTop w:val="0"/>
      <w:marBottom w:val="0"/>
      <w:divBdr>
        <w:top w:val="none" w:sz="0" w:space="0" w:color="auto"/>
        <w:left w:val="none" w:sz="0" w:space="0" w:color="auto"/>
        <w:bottom w:val="none" w:sz="0" w:space="0" w:color="auto"/>
        <w:right w:val="none" w:sz="0" w:space="0" w:color="auto"/>
      </w:divBdr>
    </w:div>
    <w:div w:id="1297447840">
      <w:bodyDiv w:val="1"/>
      <w:marLeft w:val="0"/>
      <w:marRight w:val="0"/>
      <w:marTop w:val="0"/>
      <w:marBottom w:val="0"/>
      <w:divBdr>
        <w:top w:val="none" w:sz="0" w:space="0" w:color="auto"/>
        <w:left w:val="none" w:sz="0" w:space="0" w:color="auto"/>
        <w:bottom w:val="none" w:sz="0" w:space="0" w:color="auto"/>
        <w:right w:val="none" w:sz="0" w:space="0" w:color="auto"/>
      </w:divBdr>
    </w:div>
    <w:div w:id="1298030020">
      <w:bodyDiv w:val="1"/>
      <w:marLeft w:val="0"/>
      <w:marRight w:val="0"/>
      <w:marTop w:val="0"/>
      <w:marBottom w:val="0"/>
      <w:divBdr>
        <w:top w:val="none" w:sz="0" w:space="0" w:color="auto"/>
        <w:left w:val="none" w:sz="0" w:space="0" w:color="auto"/>
        <w:bottom w:val="none" w:sz="0" w:space="0" w:color="auto"/>
        <w:right w:val="none" w:sz="0" w:space="0" w:color="auto"/>
      </w:divBdr>
    </w:div>
    <w:div w:id="1298418857">
      <w:bodyDiv w:val="1"/>
      <w:marLeft w:val="0"/>
      <w:marRight w:val="0"/>
      <w:marTop w:val="0"/>
      <w:marBottom w:val="0"/>
      <w:divBdr>
        <w:top w:val="none" w:sz="0" w:space="0" w:color="auto"/>
        <w:left w:val="none" w:sz="0" w:space="0" w:color="auto"/>
        <w:bottom w:val="none" w:sz="0" w:space="0" w:color="auto"/>
        <w:right w:val="none" w:sz="0" w:space="0" w:color="auto"/>
      </w:divBdr>
    </w:div>
    <w:div w:id="1300260532">
      <w:bodyDiv w:val="1"/>
      <w:marLeft w:val="0"/>
      <w:marRight w:val="0"/>
      <w:marTop w:val="0"/>
      <w:marBottom w:val="0"/>
      <w:divBdr>
        <w:top w:val="none" w:sz="0" w:space="0" w:color="auto"/>
        <w:left w:val="none" w:sz="0" w:space="0" w:color="auto"/>
        <w:bottom w:val="none" w:sz="0" w:space="0" w:color="auto"/>
        <w:right w:val="none" w:sz="0" w:space="0" w:color="auto"/>
      </w:divBdr>
    </w:div>
    <w:div w:id="1303340598">
      <w:bodyDiv w:val="1"/>
      <w:marLeft w:val="0"/>
      <w:marRight w:val="0"/>
      <w:marTop w:val="0"/>
      <w:marBottom w:val="0"/>
      <w:divBdr>
        <w:top w:val="none" w:sz="0" w:space="0" w:color="auto"/>
        <w:left w:val="none" w:sz="0" w:space="0" w:color="auto"/>
        <w:bottom w:val="none" w:sz="0" w:space="0" w:color="auto"/>
        <w:right w:val="none" w:sz="0" w:space="0" w:color="auto"/>
      </w:divBdr>
    </w:div>
    <w:div w:id="1305045718">
      <w:bodyDiv w:val="1"/>
      <w:marLeft w:val="0"/>
      <w:marRight w:val="0"/>
      <w:marTop w:val="0"/>
      <w:marBottom w:val="0"/>
      <w:divBdr>
        <w:top w:val="none" w:sz="0" w:space="0" w:color="auto"/>
        <w:left w:val="none" w:sz="0" w:space="0" w:color="auto"/>
        <w:bottom w:val="none" w:sz="0" w:space="0" w:color="auto"/>
        <w:right w:val="none" w:sz="0" w:space="0" w:color="auto"/>
      </w:divBdr>
    </w:div>
    <w:div w:id="1305355945">
      <w:bodyDiv w:val="1"/>
      <w:marLeft w:val="0"/>
      <w:marRight w:val="0"/>
      <w:marTop w:val="0"/>
      <w:marBottom w:val="0"/>
      <w:divBdr>
        <w:top w:val="none" w:sz="0" w:space="0" w:color="auto"/>
        <w:left w:val="none" w:sz="0" w:space="0" w:color="auto"/>
        <w:bottom w:val="none" w:sz="0" w:space="0" w:color="auto"/>
        <w:right w:val="none" w:sz="0" w:space="0" w:color="auto"/>
      </w:divBdr>
    </w:div>
    <w:div w:id="1306819526">
      <w:bodyDiv w:val="1"/>
      <w:marLeft w:val="0"/>
      <w:marRight w:val="0"/>
      <w:marTop w:val="0"/>
      <w:marBottom w:val="0"/>
      <w:divBdr>
        <w:top w:val="none" w:sz="0" w:space="0" w:color="auto"/>
        <w:left w:val="none" w:sz="0" w:space="0" w:color="auto"/>
        <w:bottom w:val="none" w:sz="0" w:space="0" w:color="auto"/>
        <w:right w:val="none" w:sz="0" w:space="0" w:color="auto"/>
      </w:divBdr>
    </w:div>
    <w:div w:id="1308824224">
      <w:bodyDiv w:val="1"/>
      <w:marLeft w:val="0"/>
      <w:marRight w:val="0"/>
      <w:marTop w:val="0"/>
      <w:marBottom w:val="0"/>
      <w:divBdr>
        <w:top w:val="none" w:sz="0" w:space="0" w:color="auto"/>
        <w:left w:val="none" w:sz="0" w:space="0" w:color="auto"/>
        <w:bottom w:val="none" w:sz="0" w:space="0" w:color="auto"/>
        <w:right w:val="none" w:sz="0" w:space="0" w:color="auto"/>
      </w:divBdr>
    </w:div>
    <w:div w:id="1309672806">
      <w:bodyDiv w:val="1"/>
      <w:marLeft w:val="0"/>
      <w:marRight w:val="0"/>
      <w:marTop w:val="0"/>
      <w:marBottom w:val="0"/>
      <w:divBdr>
        <w:top w:val="none" w:sz="0" w:space="0" w:color="auto"/>
        <w:left w:val="none" w:sz="0" w:space="0" w:color="auto"/>
        <w:bottom w:val="none" w:sz="0" w:space="0" w:color="auto"/>
        <w:right w:val="none" w:sz="0" w:space="0" w:color="auto"/>
      </w:divBdr>
    </w:div>
    <w:div w:id="1310791009">
      <w:bodyDiv w:val="1"/>
      <w:marLeft w:val="0"/>
      <w:marRight w:val="0"/>
      <w:marTop w:val="0"/>
      <w:marBottom w:val="0"/>
      <w:divBdr>
        <w:top w:val="none" w:sz="0" w:space="0" w:color="auto"/>
        <w:left w:val="none" w:sz="0" w:space="0" w:color="auto"/>
        <w:bottom w:val="none" w:sz="0" w:space="0" w:color="auto"/>
        <w:right w:val="none" w:sz="0" w:space="0" w:color="auto"/>
      </w:divBdr>
    </w:div>
    <w:div w:id="1312055208">
      <w:bodyDiv w:val="1"/>
      <w:marLeft w:val="0"/>
      <w:marRight w:val="0"/>
      <w:marTop w:val="0"/>
      <w:marBottom w:val="0"/>
      <w:divBdr>
        <w:top w:val="none" w:sz="0" w:space="0" w:color="auto"/>
        <w:left w:val="none" w:sz="0" w:space="0" w:color="auto"/>
        <w:bottom w:val="none" w:sz="0" w:space="0" w:color="auto"/>
        <w:right w:val="none" w:sz="0" w:space="0" w:color="auto"/>
      </w:divBdr>
    </w:div>
    <w:div w:id="1312293505">
      <w:bodyDiv w:val="1"/>
      <w:marLeft w:val="0"/>
      <w:marRight w:val="0"/>
      <w:marTop w:val="0"/>
      <w:marBottom w:val="0"/>
      <w:divBdr>
        <w:top w:val="none" w:sz="0" w:space="0" w:color="auto"/>
        <w:left w:val="none" w:sz="0" w:space="0" w:color="auto"/>
        <w:bottom w:val="none" w:sz="0" w:space="0" w:color="auto"/>
        <w:right w:val="none" w:sz="0" w:space="0" w:color="auto"/>
      </w:divBdr>
    </w:div>
    <w:div w:id="1314335698">
      <w:bodyDiv w:val="1"/>
      <w:marLeft w:val="0"/>
      <w:marRight w:val="0"/>
      <w:marTop w:val="0"/>
      <w:marBottom w:val="0"/>
      <w:divBdr>
        <w:top w:val="none" w:sz="0" w:space="0" w:color="auto"/>
        <w:left w:val="none" w:sz="0" w:space="0" w:color="auto"/>
        <w:bottom w:val="none" w:sz="0" w:space="0" w:color="auto"/>
        <w:right w:val="none" w:sz="0" w:space="0" w:color="auto"/>
      </w:divBdr>
    </w:div>
    <w:div w:id="1321040712">
      <w:bodyDiv w:val="1"/>
      <w:marLeft w:val="0"/>
      <w:marRight w:val="0"/>
      <w:marTop w:val="0"/>
      <w:marBottom w:val="0"/>
      <w:divBdr>
        <w:top w:val="none" w:sz="0" w:space="0" w:color="auto"/>
        <w:left w:val="none" w:sz="0" w:space="0" w:color="auto"/>
        <w:bottom w:val="none" w:sz="0" w:space="0" w:color="auto"/>
        <w:right w:val="none" w:sz="0" w:space="0" w:color="auto"/>
      </w:divBdr>
    </w:div>
    <w:div w:id="1321542870">
      <w:bodyDiv w:val="1"/>
      <w:marLeft w:val="0"/>
      <w:marRight w:val="0"/>
      <w:marTop w:val="0"/>
      <w:marBottom w:val="0"/>
      <w:divBdr>
        <w:top w:val="none" w:sz="0" w:space="0" w:color="auto"/>
        <w:left w:val="none" w:sz="0" w:space="0" w:color="auto"/>
        <w:bottom w:val="none" w:sz="0" w:space="0" w:color="auto"/>
        <w:right w:val="none" w:sz="0" w:space="0" w:color="auto"/>
      </w:divBdr>
    </w:div>
    <w:div w:id="1325086138">
      <w:bodyDiv w:val="1"/>
      <w:marLeft w:val="0"/>
      <w:marRight w:val="0"/>
      <w:marTop w:val="0"/>
      <w:marBottom w:val="0"/>
      <w:divBdr>
        <w:top w:val="none" w:sz="0" w:space="0" w:color="auto"/>
        <w:left w:val="none" w:sz="0" w:space="0" w:color="auto"/>
        <w:bottom w:val="none" w:sz="0" w:space="0" w:color="auto"/>
        <w:right w:val="none" w:sz="0" w:space="0" w:color="auto"/>
      </w:divBdr>
    </w:div>
    <w:div w:id="1326321624">
      <w:bodyDiv w:val="1"/>
      <w:marLeft w:val="0"/>
      <w:marRight w:val="0"/>
      <w:marTop w:val="0"/>
      <w:marBottom w:val="0"/>
      <w:divBdr>
        <w:top w:val="none" w:sz="0" w:space="0" w:color="auto"/>
        <w:left w:val="none" w:sz="0" w:space="0" w:color="auto"/>
        <w:bottom w:val="none" w:sz="0" w:space="0" w:color="auto"/>
        <w:right w:val="none" w:sz="0" w:space="0" w:color="auto"/>
      </w:divBdr>
    </w:div>
    <w:div w:id="1326470578">
      <w:bodyDiv w:val="1"/>
      <w:marLeft w:val="0"/>
      <w:marRight w:val="0"/>
      <w:marTop w:val="0"/>
      <w:marBottom w:val="0"/>
      <w:divBdr>
        <w:top w:val="none" w:sz="0" w:space="0" w:color="auto"/>
        <w:left w:val="none" w:sz="0" w:space="0" w:color="auto"/>
        <w:bottom w:val="none" w:sz="0" w:space="0" w:color="auto"/>
        <w:right w:val="none" w:sz="0" w:space="0" w:color="auto"/>
      </w:divBdr>
    </w:div>
    <w:div w:id="1328555095">
      <w:bodyDiv w:val="1"/>
      <w:marLeft w:val="0"/>
      <w:marRight w:val="0"/>
      <w:marTop w:val="0"/>
      <w:marBottom w:val="0"/>
      <w:divBdr>
        <w:top w:val="none" w:sz="0" w:space="0" w:color="auto"/>
        <w:left w:val="none" w:sz="0" w:space="0" w:color="auto"/>
        <w:bottom w:val="none" w:sz="0" w:space="0" w:color="auto"/>
        <w:right w:val="none" w:sz="0" w:space="0" w:color="auto"/>
      </w:divBdr>
    </w:div>
    <w:div w:id="1330018033">
      <w:bodyDiv w:val="1"/>
      <w:marLeft w:val="0"/>
      <w:marRight w:val="0"/>
      <w:marTop w:val="0"/>
      <w:marBottom w:val="0"/>
      <w:divBdr>
        <w:top w:val="none" w:sz="0" w:space="0" w:color="auto"/>
        <w:left w:val="none" w:sz="0" w:space="0" w:color="auto"/>
        <w:bottom w:val="none" w:sz="0" w:space="0" w:color="auto"/>
        <w:right w:val="none" w:sz="0" w:space="0" w:color="auto"/>
      </w:divBdr>
    </w:div>
    <w:div w:id="1331061253">
      <w:bodyDiv w:val="1"/>
      <w:marLeft w:val="0"/>
      <w:marRight w:val="0"/>
      <w:marTop w:val="0"/>
      <w:marBottom w:val="0"/>
      <w:divBdr>
        <w:top w:val="none" w:sz="0" w:space="0" w:color="auto"/>
        <w:left w:val="none" w:sz="0" w:space="0" w:color="auto"/>
        <w:bottom w:val="none" w:sz="0" w:space="0" w:color="auto"/>
        <w:right w:val="none" w:sz="0" w:space="0" w:color="auto"/>
      </w:divBdr>
    </w:div>
    <w:div w:id="1331912575">
      <w:bodyDiv w:val="1"/>
      <w:marLeft w:val="0"/>
      <w:marRight w:val="0"/>
      <w:marTop w:val="0"/>
      <w:marBottom w:val="0"/>
      <w:divBdr>
        <w:top w:val="none" w:sz="0" w:space="0" w:color="auto"/>
        <w:left w:val="none" w:sz="0" w:space="0" w:color="auto"/>
        <w:bottom w:val="none" w:sz="0" w:space="0" w:color="auto"/>
        <w:right w:val="none" w:sz="0" w:space="0" w:color="auto"/>
      </w:divBdr>
    </w:div>
    <w:div w:id="1333216130">
      <w:bodyDiv w:val="1"/>
      <w:marLeft w:val="0"/>
      <w:marRight w:val="0"/>
      <w:marTop w:val="0"/>
      <w:marBottom w:val="0"/>
      <w:divBdr>
        <w:top w:val="none" w:sz="0" w:space="0" w:color="auto"/>
        <w:left w:val="none" w:sz="0" w:space="0" w:color="auto"/>
        <w:bottom w:val="none" w:sz="0" w:space="0" w:color="auto"/>
        <w:right w:val="none" w:sz="0" w:space="0" w:color="auto"/>
      </w:divBdr>
    </w:div>
    <w:div w:id="1333993504">
      <w:bodyDiv w:val="1"/>
      <w:marLeft w:val="0"/>
      <w:marRight w:val="0"/>
      <w:marTop w:val="0"/>
      <w:marBottom w:val="0"/>
      <w:divBdr>
        <w:top w:val="none" w:sz="0" w:space="0" w:color="auto"/>
        <w:left w:val="none" w:sz="0" w:space="0" w:color="auto"/>
        <w:bottom w:val="none" w:sz="0" w:space="0" w:color="auto"/>
        <w:right w:val="none" w:sz="0" w:space="0" w:color="auto"/>
      </w:divBdr>
    </w:div>
    <w:div w:id="1335719355">
      <w:bodyDiv w:val="1"/>
      <w:marLeft w:val="0"/>
      <w:marRight w:val="0"/>
      <w:marTop w:val="0"/>
      <w:marBottom w:val="0"/>
      <w:divBdr>
        <w:top w:val="none" w:sz="0" w:space="0" w:color="auto"/>
        <w:left w:val="none" w:sz="0" w:space="0" w:color="auto"/>
        <w:bottom w:val="none" w:sz="0" w:space="0" w:color="auto"/>
        <w:right w:val="none" w:sz="0" w:space="0" w:color="auto"/>
      </w:divBdr>
    </w:div>
    <w:div w:id="1337464672">
      <w:bodyDiv w:val="1"/>
      <w:marLeft w:val="0"/>
      <w:marRight w:val="0"/>
      <w:marTop w:val="0"/>
      <w:marBottom w:val="0"/>
      <w:divBdr>
        <w:top w:val="none" w:sz="0" w:space="0" w:color="auto"/>
        <w:left w:val="none" w:sz="0" w:space="0" w:color="auto"/>
        <w:bottom w:val="none" w:sz="0" w:space="0" w:color="auto"/>
        <w:right w:val="none" w:sz="0" w:space="0" w:color="auto"/>
      </w:divBdr>
    </w:div>
    <w:div w:id="1338076025">
      <w:bodyDiv w:val="1"/>
      <w:marLeft w:val="0"/>
      <w:marRight w:val="0"/>
      <w:marTop w:val="0"/>
      <w:marBottom w:val="0"/>
      <w:divBdr>
        <w:top w:val="none" w:sz="0" w:space="0" w:color="auto"/>
        <w:left w:val="none" w:sz="0" w:space="0" w:color="auto"/>
        <w:bottom w:val="none" w:sz="0" w:space="0" w:color="auto"/>
        <w:right w:val="none" w:sz="0" w:space="0" w:color="auto"/>
      </w:divBdr>
    </w:div>
    <w:div w:id="1339112427">
      <w:bodyDiv w:val="1"/>
      <w:marLeft w:val="0"/>
      <w:marRight w:val="0"/>
      <w:marTop w:val="0"/>
      <w:marBottom w:val="0"/>
      <w:divBdr>
        <w:top w:val="none" w:sz="0" w:space="0" w:color="auto"/>
        <w:left w:val="none" w:sz="0" w:space="0" w:color="auto"/>
        <w:bottom w:val="none" w:sz="0" w:space="0" w:color="auto"/>
        <w:right w:val="none" w:sz="0" w:space="0" w:color="auto"/>
      </w:divBdr>
    </w:div>
    <w:div w:id="1339384884">
      <w:bodyDiv w:val="1"/>
      <w:marLeft w:val="0"/>
      <w:marRight w:val="0"/>
      <w:marTop w:val="0"/>
      <w:marBottom w:val="0"/>
      <w:divBdr>
        <w:top w:val="none" w:sz="0" w:space="0" w:color="auto"/>
        <w:left w:val="none" w:sz="0" w:space="0" w:color="auto"/>
        <w:bottom w:val="none" w:sz="0" w:space="0" w:color="auto"/>
        <w:right w:val="none" w:sz="0" w:space="0" w:color="auto"/>
      </w:divBdr>
    </w:div>
    <w:div w:id="1339430494">
      <w:bodyDiv w:val="1"/>
      <w:marLeft w:val="0"/>
      <w:marRight w:val="0"/>
      <w:marTop w:val="0"/>
      <w:marBottom w:val="0"/>
      <w:divBdr>
        <w:top w:val="none" w:sz="0" w:space="0" w:color="auto"/>
        <w:left w:val="none" w:sz="0" w:space="0" w:color="auto"/>
        <w:bottom w:val="none" w:sz="0" w:space="0" w:color="auto"/>
        <w:right w:val="none" w:sz="0" w:space="0" w:color="auto"/>
      </w:divBdr>
    </w:div>
    <w:div w:id="1341083052">
      <w:bodyDiv w:val="1"/>
      <w:marLeft w:val="0"/>
      <w:marRight w:val="0"/>
      <w:marTop w:val="0"/>
      <w:marBottom w:val="0"/>
      <w:divBdr>
        <w:top w:val="none" w:sz="0" w:space="0" w:color="auto"/>
        <w:left w:val="none" w:sz="0" w:space="0" w:color="auto"/>
        <w:bottom w:val="none" w:sz="0" w:space="0" w:color="auto"/>
        <w:right w:val="none" w:sz="0" w:space="0" w:color="auto"/>
      </w:divBdr>
    </w:div>
    <w:div w:id="1341278068">
      <w:bodyDiv w:val="1"/>
      <w:marLeft w:val="0"/>
      <w:marRight w:val="0"/>
      <w:marTop w:val="0"/>
      <w:marBottom w:val="0"/>
      <w:divBdr>
        <w:top w:val="none" w:sz="0" w:space="0" w:color="auto"/>
        <w:left w:val="none" w:sz="0" w:space="0" w:color="auto"/>
        <w:bottom w:val="none" w:sz="0" w:space="0" w:color="auto"/>
        <w:right w:val="none" w:sz="0" w:space="0" w:color="auto"/>
      </w:divBdr>
    </w:div>
    <w:div w:id="1343245405">
      <w:bodyDiv w:val="1"/>
      <w:marLeft w:val="0"/>
      <w:marRight w:val="0"/>
      <w:marTop w:val="0"/>
      <w:marBottom w:val="0"/>
      <w:divBdr>
        <w:top w:val="none" w:sz="0" w:space="0" w:color="auto"/>
        <w:left w:val="none" w:sz="0" w:space="0" w:color="auto"/>
        <w:bottom w:val="none" w:sz="0" w:space="0" w:color="auto"/>
        <w:right w:val="none" w:sz="0" w:space="0" w:color="auto"/>
      </w:divBdr>
    </w:div>
    <w:div w:id="1343358982">
      <w:bodyDiv w:val="1"/>
      <w:marLeft w:val="0"/>
      <w:marRight w:val="0"/>
      <w:marTop w:val="0"/>
      <w:marBottom w:val="0"/>
      <w:divBdr>
        <w:top w:val="none" w:sz="0" w:space="0" w:color="auto"/>
        <w:left w:val="none" w:sz="0" w:space="0" w:color="auto"/>
        <w:bottom w:val="none" w:sz="0" w:space="0" w:color="auto"/>
        <w:right w:val="none" w:sz="0" w:space="0" w:color="auto"/>
      </w:divBdr>
    </w:div>
    <w:div w:id="1345092787">
      <w:bodyDiv w:val="1"/>
      <w:marLeft w:val="0"/>
      <w:marRight w:val="0"/>
      <w:marTop w:val="0"/>
      <w:marBottom w:val="0"/>
      <w:divBdr>
        <w:top w:val="none" w:sz="0" w:space="0" w:color="auto"/>
        <w:left w:val="none" w:sz="0" w:space="0" w:color="auto"/>
        <w:bottom w:val="none" w:sz="0" w:space="0" w:color="auto"/>
        <w:right w:val="none" w:sz="0" w:space="0" w:color="auto"/>
      </w:divBdr>
    </w:div>
    <w:div w:id="1345398517">
      <w:bodyDiv w:val="1"/>
      <w:marLeft w:val="0"/>
      <w:marRight w:val="0"/>
      <w:marTop w:val="0"/>
      <w:marBottom w:val="0"/>
      <w:divBdr>
        <w:top w:val="none" w:sz="0" w:space="0" w:color="auto"/>
        <w:left w:val="none" w:sz="0" w:space="0" w:color="auto"/>
        <w:bottom w:val="none" w:sz="0" w:space="0" w:color="auto"/>
        <w:right w:val="none" w:sz="0" w:space="0" w:color="auto"/>
      </w:divBdr>
    </w:div>
    <w:div w:id="1346175315">
      <w:bodyDiv w:val="1"/>
      <w:marLeft w:val="0"/>
      <w:marRight w:val="0"/>
      <w:marTop w:val="0"/>
      <w:marBottom w:val="0"/>
      <w:divBdr>
        <w:top w:val="none" w:sz="0" w:space="0" w:color="auto"/>
        <w:left w:val="none" w:sz="0" w:space="0" w:color="auto"/>
        <w:bottom w:val="none" w:sz="0" w:space="0" w:color="auto"/>
        <w:right w:val="none" w:sz="0" w:space="0" w:color="auto"/>
      </w:divBdr>
    </w:div>
    <w:div w:id="1346715675">
      <w:bodyDiv w:val="1"/>
      <w:marLeft w:val="0"/>
      <w:marRight w:val="0"/>
      <w:marTop w:val="0"/>
      <w:marBottom w:val="0"/>
      <w:divBdr>
        <w:top w:val="none" w:sz="0" w:space="0" w:color="auto"/>
        <w:left w:val="none" w:sz="0" w:space="0" w:color="auto"/>
        <w:bottom w:val="none" w:sz="0" w:space="0" w:color="auto"/>
        <w:right w:val="none" w:sz="0" w:space="0" w:color="auto"/>
      </w:divBdr>
    </w:div>
    <w:div w:id="1346783623">
      <w:bodyDiv w:val="1"/>
      <w:marLeft w:val="0"/>
      <w:marRight w:val="0"/>
      <w:marTop w:val="0"/>
      <w:marBottom w:val="0"/>
      <w:divBdr>
        <w:top w:val="none" w:sz="0" w:space="0" w:color="auto"/>
        <w:left w:val="none" w:sz="0" w:space="0" w:color="auto"/>
        <w:bottom w:val="none" w:sz="0" w:space="0" w:color="auto"/>
        <w:right w:val="none" w:sz="0" w:space="0" w:color="auto"/>
      </w:divBdr>
    </w:div>
    <w:div w:id="1346904793">
      <w:bodyDiv w:val="1"/>
      <w:marLeft w:val="0"/>
      <w:marRight w:val="0"/>
      <w:marTop w:val="0"/>
      <w:marBottom w:val="0"/>
      <w:divBdr>
        <w:top w:val="none" w:sz="0" w:space="0" w:color="auto"/>
        <w:left w:val="none" w:sz="0" w:space="0" w:color="auto"/>
        <w:bottom w:val="none" w:sz="0" w:space="0" w:color="auto"/>
        <w:right w:val="none" w:sz="0" w:space="0" w:color="auto"/>
      </w:divBdr>
    </w:div>
    <w:div w:id="1347436698">
      <w:bodyDiv w:val="1"/>
      <w:marLeft w:val="0"/>
      <w:marRight w:val="0"/>
      <w:marTop w:val="0"/>
      <w:marBottom w:val="0"/>
      <w:divBdr>
        <w:top w:val="none" w:sz="0" w:space="0" w:color="auto"/>
        <w:left w:val="none" w:sz="0" w:space="0" w:color="auto"/>
        <w:bottom w:val="none" w:sz="0" w:space="0" w:color="auto"/>
        <w:right w:val="none" w:sz="0" w:space="0" w:color="auto"/>
      </w:divBdr>
    </w:div>
    <w:div w:id="1350990472">
      <w:bodyDiv w:val="1"/>
      <w:marLeft w:val="0"/>
      <w:marRight w:val="0"/>
      <w:marTop w:val="0"/>
      <w:marBottom w:val="0"/>
      <w:divBdr>
        <w:top w:val="none" w:sz="0" w:space="0" w:color="auto"/>
        <w:left w:val="none" w:sz="0" w:space="0" w:color="auto"/>
        <w:bottom w:val="none" w:sz="0" w:space="0" w:color="auto"/>
        <w:right w:val="none" w:sz="0" w:space="0" w:color="auto"/>
      </w:divBdr>
    </w:div>
    <w:div w:id="1351948606">
      <w:bodyDiv w:val="1"/>
      <w:marLeft w:val="0"/>
      <w:marRight w:val="0"/>
      <w:marTop w:val="0"/>
      <w:marBottom w:val="0"/>
      <w:divBdr>
        <w:top w:val="none" w:sz="0" w:space="0" w:color="auto"/>
        <w:left w:val="none" w:sz="0" w:space="0" w:color="auto"/>
        <w:bottom w:val="none" w:sz="0" w:space="0" w:color="auto"/>
        <w:right w:val="none" w:sz="0" w:space="0" w:color="auto"/>
      </w:divBdr>
    </w:div>
    <w:div w:id="1354260283">
      <w:bodyDiv w:val="1"/>
      <w:marLeft w:val="0"/>
      <w:marRight w:val="0"/>
      <w:marTop w:val="0"/>
      <w:marBottom w:val="0"/>
      <w:divBdr>
        <w:top w:val="none" w:sz="0" w:space="0" w:color="auto"/>
        <w:left w:val="none" w:sz="0" w:space="0" w:color="auto"/>
        <w:bottom w:val="none" w:sz="0" w:space="0" w:color="auto"/>
        <w:right w:val="none" w:sz="0" w:space="0" w:color="auto"/>
      </w:divBdr>
    </w:div>
    <w:div w:id="1356691934">
      <w:bodyDiv w:val="1"/>
      <w:marLeft w:val="0"/>
      <w:marRight w:val="0"/>
      <w:marTop w:val="0"/>
      <w:marBottom w:val="0"/>
      <w:divBdr>
        <w:top w:val="none" w:sz="0" w:space="0" w:color="auto"/>
        <w:left w:val="none" w:sz="0" w:space="0" w:color="auto"/>
        <w:bottom w:val="none" w:sz="0" w:space="0" w:color="auto"/>
        <w:right w:val="none" w:sz="0" w:space="0" w:color="auto"/>
      </w:divBdr>
    </w:div>
    <w:div w:id="1357927067">
      <w:bodyDiv w:val="1"/>
      <w:marLeft w:val="0"/>
      <w:marRight w:val="0"/>
      <w:marTop w:val="0"/>
      <w:marBottom w:val="0"/>
      <w:divBdr>
        <w:top w:val="none" w:sz="0" w:space="0" w:color="auto"/>
        <w:left w:val="none" w:sz="0" w:space="0" w:color="auto"/>
        <w:bottom w:val="none" w:sz="0" w:space="0" w:color="auto"/>
        <w:right w:val="none" w:sz="0" w:space="0" w:color="auto"/>
      </w:divBdr>
    </w:div>
    <w:div w:id="1358190690">
      <w:bodyDiv w:val="1"/>
      <w:marLeft w:val="0"/>
      <w:marRight w:val="0"/>
      <w:marTop w:val="0"/>
      <w:marBottom w:val="0"/>
      <w:divBdr>
        <w:top w:val="none" w:sz="0" w:space="0" w:color="auto"/>
        <w:left w:val="none" w:sz="0" w:space="0" w:color="auto"/>
        <w:bottom w:val="none" w:sz="0" w:space="0" w:color="auto"/>
        <w:right w:val="none" w:sz="0" w:space="0" w:color="auto"/>
      </w:divBdr>
    </w:div>
    <w:div w:id="1358510001">
      <w:bodyDiv w:val="1"/>
      <w:marLeft w:val="0"/>
      <w:marRight w:val="0"/>
      <w:marTop w:val="0"/>
      <w:marBottom w:val="0"/>
      <w:divBdr>
        <w:top w:val="none" w:sz="0" w:space="0" w:color="auto"/>
        <w:left w:val="none" w:sz="0" w:space="0" w:color="auto"/>
        <w:bottom w:val="none" w:sz="0" w:space="0" w:color="auto"/>
        <w:right w:val="none" w:sz="0" w:space="0" w:color="auto"/>
      </w:divBdr>
    </w:div>
    <w:div w:id="1358583346">
      <w:bodyDiv w:val="1"/>
      <w:marLeft w:val="0"/>
      <w:marRight w:val="0"/>
      <w:marTop w:val="0"/>
      <w:marBottom w:val="0"/>
      <w:divBdr>
        <w:top w:val="none" w:sz="0" w:space="0" w:color="auto"/>
        <w:left w:val="none" w:sz="0" w:space="0" w:color="auto"/>
        <w:bottom w:val="none" w:sz="0" w:space="0" w:color="auto"/>
        <w:right w:val="none" w:sz="0" w:space="0" w:color="auto"/>
      </w:divBdr>
    </w:div>
    <w:div w:id="1359888132">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1006210">
      <w:bodyDiv w:val="1"/>
      <w:marLeft w:val="0"/>
      <w:marRight w:val="0"/>
      <w:marTop w:val="0"/>
      <w:marBottom w:val="0"/>
      <w:divBdr>
        <w:top w:val="none" w:sz="0" w:space="0" w:color="auto"/>
        <w:left w:val="none" w:sz="0" w:space="0" w:color="auto"/>
        <w:bottom w:val="none" w:sz="0" w:space="0" w:color="auto"/>
        <w:right w:val="none" w:sz="0" w:space="0" w:color="auto"/>
      </w:divBdr>
    </w:div>
    <w:div w:id="1361202281">
      <w:bodyDiv w:val="1"/>
      <w:marLeft w:val="0"/>
      <w:marRight w:val="0"/>
      <w:marTop w:val="0"/>
      <w:marBottom w:val="0"/>
      <w:divBdr>
        <w:top w:val="none" w:sz="0" w:space="0" w:color="auto"/>
        <w:left w:val="none" w:sz="0" w:space="0" w:color="auto"/>
        <w:bottom w:val="none" w:sz="0" w:space="0" w:color="auto"/>
        <w:right w:val="none" w:sz="0" w:space="0" w:color="auto"/>
      </w:divBdr>
    </w:div>
    <w:div w:id="1361472590">
      <w:bodyDiv w:val="1"/>
      <w:marLeft w:val="0"/>
      <w:marRight w:val="0"/>
      <w:marTop w:val="0"/>
      <w:marBottom w:val="0"/>
      <w:divBdr>
        <w:top w:val="none" w:sz="0" w:space="0" w:color="auto"/>
        <w:left w:val="none" w:sz="0" w:space="0" w:color="auto"/>
        <w:bottom w:val="none" w:sz="0" w:space="0" w:color="auto"/>
        <w:right w:val="none" w:sz="0" w:space="0" w:color="auto"/>
      </w:divBdr>
    </w:div>
    <w:div w:id="1364745679">
      <w:bodyDiv w:val="1"/>
      <w:marLeft w:val="0"/>
      <w:marRight w:val="0"/>
      <w:marTop w:val="0"/>
      <w:marBottom w:val="0"/>
      <w:divBdr>
        <w:top w:val="none" w:sz="0" w:space="0" w:color="auto"/>
        <w:left w:val="none" w:sz="0" w:space="0" w:color="auto"/>
        <w:bottom w:val="none" w:sz="0" w:space="0" w:color="auto"/>
        <w:right w:val="none" w:sz="0" w:space="0" w:color="auto"/>
      </w:divBdr>
    </w:div>
    <w:div w:id="1365516947">
      <w:bodyDiv w:val="1"/>
      <w:marLeft w:val="0"/>
      <w:marRight w:val="0"/>
      <w:marTop w:val="0"/>
      <w:marBottom w:val="0"/>
      <w:divBdr>
        <w:top w:val="none" w:sz="0" w:space="0" w:color="auto"/>
        <w:left w:val="none" w:sz="0" w:space="0" w:color="auto"/>
        <w:bottom w:val="none" w:sz="0" w:space="0" w:color="auto"/>
        <w:right w:val="none" w:sz="0" w:space="0" w:color="auto"/>
      </w:divBdr>
    </w:div>
    <w:div w:id="1366561091">
      <w:bodyDiv w:val="1"/>
      <w:marLeft w:val="0"/>
      <w:marRight w:val="0"/>
      <w:marTop w:val="0"/>
      <w:marBottom w:val="0"/>
      <w:divBdr>
        <w:top w:val="none" w:sz="0" w:space="0" w:color="auto"/>
        <w:left w:val="none" w:sz="0" w:space="0" w:color="auto"/>
        <w:bottom w:val="none" w:sz="0" w:space="0" w:color="auto"/>
        <w:right w:val="none" w:sz="0" w:space="0" w:color="auto"/>
      </w:divBdr>
    </w:div>
    <w:div w:id="1367019376">
      <w:bodyDiv w:val="1"/>
      <w:marLeft w:val="0"/>
      <w:marRight w:val="0"/>
      <w:marTop w:val="0"/>
      <w:marBottom w:val="0"/>
      <w:divBdr>
        <w:top w:val="none" w:sz="0" w:space="0" w:color="auto"/>
        <w:left w:val="none" w:sz="0" w:space="0" w:color="auto"/>
        <w:bottom w:val="none" w:sz="0" w:space="0" w:color="auto"/>
        <w:right w:val="none" w:sz="0" w:space="0" w:color="auto"/>
      </w:divBdr>
    </w:div>
    <w:div w:id="1368139084">
      <w:bodyDiv w:val="1"/>
      <w:marLeft w:val="0"/>
      <w:marRight w:val="0"/>
      <w:marTop w:val="0"/>
      <w:marBottom w:val="0"/>
      <w:divBdr>
        <w:top w:val="none" w:sz="0" w:space="0" w:color="auto"/>
        <w:left w:val="none" w:sz="0" w:space="0" w:color="auto"/>
        <w:bottom w:val="none" w:sz="0" w:space="0" w:color="auto"/>
        <w:right w:val="none" w:sz="0" w:space="0" w:color="auto"/>
      </w:divBdr>
    </w:div>
    <w:div w:id="1368988573">
      <w:bodyDiv w:val="1"/>
      <w:marLeft w:val="0"/>
      <w:marRight w:val="0"/>
      <w:marTop w:val="0"/>
      <w:marBottom w:val="0"/>
      <w:divBdr>
        <w:top w:val="none" w:sz="0" w:space="0" w:color="auto"/>
        <w:left w:val="none" w:sz="0" w:space="0" w:color="auto"/>
        <w:bottom w:val="none" w:sz="0" w:space="0" w:color="auto"/>
        <w:right w:val="none" w:sz="0" w:space="0" w:color="auto"/>
      </w:divBdr>
    </w:div>
    <w:div w:id="1370302436">
      <w:bodyDiv w:val="1"/>
      <w:marLeft w:val="0"/>
      <w:marRight w:val="0"/>
      <w:marTop w:val="0"/>
      <w:marBottom w:val="0"/>
      <w:divBdr>
        <w:top w:val="none" w:sz="0" w:space="0" w:color="auto"/>
        <w:left w:val="none" w:sz="0" w:space="0" w:color="auto"/>
        <w:bottom w:val="none" w:sz="0" w:space="0" w:color="auto"/>
        <w:right w:val="none" w:sz="0" w:space="0" w:color="auto"/>
      </w:divBdr>
    </w:div>
    <w:div w:id="1372194835">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579169">
      <w:bodyDiv w:val="1"/>
      <w:marLeft w:val="0"/>
      <w:marRight w:val="0"/>
      <w:marTop w:val="0"/>
      <w:marBottom w:val="0"/>
      <w:divBdr>
        <w:top w:val="none" w:sz="0" w:space="0" w:color="auto"/>
        <w:left w:val="none" w:sz="0" w:space="0" w:color="auto"/>
        <w:bottom w:val="none" w:sz="0" w:space="0" w:color="auto"/>
        <w:right w:val="none" w:sz="0" w:space="0" w:color="auto"/>
      </w:divBdr>
    </w:div>
    <w:div w:id="1373849812">
      <w:bodyDiv w:val="1"/>
      <w:marLeft w:val="0"/>
      <w:marRight w:val="0"/>
      <w:marTop w:val="0"/>
      <w:marBottom w:val="0"/>
      <w:divBdr>
        <w:top w:val="none" w:sz="0" w:space="0" w:color="auto"/>
        <w:left w:val="none" w:sz="0" w:space="0" w:color="auto"/>
        <w:bottom w:val="none" w:sz="0" w:space="0" w:color="auto"/>
        <w:right w:val="none" w:sz="0" w:space="0" w:color="auto"/>
      </w:divBdr>
    </w:div>
    <w:div w:id="1374309076">
      <w:bodyDiv w:val="1"/>
      <w:marLeft w:val="0"/>
      <w:marRight w:val="0"/>
      <w:marTop w:val="0"/>
      <w:marBottom w:val="0"/>
      <w:divBdr>
        <w:top w:val="none" w:sz="0" w:space="0" w:color="auto"/>
        <w:left w:val="none" w:sz="0" w:space="0" w:color="auto"/>
        <w:bottom w:val="none" w:sz="0" w:space="0" w:color="auto"/>
        <w:right w:val="none" w:sz="0" w:space="0" w:color="auto"/>
      </w:divBdr>
    </w:div>
    <w:div w:id="1378503079">
      <w:bodyDiv w:val="1"/>
      <w:marLeft w:val="0"/>
      <w:marRight w:val="0"/>
      <w:marTop w:val="0"/>
      <w:marBottom w:val="0"/>
      <w:divBdr>
        <w:top w:val="none" w:sz="0" w:space="0" w:color="auto"/>
        <w:left w:val="none" w:sz="0" w:space="0" w:color="auto"/>
        <w:bottom w:val="none" w:sz="0" w:space="0" w:color="auto"/>
        <w:right w:val="none" w:sz="0" w:space="0" w:color="auto"/>
      </w:divBdr>
    </w:div>
    <w:div w:id="1382249226">
      <w:bodyDiv w:val="1"/>
      <w:marLeft w:val="0"/>
      <w:marRight w:val="0"/>
      <w:marTop w:val="0"/>
      <w:marBottom w:val="0"/>
      <w:divBdr>
        <w:top w:val="none" w:sz="0" w:space="0" w:color="auto"/>
        <w:left w:val="none" w:sz="0" w:space="0" w:color="auto"/>
        <w:bottom w:val="none" w:sz="0" w:space="0" w:color="auto"/>
        <w:right w:val="none" w:sz="0" w:space="0" w:color="auto"/>
      </w:divBdr>
    </w:div>
    <w:div w:id="1383139614">
      <w:bodyDiv w:val="1"/>
      <w:marLeft w:val="0"/>
      <w:marRight w:val="0"/>
      <w:marTop w:val="0"/>
      <w:marBottom w:val="0"/>
      <w:divBdr>
        <w:top w:val="none" w:sz="0" w:space="0" w:color="auto"/>
        <w:left w:val="none" w:sz="0" w:space="0" w:color="auto"/>
        <w:bottom w:val="none" w:sz="0" w:space="0" w:color="auto"/>
        <w:right w:val="none" w:sz="0" w:space="0" w:color="auto"/>
      </w:divBdr>
    </w:div>
    <w:div w:id="1384601558">
      <w:bodyDiv w:val="1"/>
      <w:marLeft w:val="0"/>
      <w:marRight w:val="0"/>
      <w:marTop w:val="0"/>
      <w:marBottom w:val="0"/>
      <w:divBdr>
        <w:top w:val="none" w:sz="0" w:space="0" w:color="auto"/>
        <w:left w:val="none" w:sz="0" w:space="0" w:color="auto"/>
        <w:bottom w:val="none" w:sz="0" w:space="0" w:color="auto"/>
        <w:right w:val="none" w:sz="0" w:space="0" w:color="auto"/>
      </w:divBdr>
    </w:div>
    <w:div w:id="1385594815">
      <w:bodyDiv w:val="1"/>
      <w:marLeft w:val="0"/>
      <w:marRight w:val="0"/>
      <w:marTop w:val="0"/>
      <w:marBottom w:val="0"/>
      <w:divBdr>
        <w:top w:val="none" w:sz="0" w:space="0" w:color="auto"/>
        <w:left w:val="none" w:sz="0" w:space="0" w:color="auto"/>
        <w:bottom w:val="none" w:sz="0" w:space="0" w:color="auto"/>
        <w:right w:val="none" w:sz="0" w:space="0" w:color="auto"/>
      </w:divBdr>
    </w:div>
    <w:div w:id="1387216554">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87873555">
      <w:bodyDiv w:val="1"/>
      <w:marLeft w:val="0"/>
      <w:marRight w:val="0"/>
      <w:marTop w:val="0"/>
      <w:marBottom w:val="0"/>
      <w:divBdr>
        <w:top w:val="none" w:sz="0" w:space="0" w:color="auto"/>
        <w:left w:val="none" w:sz="0" w:space="0" w:color="auto"/>
        <w:bottom w:val="none" w:sz="0" w:space="0" w:color="auto"/>
        <w:right w:val="none" w:sz="0" w:space="0" w:color="auto"/>
      </w:divBdr>
    </w:div>
    <w:div w:id="1389643900">
      <w:bodyDiv w:val="1"/>
      <w:marLeft w:val="0"/>
      <w:marRight w:val="0"/>
      <w:marTop w:val="0"/>
      <w:marBottom w:val="0"/>
      <w:divBdr>
        <w:top w:val="none" w:sz="0" w:space="0" w:color="auto"/>
        <w:left w:val="none" w:sz="0" w:space="0" w:color="auto"/>
        <w:bottom w:val="none" w:sz="0" w:space="0" w:color="auto"/>
        <w:right w:val="none" w:sz="0" w:space="0" w:color="auto"/>
      </w:divBdr>
    </w:div>
    <w:div w:id="1390349641">
      <w:bodyDiv w:val="1"/>
      <w:marLeft w:val="0"/>
      <w:marRight w:val="0"/>
      <w:marTop w:val="0"/>
      <w:marBottom w:val="0"/>
      <w:divBdr>
        <w:top w:val="none" w:sz="0" w:space="0" w:color="auto"/>
        <w:left w:val="none" w:sz="0" w:space="0" w:color="auto"/>
        <w:bottom w:val="none" w:sz="0" w:space="0" w:color="auto"/>
        <w:right w:val="none" w:sz="0" w:space="0" w:color="auto"/>
      </w:divBdr>
    </w:div>
    <w:div w:id="1391422374">
      <w:bodyDiv w:val="1"/>
      <w:marLeft w:val="0"/>
      <w:marRight w:val="0"/>
      <w:marTop w:val="0"/>
      <w:marBottom w:val="0"/>
      <w:divBdr>
        <w:top w:val="none" w:sz="0" w:space="0" w:color="auto"/>
        <w:left w:val="none" w:sz="0" w:space="0" w:color="auto"/>
        <w:bottom w:val="none" w:sz="0" w:space="0" w:color="auto"/>
        <w:right w:val="none" w:sz="0" w:space="0" w:color="auto"/>
      </w:divBdr>
    </w:div>
    <w:div w:id="1392459041">
      <w:bodyDiv w:val="1"/>
      <w:marLeft w:val="0"/>
      <w:marRight w:val="0"/>
      <w:marTop w:val="0"/>
      <w:marBottom w:val="0"/>
      <w:divBdr>
        <w:top w:val="none" w:sz="0" w:space="0" w:color="auto"/>
        <w:left w:val="none" w:sz="0" w:space="0" w:color="auto"/>
        <w:bottom w:val="none" w:sz="0" w:space="0" w:color="auto"/>
        <w:right w:val="none" w:sz="0" w:space="0" w:color="auto"/>
      </w:divBdr>
    </w:div>
    <w:div w:id="1393578418">
      <w:bodyDiv w:val="1"/>
      <w:marLeft w:val="0"/>
      <w:marRight w:val="0"/>
      <w:marTop w:val="0"/>
      <w:marBottom w:val="0"/>
      <w:divBdr>
        <w:top w:val="none" w:sz="0" w:space="0" w:color="auto"/>
        <w:left w:val="none" w:sz="0" w:space="0" w:color="auto"/>
        <w:bottom w:val="none" w:sz="0" w:space="0" w:color="auto"/>
        <w:right w:val="none" w:sz="0" w:space="0" w:color="auto"/>
      </w:divBdr>
    </w:div>
    <w:div w:id="1393775213">
      <w:bodyDiv w:val="1"/>
      <w:marLeft w:val="0"/>
      <w:marRight w:val="0"/>
      <w:marTop w:val="0"/>
      <w:marBottom w:val="0"/>
      <w:divBdr>
        <w:top w:val="none" w:sz="0" w:space="0" w:color="auto"/>
        <w:left w:val="none" w:sz="0" w:space="0" w:color="auto"/>
        <w:bottom w:val="none" w:sz="0" w:space="0" w:color="auto"/>
        <w:right w:val="none" w:sz="0" w:space="0" w:color="auto"/>
      </w:divBdr>
    </w:div>
    <w:div w:id="1395153698">
      <w:bodyDiv w:val="1"/>
      <w:marLeft w:val="0"/>
      <w:marRight w:val="0"/>
      <w:marTop w:val="0"/>
      <w:marBottom w:val="0"/>
      <w:divBdr>
        <w:top w:val="none" w:sz="0" w:space="0" w:color="auto"/>
        <w:left w:val="none" w:sz="0" w:space="0" w:color="auto"/>
        <w:bottom w:val="none" w:sz="0" w:space="0" w:color="auto"/>
        <w:right w:val="none" w:sz="0" w:space="0" w:color="auto"/>
      </w:divBdr>
    </w:div>
    <w:div w:id="1395396347">
      <w:bodyDiv w:val="1"/>
      <w:marLeft w:val="0"/>
      <w:marRight w:val="0"/>
      <w:marTop w:val="0"/>
      <w:marBottom w:val="0"/>
      <w:divBdr>
        <w:top w:val="none" w:sz="0" w:space="0" w:color="auto"/>
        <w:left w:val="none" w:sz="0" w:space="0" w:color="auto"/>
        <w:bottom w:val="none" w:sz="0" w:space="0" w:color="auto"/>
        <w:right w:val="none" w:sz="0" w:space="0" w:color="auto"/>
      </w:divBdr>
    </w:div>
    <w:div w:id="1395662386">
      <w:bodyDiv w:val="1"/>
      <w:marLeft w:val="0"/>
      <w:marRight w:val="0"/>
      <w:marTop w:val="0"/>
      <w:marBottom w:val="0"/>
      <w:divBdr>
        <w:top w:val="none" w:sz="0" w:space="0" w:color="auto"/>
        <w:left w:val="none" w:sz="0" w:space="0" w:color="auto"/>
        <w:bottom w:val="none" w:sz="0" w:space="0" w:color="auto"/>
        <w:right w:val="none" w:sz="0" w:space="0" w:color="auto"/>
      </w:divBdr>
    </w:div>
    <w:div w:id="1396200392">
      <w:bodyDiv w:val="1"/>
      <w:marLeft w:val="0"/>
      <w:marRight w:val="0"/>
      <w:marTop w:val="0"/>
      <w:marBottom w:val="0"/>
      <w:divBdr>
        <w:top w:val="none" w:sz="0" w:space="0" w:color="auto"/>
        <w:left w:val="none" w:sz="0" w:space="0" w:color="auto"/>
        <w:bottom w:val="none" w:sz="0" w:space="0" w:color="auto"/>
        <w:right w:val="none" w:sz="0" w:space="0" w:color="auto"/>
      </w:divBdr>
    </w:div>
    <w:div w:id="1397241136">
      <w:bodyDiv w:val="1"/>
      <w:marLeft w:val="0"/>
      <w:marRight w:val="0"/>
      <w:marTop w:val="0"/>
      <w:marBottom w:val="0"/>
      <w:divBdr>
        <w:top w:val="none" w:sz="0" w:space="0" w:color="auto"/>
        <w:left w:val="none" w:sz="0" w:space="0" w:color="auto"/>
        <w:bottom w:val="none" w:sz="0" w:space="0" w:color="auto"/>
        <w:right w:val="none" w:sz="0" w:space="0" w:color="auto"/>
      </w:divBdr>
    </w:div>
    <w:div w:id="1398236903">
      <w:bodyDiv w:val="1"/>
      <w:marLeft w:val="0"/>
      <w:marRight w:val="0"/>
      <w:marTop w:val="0"/>
      <w:marBottom w:val="0"/>
      <w:divBdr>
        <w:top w:val="none" w:sz="0" w:space="0" w:color="auto"/>
        <w:left w:val="none" w:sz="0" w:space="0" w:color="auto"/>
        <w:bottom w:val="none" w:sz="0" w:space="0" w:color="auto"/>
        <w:right w:val="none" w:sz="0" w:space="0" w:color="auto"/>
      </w:divBdr>
    </w:div>
    <w:div w:id="1400706796">
      <w:bodyDiv w:val="1"/>
      <w:marLeft w:val="0"/>
      <w:marRight w:val="0"/>
      <w:marTop w:val="0"/>
      <w:marBottom w:val="0"/>
      <w:divBdr>
        <w:top w:val="none" w:sz="0" w:space="0" w:color="auto"/>
        <w:left w:val="none" w:sz="0" w:space="0" w:color="auto"/>
        <w:bottom w:val="none" w:sz="0" w:space="0" w:color="auto"/>
        <w:right w:val="none" w:sz="0" w:space="0" w:color="auto"/>
      </w:divBdr>
    </w:div>
    <w:div w:id="1402944077">
      <w:bodyDiv w:val="1"/>
      <w:marLeft w:val="0"/>
      <w:marRight w:val="0"/>
      <w:marTop w:val="0"/>
      <w:marBottom w:val="0"/>
      <w:divBdr>
        <w:top w:val="none" w:sz="0" w:space="0" w:color="auto"/>
        <w:left w:val="none" w:sz="0" w:space="0" w:color="auto"/>
        <w:bottom w:val="none" w:sz="0" w:space="0" w:color="auto"/>
        <w:right w:val="none" w:sz="0" w:space="0" w:color="auto"/>
      </w:divBdr>
    </w:div>
    <w:div w:id="1403747296">
      <w:bodyDiv w:val="1"/>
      <w:marLeft w:val="0"/>
      <w:marRight w:val="0"/>
      <w:marTop w:val="0"/>
      <w:marBottom w:val="0"/>
      <w:divBdr>
        <w:top w:val="none" w:sz="0" w:space="0" w:color="auto"/>
        <w:left w:val="none" w:sz="0" w:space="0" w:color="auto"/>
        <w:bottom w:val="none" w:sz="0" w:space="0" w:color="auto"/>
        <w:right w:val="none" w:sz="0" w:space="0" w:color="auto"/>
      </w:divBdr>
    </w:div>
    <w:div w:id="1407266508">
      <w:bodyDiv w:val="1"/>
      <w:marLeft w:val="0"/>
      <w:marRight w:val="0"/>
      <w:marTop w:val="0"/>
      <w:marBottom w:val="0"/>
      <w:divBdr>
        <w:top w:val="none" w:sz="0" w:space="0" w:color="auto"/>
        <w:left w:val="none" w:sz="0" w:space="0" w:color="auto"/>
        <w:bottom w:val="none" w:sz="0" w:space="0" w:color="auto"/>
        <w:right w:val="none" w:sz="0" w:space="0" w:color="auto"/>
      </w:divBdr>
    </w:div>
    <w:div w:id="1407411104">
      <w:bodyDiv w:val="1"/>
      <w:marLeft w:val="0"/>
      <w:marRight w:val="0"/>
      <w:marTop w:val="0"/>
      <w:marBottom w:val="0"/>
      <w:divBdr>
        <w:top w:val="none" w:sz="0" w:space="0" w:color="auto"/>
        <w:left w:val="none" w:sz="0" w:space="0" w:color="auto"/>
        <w:bottom w:val="none" w:sz="0" w:space="0" w:color="auto"/>
        <w:right w:val="none" w:sz="0" w:space="0" w:color="auto"/>
      </w:divBdr>
    </w:div>
    <w:div w:id="1407414940">
      <w:bodyDiv w:val="1"/>
      <w:marLeft w:val="0"/>
      <w:marRight w:val="0"/>
      <w:marTop w:val="0"/>
      <w:marBottom w:val="0"/>
      <w:divBdr>
        <w:top w:val="none" w:sz="0" w:space="0" w:color="auto"/>
        <w:left w:val="none" w:sz="0" w:space="0" w:color="auto"/>
        <w:bottom w:val="none" w:sz="0" w:space="0" w:color="auto"/>
        <w:right w:val="none" w:sz="0" w:space="0" w:color="auto"/>
      </w:divBdr>
    </w:div>
    <w:div w:id="1409227962">
      <w:bodyDiv w:val="1"/>
      <w:marLeft w:val="0"/>
      <w:marRight w:val="0"/>
      <w:marTop w:val="0"/>
      <w:marBottom w:val="0"/>
      <w:divBdr>
        <w:top w:val="none" w:sz="0" w:space="0" w:color="auto"/>
        <w:left w:val="none" w:sz="0" w:space="0" w:color="auto"/>
        <w:bottom w:val="none" w:sz="0" w:space="0" w:color="auto"/>
        <w:right w:val="none" w:sz="0" w:space="0" w:color="auto"/>
      </w:divBdr>
    </w:div>
    <w:div w:id="1409841690">
      <w:bodyDiv w:val="1"/>
      <w:marLeft w:val="0"/>
      <w:marRight w:val="0"/>
      <w:marTop w:val="0"/>
      <w:marBottom w:val="0"/>
      <w:divBdr>
        <w:top w:val="none" w:sz="0" w:space="0" w:color="auto"/>
        <w:left w:val="none" w:sz="0" w:space="0" w:color="auto"/>
        <w:bottom w:val="none" w:sz="0" w:space="0" w:color="auto"/>
        <w:right w:val="none" w:sz="0" w:space="0" w:color="auto"/>
      </w:divBdr>
    </w:div>
    <w:div w:id="1411385807">
      <w:bodyDiv w:val="1"/>
      <w:marLeft w:val="0"/>
      <w:marRight w:val="0"/>
      <w:marTop w:val="0"/>
      <w:marBottom w:val="0"/>
      <w:divBdr>
        <w:top w:val="none" w:sz="0" w:space="0" w:color="auto"/>
        <w:left w:val="none" w:sz="0" w:space="0" w:color="auto"/>
        <w:bottom w:val="none" w:sz="0" w:space="0" w:color="auto"/>
        <w:right w:val="none" w:sz="0" w:space="0" w:color="auto"/>
      </w:divBdr>
    </w:div>
    <w:div w:id="1412773439">
      <w:bodyDiv w:val="1"/>
      <w:marLeft w:val="0"/>
      <w:marRight w:val="0"/>
      <w:marTop w:val="0"/>
      <w:marBottom w:val="0"/>
      <w:divBdr>
        <w:top w:val="none" w:sz="0" w:space="0" w:color="auto"/>
        <w:left w:val="none" w:sz="0" w:space="0" w:color="auto"/>
        <w:bottom w:val="none" w:sz="0" w:space="0" w:color="auto"/>
        <w:right w:val="none" w:sz="0" w:space="0" w:color="auto"/>
      </w:divBdr>
    </w:div>
    <w:div w:id="1413695975">
      <w:bodyDiv w:val="1"/>
      <w:marLeft w:val="0"/>
      <w:marRight w:val="0"/>
      <w:marTop w:val="0"/>
      <w:marBottom w:val="0"/>
      <w:divBdr>
        <w:top w:val="none" w:sz="0" w:space="0" w:color="auto"/>
        <w:left w:val="none" w:sz="0" w:space="0" w:color="auto"/>
        <w:bottom w:val="none" w:sz="0" w:space="0" w:color="auto"/>
        <w:right w:val="none" w:sz="0" w:space="0" w:color="auto"/>
      </w:divBdr>
    </w:div>
    <w:div w:id="1414668017">
      <w:bodyDiv w:val="1"/>
      <w:marLeft w:val="0"/>
      <w:marRight w:val="0"/>
      <w:marTop w:val="0"/>
      <w:marBottom w:val="0"/>
      <w:divBdr>
        <w:top w:val="none" w:sz="0" w:space="0" w:color="auto"/>
        <w:left w:val="none" w:sz="0" w:space="0" w:color="auto"/>
        <w:bottom w:val="none" w:sz="0" w:space="0" w:color="auto"/>
        <w:right w:val="none" w:sz="0" w:space="0" w:color="auto"/>
      </w:divBdr>
    </w:div>
    <w:div w:id="1416244550">
      <w:bodyDiv w:val="1"/>
      <w:marLeft w:val="0"/>
      <w:marRight w:val="0"/>
      <w:marTop w:val="0"/>
      <w:marBottom w:val="0"/>
      <w:divBdr>
        <w:top w:val="none" w:sz="0" w:space="0" w:color="auto"/>
        <w:left w:val="none" w:sz="0" w:space="0" w:color="auto"/>
        <w:bottom w:val="none" w:sz="0" w:space="0" w:color="auto"/>
        <w:right w:val="none" w:sz="0" w:space="0" w:color="auto"/>
      </w:divBdr>
    </w:div>
    <w:div w:id="1418746064">
      <w:bodyDiv w:val="1"/>
      <w:marLeft w:val="0"/>
      <w:marRight w:val="0"/>
      <w:marTop w:val="0"/>
      <w:marBottom w:val="0"/>
      <w:divBdr>
        <w:top w:val="none" w:sz="0" w:space="0" w:color="auto"/>
        <w:left w:val="none" w:sz="0" w:space="0" w:color="auto"/>
        <w:bottom w:val="none" w:sz="0" w:space="0" w:color="auto"/>
        <w:right w:val="none" w:sz="0" w:space="0" w:color="auto"/>
      </w:divBdr>
    </w:div>
    <w:div w:id="1419135890">
      <w:bodyDiv w:val="1"/>
      <w:marLeft w:val="0"/>
      <w:marRight w:val="0"/>
      <w:marTop w:val="0"/>
      <w:marBottom w:val="0"/>
      <w:divBdr>
        <w:top w:val="none" w:sz="0" w:space="0" w:color="auto"/>
        <w:left w:val="none" w:sz="0" w:space="0" w:color="auto"/>
        <w:bottom w:val="none" w:sz="0" w:space="0" w:color="auto"/>
        <w:right w:val="none" w:sz="0" w:space="0" w:color="auto"/>
      </w:divBdr>
    </w:div>
    <w:div w:id="1421488626">
      <w:bodyDiv w:val="1"/>
      <w:marLeft w:val="0"/>
      <w:marRight w:val="0"/>
      <w:marTop w:val="0"/>
      <w:marBottom w:val="0"/>
      <w:divBdr>
        <w:top w:val="none" w:sz="0" w:space="0" w:color="auto"/>
        <w:left w:val="none" w:sz="0" w:space="0" w:color="auto"/>
        <w:bottom w:val="none" w:sz="0" w:space="0" w:color="auto"/>
        <w:right w:val="none" w:sz="0" w:space="0" w:color="auto"/>
      </w:divBdr>
    </w:div>
    <w:div w:id="1422990955">
      <w:bodyDiv w:val="1"/>
      <w:marLeft w:val="0"/>
      <w:marRight w:val="0"/>
      <w:marTop w:val="0"/>
      <w:marBottom w:val="0"/>
      <w:divBdr>
        <w:top w:val="none" w:sz="0" w:space="0" w:color="auto"/>
        <w:left w:val="none" w:sz="0" w:space="0" w:color="auto"/>
        <w:bottom w:val="none" w:sz="0" w:space="0" w:color="auto"/>
        <w:right w:val="none" w:sz="0" w:space="0" w:color="auto"/>
      </w:divBdr>
    </w:div>
    <w:div w:id="1423842608">
      <w:bodyDiv w:val="1"/>
      <w:marLeft w:val="0"/>
      <w:marRight w:val="0"/>
      <w:marTop w:val="0"/>
      <w:marBottom w:val="0"/>
      <w:divBdr>
        <w:top w:val="none" w:sz="0" w:space="0" w:color="auto"/>
        <w:left w:val="none" w:sz="0" w:space="0" w:color="auto"/>
        <w:bottom w:val="none" w:sz="0" w:space="0" w:color="auto"/>
        <w:right w:val="none" w:sz="0" w:space="0" w:color="auto"/>
      </w:divBdr>
    </w:div>
    <w:div w:id="1426151929">
      <w:bodyDiv w:val="1"/>
      <w:marLeft w:val="0"/>
      <w:marRight w:val="0"/>
      <w:marTop w:val="0"/>
      <w:marBottom w:val="0"/>
      <w:divBdr>
        <w:top w:val="none" w:sz="0" w:space="0" w:color="auto"/>
        <w:left w:val="none" w:sz="0" w:space="0" w:color="auto"/>
        <w:bottom w:val="none" w:sz="0" w:space="0" w:color="auto"/>
        <w:right w:val="none" w:sz="0" w:space="0" w:color="auto"/>
      </w:divBdr>
    </w:div>
    <w:div w:id="1426537505">
      <w:bodyDiv w:val="1"/>
      <w:marLeft w:val="0"/>
      <w:marRight w:val="0"/>
      <w:marTop w:val="0"/>
      <w:marBottom w:val="0"/>
      <w:divBdr>
        <w:top w:val="none" w:sz="0" w:space="0" w:color="auto"/>
        <w:left w:val="none" w:sz="0" w:space="0" w:color="auto"/>
        <w:bottom w:val="none" w:sz="0" w:space="0" w:color="auto"/>
        <w:right w:val="none" w:sz="0" w:space="0" w:color="auto"/>
      </w:divBdr>
    </w:div>
    <w:div w:id="1427264130">
      <w:bodyDiv w:val="1"/>
      <w:marLeft w:val="0"/>
      <w:marRight w:val="0"/>
      <w:marTop w:val="0"/>
      <w:marBottom w:val="0"/>
      <w:divBdr>
        <w:top w:val="none" w:sz="0" w:space="0" w:color="auto"/>
        <w:left w:val="none" w:sz="0" w:space="0" w:color="auto"/>
        <w:bottom w:val="none" w:sz="0" w:space="0" w:color="auto"/>
        <w:right w:val="none" w:sz="0" w:space="0" w:color="auto"/>
      </w:divBdr>
    </w:div>
    <w:div w:id="1427918297">
      <w:bodyDiv w:val="1"/>
      <w:marLeft w:val="0"/>
      <w:marRight w:val="0"/>
      <w:marTop w:val="0"/>
      <w:marBottom w:val="0"/>
      <w:divBdr>
        <w:top w:val="none" w:sz="0" w:space="0" w:color="auto"/>
        <w:left w:val="none" w:sz="0" w:space="0" w:color="auto"/>
        <w:bottom w:val="none" w:sz="0" w:space="0" w:color="auto"/>
        <w:right w:val="none" w:sz="0" w:space="0" w:color="auto"/>
      </w:divBdr>
    </w:div>
    <w:div w:id="1428889660">
      <w:bodyDiv w:val="1"/>
      <w:marLeft w:val="0"/>
      <w:marRight w:val="0"/>
      <w:marTop w:val="0"/>
      <w:marBottom w:val="0"/>
      <w:divBdr>
        <w:top w:val="none" w:sz="0" w:space="0" w:color="auto"/>
        <w:left w:val="none" w:sz="0" w:space="0" w:color="auto"/>
        <w:bottom w:val="none" w:sz="0" w:space="0" w:color="auto"/>
        <w:right w:val="none" w:sz="0" w:space="0" w:color="auto"/>
      </w:divBdr>
    </w:div>
    <w:div w:id="1429541699">
      <w:bodyDiv w:val="1"/>
      <w:marLeft w:val="0"/>
      <w:marRight w:val="0"/>
      <w:marTop w:val="0"/>
      <w:marBottom w:val="0"/>
      <w:divBdr>
        <w:top w:val="none" w:sz="0" w:space="0" w:color="auto"/>
        <w:left w:val="none" w:sz="0" w:space="0" w:color="auto"/>
        <w:bottom w:val="none" w:sz="0" w:space="0" w:color="auto"/>
        <w:right w:val="none" w:sz="0" w:space="0" w:color="auto"/>
      </w:divBdr>
    </w:div>
    <w:div w:id="1431244507">
      <w:bodyDiv w:val="1"/>
      <w:marLeft w:val="0"/>
      <w:marRight w:val="0"/>
      <w:marTop w:val="0"/>
      <w:marBottom w:val="0"/>
      <w:divBdr>
        <w:top w:val="none" w:sz="0" w:space="0" w:color="auto"/>
        <w:left w:val="none" w:sz="0" w:space="0" w:color="auto"/>
        <w:bottom w:val="none" w:sz="0" w:space="0" w:color="auto"/>
        <w:right w:val="none" w:sz="0" w:space="0" w:color="auto"/>
      </w:divBdr>
    </w:div>
    <w:div w:id="1433017134">
      <w:bodyDiv w:val="1"/>
      <w:marLeft w:val="0"/>
      <w:marRight w:val="0"/>
      <w:marTop w:val="0"/>
      <w:marBottom w:val="0"/>
      <w:divBdr>
        <w:top w:val="none" w:sz="0" w:space="0" w:color="auto"/>
        <w:left w:val="none" w:sz="0" w:space="0" w:color="auto"/>
        <w:bottom w:val="none" w:sz="0" w:space="0" w:color="auto"/>
        <w:right w:val="none" w:sz="0" w:space="0" w:color="auto"/>
      </w:divBdr>
    </w:div>
    <w:div w:id="1434740049">
      <w:bodyDiv w:val="1"/>
      <w:marLeft w:val="0"/>
      <w:marRight w:val="0"/>
      <w:marTop w:val="0"/>
      <w:marBottom w:val="0"/>
      <w:divBdr>
        <w:top w:val="none" w:sz="0" w:space="0" w:color="auto"/>
        <w:left w:val="none" w:sz="0" w:space="0" w:color="auto"/>
        <w:bottom w:val="none" w:sz="0" w:space="0" w:color="auto"/>
        <w:right w:val="none" w:sz="0" w:space="0" w:color="auto"/>
      </w:divBdr>
    </w:div>
    <w:div w:id="1435245793">
      <w:bodyDiv w:val="1"/>
      <w:marLeft w:val="0"/>
      <w:marRight w:val="0"/>
      <w:marTop w:val="0"/>
      <w:marBottom w:val="0"/>
      <w:divBdr>
        <w:top w:val="none" w:sz="0" w:space="0" w:color="auto"/>
        <w:left w:val="none" w:sz="0" w:space="0" w:color="auto"/>
        <w:bottom w:val="none" w:sz="0" w:space="0" w:color="auto"/>
        <w:right w:val="none" w:sz="0" w:space="0" w:color="auto"/>
      </w:divBdr>
    </w:div>
    <w:div w:id="1440685888">
      <w:bodyDiv w:val="1"/>
      <w:marLeft w:val="0"/>
      <w:marRight w:val="0"/>
      <w:marTop w:val="0"/>
      <w:marBottom w:val="0"/>
      <w:divBdr>
        <w:top w:val="none" w:sz="0" w:space="0" w:color="auto"/>
        <w:left w:val="none" w:sz="0" w:space="0" w:color="auto"/>
        <w:bottom w:val="none" w:sz="0" w:space="0" w:color="auto"/>
        <w:right w:val="none" w:sz="0" w:space="0" w:color="auto"/>
      </w:divBdr>
    </w:div>
    <w:div w:id="1444375689">
      <w:bodyDiv w:val="1"/>
      <w:marLeft w:val="0"/>
      <w:marRight w:val="0"/>
      <w:marTop w:val="0"/>
      <w:marBottom w:val="0"/>
      <w:divBdr>
        <w:top w:val="none" w:sz="0" w:space="0" w:color="auto"/>
        <w:left w:val="none" w:sz="0" w:space="0" w:color="auto"/>
        <w:bottom w:val="none" w:sz="0" w:space="0" w:color="auto"/>
        <w:right w:val="none" w:sz="0" w:space="0" w:color="auto"/>
      </w:divBdr>
    </w:div>
    <w:div w:id="1445420831">
      <w:bodyDiv w:val="1"/>
      <w:marLeft w:val="0"/>
      <w:marRight w:val="0"/>
      <w:marTop w:val="0"/>
      <w:marBottom w:val="0"/>
      <w:divBdr>
        <w:top w:val="none" w:sz="0" w:space="0" w:color="auto"/>
        <w:left w:val="none" w:sz="0" w:space="0" w:color="auto"/>
        <w:bottom w:val="none" w:sz="0" w:space="0" w:color="auto"/>
        <w:right w:val="none" w:sz="0" w:space="0" w:color="auto"/>
      </w:divBdr>
    </w:div>
    <w:div w:id="1446921199">
      <w:bodyDiv w:val="1"/>
      <w:marLeft w:val="0"/>
      <w:marRight w:val="0"/>
      <w:marTop w:val="0"/>
      <w:marBottom w:val="0"/>
      <w:divBdr>
        <w:top w:val="none" w:sz="0" w:space="0" w:color="auto"/>
        <w:left w:val="none" w:sz="0" w:space="0" w:color="auto"/>
        <w:bottom w:val="none" w:sz="0" w:space="0" w:color="auto"/>
        <w:right w:val="none" w:sz="0" w:space="0" w:color="auto"/>
      </w:divBdr>
    </w:div>
    <w:div w:id="1448962756">
      <w:bodyDiv w:val="1"/>
      <w:marLeft w:val="0"/>
      <w:marRight w:val="0"/>
      <w:marTop w:val="0"/>
      <w:marBottom w:val="0"/>
      <w:divBdr>
        <w:top w:val="none" w:sz="0" w:space="0" w:color="auto"/>
        <w:left w:val="none" w:sz="0" w:space="0" w:color="auto"/>
        <w:bottom w:val="none" w:sz="0" w:space="0" w:color="auto"/>
        <w:right w:val="none" w:sz="0" w:space="0" w:color="auto"/>
      </w:divBdr>
    </w:div>
    <w:div w:id="1451320841">
      <w:bodyDiv w:val="1"/>
      <w:marLeft w:val="0"/>
      <w:marRight w:val="0"/>
      <w:marTop w:val="0"/>
      <w:marBottom w:val="0"/>
      <w:divBdr>
        <w:top w:val="none" w:sz="0" w:space="0" w:color="auto"/>
        <w:left w:val="none" w:sz="0" w:space="0" w:color="auto"/>
        <w:bottom w:val="none" w:sz="0" w:space="0" w:color="auto"/>
        <w:right w:val="none" w:sz="0" w:space="0" w:color="auto"/>
      </w:divBdr>
    </w:div>
    <w:div w:id="1458447278">
      <w:bodyDiv w:val="1"/>
      <w:marLeft w:val="0"/>
      <w:marRight w:val="0"/>
      <w:marTop w:val="0"/>
      <w:marBottom w:val="0"/>
      <w:divBdr>
        <w:top w:val="none" w:sz="0" w:space="0" w:color="auto"/>
        <w:left w:val="none" w:sz="0" w:space="0" w:color="auto"/>
        <w:bottom w:val="none" w:sz="0" w:space="0" w:color="auto"/>
        <w:right w:val="none" w:sz="0" w:space="0" w:color="auto"/>
      </w:divBdr>
    </w:div>
    <w:div w:id="1458791180">
      <w:bodyDiv w:val="1"/>
      <w:marLeft w:val="0"/>
      <w:marRight w:val="0"/>
      <w:marTop w:val="0"/>
      <w:marBottom w:val="0"/>
      <w:divBdr>
        <w:top w:val="none" w:sz="0" w:space="0" w:color="auto"/>
        <w:left w:val="none" w:sz="0" w:space="0" w:color="auto"/>
        <w:bottom w:val="none" w:sz="0" w:space="0" w:color="auto"/>
        <w:right w:val="none" w:sz="0" w:space="0" w:color="auto"/>
      </w:divBdr>
    </w:div>
    <w:div w:id="1461535453">
      <w:bodyDiv w:val="1"/>
      <w:marLeft w:val="0"/>
      <w:marRight w:val="0"/>
      <w:marTop w:val="0"/>
      <w:marBottom w:val="0"/>
      <w:divBdr>
        <w:top w:val="none" w:sz="0" w:space="0" w:color="auto"/>
        <w:left w:val="none" w:sz="0" w:space="0" w:color="auto"/>
        <w:bottom w:val="none" w:sz="0" w:space="0" w:color="auto"/>
        <w:right w:val="none" w:sz="0" w:space="0" w:color="auto"/>
      </w:divBdr>
    </w:div>
    <w:div w:id="1463185478">
      <w:bodyDiv w:val="1"/>
      <w:marLeft w:val="0"/>
      <w:marRight w:val="0"/>
      <w:marTop w:val="0"/>
      <w:marBottom w:val="0"/>
      <w:divBdr>
        <w:top w:val="none" w:sz="0" w:space="0" w:color="auto"/>
        <w:left w:val="none" w:sz="0" w:space="0" w:color="auto"/>
        <w:bottom w:val="none" w:sz="0" w:space="0" w:color="auto"/>
        <w:right w:val="none" w:sz="0" w:space="0" w:color="auto"/>
      </w:divBdr>
    </w:div>
    <w:div w:id="1467427612">
      <w:bodyDiv w:val="1"/>
      <w:marLeft w:val="0"/>
      <w:marRight w:val="0"/>
      <w:marTop w:val="0"/>
      <w:marBottom w:val="0"/>
      <w:divBdr>
        <w:top w:val="none" w:sz="0" w:space="0" w:color="auto"/>
        <w:left w:val="none" w:sz="0" w:space="0" w:color="auto"/>
        <w:bottom w:val="none" w:sz="0" w:space="0" w:color="auto"/>
        <w:right w:val="none" w:sz="0" w:space="0" w:color="auto"/>
      </w:divBdr>
    </w:div>
    <w:div w:id="1468159525">
      <w:bodyDiv w:val="1"/>
      <w:marLeft w:val="0"/>
      <w:marRight w:val="0"/>
      <w:marTop w:val="0"/>
      <w:marBottom w:val="0"/>
      <w:divBdr>
        <w:top w:val="none" w:sz="0" w:space="0" w:color="auto"/>
        <w:left w:val="none" w:sz="0" w:space="0" w:color="auto"/>
        <w:bottom w:val="none" w:sz="0" w:space="0" w:color="auto"/>
        <w:right w:val="none" w:sz="0" w:space="0" w:color="auto"/>
      </w:divBdr>
    </w:div>
    <w:div w:id="1471752467">
      <w:bodyDiv w:val="1"/>
      <w:marLeft w:val="0"/>
      <w:marRight w:val="0"/>
      <w:marTop w:val="0"/>
      <w:marBottom w:val="0"/>
      <w:divBdr>
        <w:top w:val="none" w:sz="0" w:space="0" w:color="auto"/>
        <w:left w:val="none" w:sz="0" w:space="0" w:color="auto"/>
        <w:bottom w:val="none" w:sz="0" w:space="0" w:color="auto"/>
        <w:right w:val="none" w:sz="0" w:space="0" w:color="auto"/>
      </w:divBdr>
    </w:div>
    <w:div w:id="1473013258">
      <w:bodyDiv w:val="1"/>
      <w:marLeft w:val="0"/>
      <w:marRight w:val="0"/>
      <w:marTop w:val="0"/>
      <w:marBottom w:val="0"/>
      <w:divBdr>
        <w:top w:val="none" w:sz="0" w:space="0" w:color="auto"/>
        <w:left w:val="none" w:sz="0" w:space="0" w:color="auto"/>
        <w:bottom w:val="none" w:sz="0" w:space="0" w:color="auto"/>
        <w:right w:val="none" w:sz="0" w:space="0" w:color="auto"/>
      </w:divBdr>
    </w:div>
    <w:div w:id="1474181726">
      <w:bodyDiv w:val="1"/>
      <w:marLeft w:val="0"/>
      <w:marRight w:val="0"/>
      <w:marTop w:val="0"/>
      <w:marBottom w:val="0"/>
      <w:divBdr>
        <w:top w:val="none" w:sz="0" w:space="0" w:color="auto"/>
        <w:left w:val="none" w:sz="0" w:space="0" w:color="auto"/>
        <w:bottom w:val="none" w:sz="0" w:space="0" w:color="auto"/>
        <w:right w:val="none" w:sz="0" w:space="0" w:color="auto"/>
      </w:divBdr>
    </w:div>
    <w:div w:id="1474328179">
      <w:bodyDiv w:val="1"/>
      <w:marLeft w:val="0"/>
      <w:marRight w:val="0"/>
      <w:marTop w:val="0"/>
      <w:marBottom w:val="0"/>
      <w:divBdr>
        <w:top w:val="none" w:sz="0" w:space="0" w:color="auto"/>
        <w:left w:val="none" w:sz="0" w:space="0" w:color="auto"/>
        <w:bottom w:val="none" w:sz="0" w:space="0" w:color="auto"/>
        <w:right w:val="none" w:sz="0" w:space="0" w:color="auto"/>
      </w:divBdr>
    </w:div>
    <w:div w:id="1474634908">
      <w:bodyDiv w:val="1"/>
      <w:marLeft w:val="0"/>
      <w:marRight w:val="0"/>
      <w:marTop w:val="0"/>
      <w:marBottom w:val="0"/>
      <w:divBdr>
        <w:top w:val="none" w:sz="0" w:space="0" w:color="auto"/>
        <w:left w:val="none" w:sz="0" w:space="0" w:color="auto"/>
        <w:bottom w:val="none" w:sz="0" w:space="0" w:color="auto"/>
        <w:right w:val="none" w:sz="0" w:space="0" w:color="auto"/>
      </w:divBdr>
    </w:div>
    <w:div w:id="1475024499">
      <w:bodyDiv w:val="1"/>
      <w:marLeft w:val="0"/>
      <w:marRight w:val="0"/>
      <w:marTop w:val="0"/>
      <w:marBottom w:val="0"/>
      <w:divBdr>
        <w:top w:val="none" w:sz="0" w:space="0" w:color="auto"/>
        <w:left w:val="none" w:sz="0" w:space="0" w:color="auto"/>
        <w:bottom w:val="none" w:sz="0" w:space="0" w:color="auto"/>
        <w:right w:val="none" w:sz="0" w:space="0" w:color="auto"/>
      </w:divBdr>
    </w:div>
    <w:div w:id="1475491415">
      <w:bodyDiv w:val="1"/>
      <w:marLeft w:val="0"/>
      <w:marRight w:val="0"/>
      <w:marTop w:val="0"/>
      <w:marBottom w:val="0"/>
      <w:divBdr>
        <w:top w:val="none" w:sz="0" w:space="0" w:color="auto"/>
        <w:left w:val="none" w:sz="0" w:space="0" w:color="auto"/>
        <w:bottom w:val="none" w:sz="0" w:space="0" w:color="auto"/>
        <w:right w:val="none" w:sz="0" w:space="0" w:color="auto"/>
      </w:divBdr>
    </w:div>
    <w:div w:id="1477600020">
      <w:bodyDiv w:val="1"/>
      <w:marLeft w:val="0"/>
      <w:marRight w:val="0"/>
      <w:marTop w:val="0"/>
      <w:marBottom w:val="0"/>
      <w:divBdr>
        <w:top w:val="none" w:sz="0" w:space="0" w:color="auto"/>
        <w:left w:val="none" w:sz="0" w:space="0" w:color="auto"/>
        <w:bottom w:val="none" w:sz="0" w:space="0" w:color="auto"/>
        <w:right w:val="none" w:sz="0" w:space="0" w:color="auto"/>
      </w:divBdr>
    </w:div>
    <w:div w:id="1477843686">
      <w:bodyDiv w:val="1"/>
      <w:marLeft w:val="0"/>
      <w:marRight w:val="0"/>
      <w:marTop w:val="0"/>
      <w:marBottom w:val="0"/>
      <w:divBdr>
        <w:top w:val="none" w:sz="0" w:space="0" w:color="auto"/>
        <w:left w:val="none" w:sz="0" w:space="0" w:color="auto"/>
        <w:bottom w:val="none" w:sz="0" w:space="0" w:color="auto"/>
        <w:right w:val="none" w:sz="0" w:space="0" w:color="auto"/>
      </w:divBdr>
    </w:div>
    <w:div w:id="1477993337">
      <w:bodyDiv w:val="1"/>
      <w:marLeft w:val="0"/>
      <w:marRight w:val="0"/>
      <w:marTop w:val="0"/>
      <w:marBottom w:val="0"/>
      <w:divBdr>
        <w:top w:val="none" w:sz="0" w:space="0" w:color="auto"/>
        <w:left w:val="none" w:sz="0" w:space="0" w:color="auto"/>
        <w:bottom w:val="none" w:sz="0" w:space="0" w:color="auto"/>
        <w:right w:val="none" w:sz="0" w:space="0" w:color="auto"/>
      </w:divBdr>
    </w:div>
    <w:div w:id="1480000832">
      <w:bodyDiv w:val="1"/>
      <w:marLeft w:val="0"/>
      <w:marRight w:val="0"/>
      <w:marTop w:val="0"/>
      <w:marBottom w:val="0"/>
      <w:divBdr>
        <w:top w:val="none" w:sz="0" w:space="0" w:color="auto"/>
        <w:left w:val="none" w:sz="0" w:space="0" w:color="auto"/>
        <w:bottom w:val="none" w:sz="0" w:space="0" w:color="auto"/>
        <w:right w:val="none" w:sz="0" w:space="0" w:color="auto"/>
      </w:divBdr>
    </w:div>
    <w:div w:id="1480031744">
      <w:bodyDiv w:val="1"/>
      <w:marLeft w:val="0"/>
      <w:marRight w:val="0"/>
      <w:marTop w:val="0"/>
      <w:marBottom w:val="0"/>
      <w:divBdr>
        <w:top w:val="none" w:sz="0" w:space="0" w:color="auto"/>
        <w:left w:val="none" w:sz="0" w:space="0" w:color="auto"/>
        <w:bottom w:val="none" w:sz="0" w:space="0" w:color="auto"/>
        <w:right w:val="none" w:sz="0" w:space="0" w:color="auto"/>
      </w:divBdr>
    </w:div>
    <w:div w:id="1481144832">
      <w:bodyDiv w:val="1"/>
      <w:marLeft w:val="0"/>
      <w:marRight w:val="0"/>
      <w:marTop w:val="0"/>
      <w:marBottom w:val="0"/>
      <w:divBdr>
        <w:top w:val="none" w:sz="0" w:space="0" w:color="auto"/>
        <w:left w:val="none" w:sz="0" w:space="0" w:color="auto"/>
        <w:bottom w:val="none" w:sz="0" w:space="0" w:color="auto"/>
        <w:right w:val="none" w:sz="0" w:space="0" w:color="auto"/>
      </w:divBdr>
    </w:div>
    <w:div w:id="1483160565">
      <w:bodyDiv w:val="1"/>
      <w:marLeft w:val="0"/>
      <w:marRight w:val="0"/>
      <w:marTop w:val="0"/>
      <w:marBottom w:val="0"/>
      <w:divBdr>
        <w:top w:val="none" w:sz="0" w:space="0" w:color="auto"/>
        <w:left w:val="none" w:sz="0" w:space="0" w:color="auto"/>
        <w:bottom w:val="none" w:sz="0" w:space="0" w:color="auto"/>
        <w:right w:val="none" w:sz="0" w:space="0" w:color="auto"/>
      </w:divBdr>
    </w:div>
    <w:div w:id="1484465849">
      <w:bodyDiv w:val="1"/>
      <w:marLeft w:val="0"/>
      <w:marRight w:val="0"/>
      <w:marTop w:val="0"/>
      <w:marBottom w:val="0"/>
      <w:divBdr>
        <w:top w:val="none" w:sz="0" w:space="0" w:color="auto"/>
        <w:left w:val="none" w:sz="0" w:space="0" w:color="auto"/>
        <w:bottom w:val="none" w:sz="0" w:space="0" w:color="auto"/>
        <w:right w:val="none" w:sz="0" w:space="0" w:color="auto"/>
      </w:divBdr>
    </w:div>
    <w:div w:id="1489521825">
      <w:bodyDiv w:val="1"/>
      <w:marLeft w:val="0"/>
      <w:marRight w:val="0"/>
      <w:marTop w:val="0"/>
      <w:marBottom w:val="0"/>
      <w:divBdr>
        <w:top w:val="none" w:sz="0" w:space="0" w:color="auto"/>
        <w:left w:val="none" w:sz="0" w:space="0" w:color="auto"/>
        <w:bottom w:val="none" w:sz="0" w:space="0" w:color="auto"/>
        <w:right w:val="none" w:sz="0" w:space="0" w:color="auto"/>
      </w:divBdr>
    </w:div>
    <w:div w:id="1491630545">
      <w:bodyDiv w:val="1"/>
      <w:marLeft w:val="0"/>
      <w:marRight w:val="0"/>
      <w:marTop w:val="0"/>
      <w:marBottom w:val="0"/>
      <w:divBdr>
        <w:top w:val="none" w:sz="0" w:space="0" w:color="auto"/>
        <w:left w:val="none" w:sz="0" w:space="0" w:color="auto"/>
        <w:bottom w:val="none" w:sz="0" w:space="0" w:color="auto"/>
        <w:right w:val="none" w:sz="0" w:space="0" w:color="auto"/>
      </w:divBdr>
    </w:div>
    <w:div w:id="1491671972">
      <w:bodyDiv w:val="1"/>
      <w:marLeft w:val="0"/>
      <w:marRight w:val="0"/>
      <w:marTop w:val="0"/>
      <w:marBottom w:val="0"/>
      <w:divBdr>
        <w:top w:val="none" w:sz="0" w:space="0" w:color="auto"/>
        <w:left w:val="none" w:sz="0" w:space="0" w:color="auto"/>
        <w:bottom w:val="none" w:sz="0" w:space="0" w:color="auto"/>
        <w:right w:val="none" w:sz="0" w:space="0" w:color="auto"/>
      </w:divBdr>
    </w:div>
    <w:div w:id="1492061461">
      <w:bodyDiv w:val="1"/>
      <w:marLeft w:val="0"/>
      <w:marRight w:val="0"/>
      <w:marTop w:val="0"/>
      <w:marBottom w:val="0"/>
      <w:divBdr>
        <w:top w:val="none" w:sz="0" w:space="0" w:color="auto"/>
        <w:left w:val="none" w:sz="0" w:space="0" w:color="auto"/>
        <w:bottom w:val="none" w:sz="0" w:space="0" w:color="auto"/>
        <w:right w:val="none" w:sz="0" w:space="0" w:color="auto"/>
      </w:divBdr>
    </w:div>
    <w:div w:id="1492333681">
      <w:bodyDiv w:val="1"/>
      <w:marLeft w:val="0"/>
      <w:marRight w:val="0"/>
      <w:marTop w:val="0"/>
      <w:marBottom w:val="0"/>
      <w:divBdr>
        <w:top w:val="none" w:sz="0" w:space="0" w:color="auto"/>
        <w:left w:val="none" w:sz="0" w:space="0" w:color="auto"/>
        <w:bottom w:val="none" w:sz="0" w:space="0" w:color="auto"/>
        <w:right w:val="none" w:sz="0" w:space="0" w:color="auto"/>
      </w:divBdr>
    </w:div>
    <w:div w:id="1492675199">
      <w:bodyDiv w:val="1"/>
      <w:marLeft w:val="0"/>
      <w:marRight w:val="0"/>
      <w:marTop w:val="0"/>
      <w:marBottom w:val="0"/>
      <w:divBdr>
        <w:top w:val="none" w:sz="0" w:space="0" w:color="auto"/>
        <w:left w:val="none" w:sz="0" w:space="0" w:color="auto"/>
        <w:bottom w:val="none" w:sz="0" w:space="0" w:color="auto"/>
        <w:right w:val="none" w:sz="0" w:space="0" w:color="auto"/>
      </w:divBdr>
    </w:div>
    <w:div w:id="1493328941">
      <w:bodyDiv w:val="1"/>
      <w:marLeft w:val="0"/>
      <w:marRight w:val="0"/>
      <w:marTop w:val="0"/>
      <w:marBottom w:val="0"/>
      <w:divBdr>
        <w:top w:val="none" w:sz="0" w:space="0" w:color="auto"/>
        <w:left w:val="none" w:sz="0" w:space="0" w:color="auto"/>
        <w:bottom w:val="none" w:sz="0" w:space="0" w:color="auto"/>
        <w:right w:val="none" w:sz="0" w:space="0" w:color="auto"/>
      </w:divBdr>
    </w:div>
    <w:div w:id="1494445498">
      <w:bodyDiv w:val="1"/>
      <w:marLeft w:val="0"/>
      <w:marRight w:val="0"/>
      <w:marTop w:val="0"/>
      <w:marBottom w:val="0"/>
      <w:divBdr>
        <w:top w:val="none" w:sz="0" w:space="0" w:color="auto"/>
        <w:left w:val="none" w:sz="0" w:space="0" w:color="auto"/>
        <w:bottom w:val="none" w:sz="0" w:space="0" w:color="auto"/>
        <w:right w:val="none" w:sz="0" w:space="0" w:color="auto"/>
      </w:divBdr>
    </w:div>
    <w:div w:id="1495294438">
      <w:bodyDiv w:val="1"/>
      <w:marLeft w:val="0"/>
      <w:marRight w:val="0"/>
      <w:marTop w:val="0"/>
      <w:marBottom w:val="0"/>
      <w:divBdr>
        <w:top w:val="none" w:sz="0" w:space="0" w:color="auto"/>
        <w:left w:val="none" w:sz="0" w:space="0" w:color="auto"/>
        <w:bottom w:val="none" w:sz="0" w:space="0" w:color="auto"/>
        <w:right w:val="none" w:sz="0" w:space="0" w:color="auto"/>
      </w:divBdr>
    </w:div>
    <w:div w:id="1495758850">
      <w:bodyDiv w:val="1"/>
      <w:marLeft w:val="0"/>
      <w:marRight w:val="0"/>
      <w:marTop w:val="0"/>
      <w:marBottom w:val="0"/>
      <w:divBdr>
        <w:top w:val="none" w:sz="0" w:space="0" w:color="auto"/>
        <w:left w:val="none" w:sz="0" w:space="0" w:color="auto"/>
        <w:bottom w:val="none" w:sz="0" w:space="0" w:color="auto"/>
        <w:right w:val="none" w:sz="0" w:space="0" w:color="auto"/>
      </w:divBdr>
    </w:div>
    <w:div w:id="1497838717">
      <w:bodyDiv w:val="1"/>
      <w:marLeft w:val="0"/>
      <w:marRight w:val="0"/>
      <w:marTop w:val="0"/>
      <w:marBottom w:val="0"/>
      <w:divBdr>
        <w:top w:val="none" w:sz="0" w:space="0" w:color="auto"/>
        <w:left w:val="none" w:sz="0" w:space="0" w:color="auto"/>
        <w:bottom w:val="none" w:sz="0" w:space="0" w:color="auto"/>
        <w:right w:val="none" w:sz="0" w:space="0" w:color="auto"/>
      </w:divBdr>
    </w:div>
    <w:div w:id="1499810077">
      <w:bodyDiv w:val="1"/>
      <w:marLeft w:val="0"/>
      <w:marRight w:val="0"/>
      <w:marTop w:val="0"/>
      <w:marBottom w:val="0"/>
      <w:divBdr>
        <w:top w:val="none" w:sz="0" w:space="0" w:color="auto"/>
        <w:left w:val="none" w:sz="0" w:space="0" w:color="auto"/>
        <w:bottom w:val="none" w:sz="0" w:space="0" w:color="auto"/>
        <w:right w:val="none" w:sz="0" w:space="0" w:color="auto"/>
      </w:divBdr>
    </w:div>
    <w:div w:id="1500000797">
      <w:bodyDiv w:val="1"/>
      <w:marLeft w:val="0"/>
      <w:marRight w:val="0"/>
      <w:marTop w:val="0"/>
      <w:marBottom w:val="0"/>
      <w:divBdr>
        <w:top w:val="none" w:sz="0" w:space="0" w:color="auto"/>
        <w:left w:val="none" w:sz="0" w:space="0" w:color="auto"/>
        <w:bottom w:val="none" w:sz="0" w:space="0" w:color="auto"/>
        <w:right w:val="none" w:sz="0" w:space="0" w:color="auto"/>
      </w:divBdr>
    </w:div>
    <w:div w:id="1500775964">
      <w:bodyDiv w:val="1"/>
      <w:marLeft w:val="0"/>
      <w:marRight w:val="0"/>
      <w:marTop w:val="0"/>
      <w:marBottom w:val="0"/>
      <w:divBdr>
        <w:top w:val="none" w:sz="0" w:space="0" w:color="auto"/>
        <w:left w:val="none" w:sz="0" w:space="0" w:color="auto"/>
        <w:bottom w:val="none" w:sz="0" w:space="0" w:color="auto"/>
        <w:right w:val="none" w:sz="0" w:space="0" w:color="auto"/>
      </w:divBdr>
    </w:div>
    <w:div w:id="1504009187">
      <w:bodyDiv w:val="1"/>
      <w:marLeft w:val="0"/>
      <w:marRight w:val="0"/>
      <w:marTop w:val="0"/>
      <w:marBottom w:val="0"/>
      <w:divBdr>
        <w:top w:val="none" w:sz="0" w:space="0" w:color="auto"/>
        <w:left w:val="none" w:sz="0" w:space="0" w:color="auto"/>
        <w:bottom w:val="none" w:sz="0" w:space="0" w:color="auto"/>
        <w:right w:val="none" w:sz="0" w:space="0" w:color="auto"/>
      </w:divBdr>
    </w:div>
    <w:div w:id="1506819599">
      <w:bodyDiv w:val="1"/>
      <w:marLeft w:val="0"/>
      <w:marRight w:val="0"/>
      <w:marTop w:val="0"/>
      <w:marBottom w:val="0"/>
      <w:divBdr>
        <w:top w:val="none" w:sz="0" w:space="0" w:color="auto"/>
        <w:left w:val="none" w:sz="0" w:space="0" w:color="auto"/>
        <w:bottom w:val="none" w:sz="0" w:space="0" w:color="auto"/>
        <w:right w:val="none" w:sz="0" w:space="0" w:color="auto"/>
      </w:divBdr>
    </w:div>
    <w:div w:id="1507476195">
      <w:bodyDiv w:val="1"/>
      <w:marLeft w:val="0"/>
      <w:marRight w:val="0"/>
      <w:marTop w:val="0"/>
      <w:marBottom w:val="0"/>
      <w:divBdr>
        <w:top w:val="none" w:sz="0" w:space="0" w:color="auto"/>
        <w:left w:val="none" w:sz="0" w:space="0" w:color="auto"/>
        <w:bottom w:val="none" w:sz="0" w:space="0" w:color="auto"/>
        <w:right w:val="none" w:sz="0" w:space="0" w:color="auto"/>
      </w:divBdr>
    </w:div>
    <w:div w:id="1509756647">
      <w:bodyDiv w:val="1"/>
      <w:marLeft w:val="0"/>
      <w:marRight w:val="0"/>
      <w:marTop w:val="0"/>
      <w:marBottom w:val="0"/>
      <w:divBdr>
        <w:top w:val="none" w:sz="0" w:space="0" w:color="auto"/>
        <w:left w:val="none" w:sz="0" w:space="0" w:color="auto"/>
        <w:bottom w:val="none" w:sz="0" w:space="0" w:color="auto"/>
        <w:right w:val="none" w:sz="0" w:space="0" w:color="auto"/>
      </w:divBdr>
    </w:div>
    <w:div w:id="1509909352">
      <w:bodyDiv w:val="1"/>
      <w:marLeft w:val="0"/>
      <w:marRight w:val="0"/>
      <w:marTop w:val="0"/>
      <w:marBottom w:val="0"/>
      <w:divBdr>
        <w:top w:val="none" w:sz="0" w:space="0" w:color="auto"/>
        <w:left w:val="none" w:sz="0" w:space="0" w:color="auto"/>
        <w:bottom w:val="none" w:sz="0" w:space="0" w:color="auto"/>
        <w:right w:val="none" w:sz="0" w:space="0" w:color="auto"/>
      </w:divBdr>
    </w:div>
    <w:div w:id="1510486405">
      <w:bodyDiv w:val="1"/>
      <w:marLeft w:val="0"/>
      <w:marRight w:val="0"/>
      <w:marTop w:val="0"/>
      <w:marBottom w:val="0"/>
      <w:divBdr>
        <w:top w:val="none" w:sz="0" w:space="0" w:color="auto"/>
        <w:left w:val="none" w:sz="0" w:space="0" w:color="auto"/>
        <w:bottom w:val="none" w:sz="0" w:space="0" w:color="auto"/>
        <w:right w:val="none" w:sz="0" w:space="0" w:color="auto"/>
      </w:divBdr>
    </w:div>
    <w:div w:id="1510751916">
      <w:bodyDiv w:val="1"/>
      <w:marLeft w:val="0"/>
      <w:marRight w:val="0"/>
      <w:marTop w:val="0"/>
      <w:marBottom w:val="0"/>
      <w:divBdr>
        <w:top w:val="none" w:sz="0" w:space="0" w:color="auto"/>
        <w:left w:val="none" w:sz="0" w:space="0" w:color="auto"/>
        <w:bottom w:val="none" w:sz="0" w:space="0" w:color="auto"/>
        <w:right w:val="none" w:sz="0" w:space="0" w:color="auto"/>
      </w:divBdr>
    </w:div>
    <w:div w:id="1511406659">
      <w:bodyDiv w:val="1"/>
      <w:marLeft w:val="0"/>
      <w:marRight w:val="0"/>
      <w:marTop w:val="0"/>
      <w:marBottom w:val="0"/>
      <w:divBdr>
        <w:top w:val="none" w:sz="0" w:space="0" w:color="auto"/>
        <w:left w:val="none" w:sz="0" w:space="0" w:color="auto"/>
        <w:bottom w:val="none" w:sz="0" w:space="0" w:color="auto"/>
        <w:right w:val="none" w:sz="0" w:space="0" w:color="auto"/>
      </w:divBdr>
    </w:div>
    <w:div w:id="1512405716">
      <w:bodyDiv w:val="1"/>
      <w:marLeft w:val="0"/>
      <w:marRight w:val="0"/>
      <w:marTop w:val="0"/>
      <w:marBottom w:val="0"/>
      <w:divBdr>
        <w:top w:val="none" w:sz="0" w:space="0" w:color="auto"/>
        <w:left w:val="none" w:sz="0" w:space="0" w:color="auto"/>
        <w:bottom w:val="none" w:sz="0" w:space="0" w:color="auto"/>
        <w:right w:val="none" w:sz="0" w:space="0" w:color="auto"/>
      </w:divBdr>
    </w:div>
    <w:div w:id="1512790593">
      <w:bodyDiv w:val="1"/>
      <w:marLeft w:val="0"/>
      <w:marRight w:val="0"/>
      <w:marTop w:val="0"/>
      <w:marBottom w:val="0"/>
      <w:divBdr>
        <w:top w:val="none" w:sz="0" w:space="0" w:color="auto"/>
        <w:left w:val="none" w:sz="0" w:space="0" w:color="auto"/>
        <w:bottom w:val="none" w:sz="0" w:space="0" w:color="auto"/>
        <w:right w:val="none" w:sz="0" w:space="0" w:color="auto"/>
      </w:divBdr>
    </w:div>
    <w:div w:id="1513177759">
      <w:bodyDiv w:val="1"/>
      <w:marLeft w:val="0"/>
      <w:marRight w:val="0"/>
      <w:marTop w:val="0"/>
      <w:marBottom w:val="0"/>
      <w:divBdr>
        <w:top w:val="none" w:sz="0" w:space="0" w:color="auto"/>
        <w:left w:val="none" w:sz="0" w:space="0" w:color="auto"/>
        <w:bottom w:val="none" w:sz="0" w:space="0" w:color="auto"/>
        <w:right w:val="none" w:sz="0" w:space="0" w:color="auto"/>
      </w:divBdr>
    </w:div>
    <w:div w:id="1513757907">
      <w:bodyDiv w:val="1"/>
      <w:marLeft w:val="0"/>
      <w:marRight w:val="0"/>
      <w:marTop w:val="0"/>
      <w:marBottom w:val="0"/>
      <w:divBdr>
        <w:top w:val="none" w:sz="0" w:space="0" w:color="auto"/>
        <w:left w:val="none" w:sz="0" w:space="0" w:color="auto"/>
        <w:bottom w:val="none" w:sz="0" w:space="0" w:color="auto"/>
        <w:right w:val="none" w:sz="0" w:space="0" w:color="auto"/>
      </w:divBdr>
    </w:div>
    <w:div w:id="1516386259">
      <w:bodyDiv w:val="1"/>
      <w:marLeft w:val="0"/>
      <w:marRight w:val="0"/>
      <w:marTop w:val="0"/>
      <w:marBottom w:val="0"/>
      <w:divBdr>
        <w:top w:val="none" w:sz="0" w:space="0" w:color="auto"/>
        <w:left w:val="none" w:sz="0" w:space="0" w:color="auto"/>
        <w:bottom w:val="none" w:sz="0" w:space="0" w:color="auto"/>
        <w:right w:val="none" w:sz="0" w:space="0" w:color="auto"/>
      </w:divBdr>
    </w:div>
    <w:div w:id="1517036591">
      <w:bodyDiv w:val="1"/>
      <w:marLeft w:val="0"/>
      <w:marRight w:val="0"/>
      <w:marTop w:val="0"/>
      <w:marBottom w:val="0"/>
      <w:divBdr>
        <w:top w:val="none" w:sz="0" w:space="0" w:color="auto"/>
        <w:left w:val="none" w:sz="0" w:space="0" w:color="auto"/>
        <w:bottom w:val="none" w:sz="0" w:space="0" w:color="auto"/>
        <w:right w:val="none" w:sz="0" w:space="0" w:color="auto"/>
      </w:divBdr>
    </w:div>
    <w:div w:id="1520773559">
      <w:bodyDiv w:val="1"/>
      <w:marLeft w:val="0"/>
      <w:marRight w:val="0"/>
      <w:marTop w:val="0"/>
      <w:marBottom w:val="0"/>
      <w:divBdr>
        <w:top w:val="none" w:sz="0" w:space="0" w:color="auto"/>
        <w:left w:val="none" w:sz="0" w:space="0" w:color="auto"/>
        <w:bottom w:val="none" w:sz="0" w:space="0" w:color="auto"/>
        <w:right w:val="none" w:sz="0" w:space="0" w:color="auto"/>
      </w:divBdr>
    </w:div>
    <w:div w:id="1522671661">
      <w:bodyDiv w:val="1"/>
      <w:marLeft w:val="0"/>
      <w:marRight w:val="0"/>
      <w:marTop w:val="0"/>
      <w:marBottom w:val="0"/>
      <w:divBdr>
        <w:top w:val="none" w:sz="0" w:space="0" w:color="auto"/>
        <w:left w:val="none" w:sz="0" w:space="0" w:color="auto"/>
        <w:bottom w:val="none" w:sz="0" w:space="0" w:color="auto"/>
        <w:right w:val="none" w:sz="0" w:space="0" w:color="auto"/>
      </w:divBdr>
    </w:div>
    <w:div w:id="1523084941">
      <w:bodyDiv w:val="1"/>
      <w:marLeft w:val="0"/>
      <w:marRight w:val="0"/>
      <w:marTop w:val="0"/>
      <w:marBottom w:val="0"/>
      <w:divBdr>
        <w:top w:val="none" w:sz="0" w:space="0" w:color="auto"/>
        <w:left w:val="none" w:sz="0" w:space="0" w:color="auto"/>
        <w:bottom w:val="none" w:sz="0" w:space="0" w:color="auto"/>
        <w:right w:val="none" w:sz="0" w:space="0" w:color="auto"/>
      </w:divBdr>
    </w:div>
    <w:div w:id="1526483188">
      <w:bodyDiv w:val="1"/>
      <w:marLeft w:val="0"/>
      <w:marRight w:val="0"/>
      <w:marTop w:val="0"/>
      <w:marBottom w:val="0"/>
      <w:divBdr>
        <w:top w:val="none" w:sz="0" w:space="0" w:color="auto"/>
        <w:left w:val="none" w:sz="0" w:space="0" w:color="auto"/>
        <w:bottom w:val="none" w:sz="0" w:space="0" w:color="auto"/>
        <w:right w:val="none" w:sz="0" w:space="0" w:color="auto"/>
      </w:divBdr>
    </w:div>
    <w:div w:id="1529297481">
      <w:bodyDiv w:val="1"/>
      <w:marLeft w:val="0"/>
      <w:marRight w:val="0"/>
      <w:marTop w:val="0"/>
      <w:marBottom w:val="0"/>
      <w:divBdr>
        <w:top w:val="none" w:sz="0" w:space="0" w:color="auto"/>
        <w:left w:val="none" w:sz="0" w:space="0" w:color="auto"/>
        <w:bottom w:val="none" w:sz="0" w:space="0" w:color="auto"/>
        <w:right w:val="none" w:sz="0" w:space="0" w:color="auto"/>
      </w:divBdr>
    </w:div>
    <w:div w:id="1529370903">
      <w:bodyDiv w:val="1"/>
      <w:marLeft w:val="0"/>
      <w:marRight w:val="0"/>
      <w:marTop w:val="0"/>
      <w:marBottom w:val="0"/>
      <w:divBdr>
        <w:top w:val="none" w:sz="0" w:space="0" w:color="auto"/>
        <w:left w:val="none" w:sz="0" w:space="0" w:color="auto"/>
        <w:bottom w:val="none" w:sz="0" w:space="0" w:color="auto"/>
        <w:right w:val="none" w:sz="0" w:space="0" w:color="auto"/>
      </w:divBdr>
    </w:div>
    <w:div w:id="1529567769">
      <w:bodyDiv w:val="1"/>
      <w:marLeft w:val="0"/>
      <w:marRight w:val="0"/>
      <w:marTop w:val="0"/>
      <w:marBottom w:val="0"/>
      <w:divBdr>
        <w:top w:val="none" w:sz="0" w:space="0" w:color="auto"/>
        <w:left w:val="none" w:sz="0" w:space="0" w:color="auto"/>
        <w:bottom w:val="none" w:sz="0" w:space="0" w:color="auto"/>
        <w:right w:val="none" w:sz="0" w:space="0" w:color="auto"/>
      </w:divBdr>
    </w:div>
    <w:div w:id="1533422363">
      <w:bodyDiv w:val="1"/>
      <w:marLeft w:val="0"/>
      <w:marRight w:val="0"/>
      <w:marTop w:val="0"/>
      <w:marBottom w:val="0"/>
      <w:divBdr>
        <w:top w:val="none" w:sz="0" w:space="0" w:color="auto"/>
        <w:left w:val="none" w:sz="0" w:space="0" w:color="auto"/>
        <w:bottom w:val="none" w:sz="0" w:space="0" w:color="auto"/>
        <w:right w:val="none" w:sz="0" w:space="0" w:color="auto"/>
      </w:divBdr>
    </w:div>
    <w:div w:id="1533685393">
      <w:bodyDiv w:val="1"/>
      <w:marLeft w:val="0"/>
      <w:marRight w:val="0"/>
      <w:marTop w:val="0"/>
      <w:marBottom w:val="0"/>
      <w:divBdr>
        <w:top w:val="none" w:sz="0" w:space="0" w:color="auto"/>
        <w:left w:val="none" w:sz="0" w:space="0" w:color="auto"/>
        <w:bottom w:val="none" w:sz="0" w:space="0" w:color="auto"/>
        <w:right w:val="none" w:sz="0" w:space="0" w:color="auto"/>
      </w:divBdr>
    </w:div>
    <w:div w:id="1534807642">
      <w:bodyDiv w:val="1"/>
      <w:marLeft w:val="0"/>
      <w:marRight w:val="0"/>
      <w:marTop w:val="0"/>
      <w:marBottom w:val="0"/>
      <w:divBdr>
        <w:top w:val="none" w:sz="0" w:space="0" w:color="auto"/>
        <w:left w:val="none" w:sz="0" w:space="0" w:color="auto"/>
        <w:bottom w:val="none" w:sz="0" w:space="0" w:color="auto"/>
        <w:right w:val="none" w:sz="0" w:space="0" w:color="auto"/>
      </w:divBdr>
    </w:div>
    <w:div w:id="1535926475">
      <w:bodyDiv w:val="1"/>
      <w:marLeft w:val="0"/>
      <w:marRight w:val="0"/>
      <w:marTop w:val="0"/>
      <w:marBottom w:val="0"/>
      <w:divBdr>
        <w:top w:val="none" w:sz="0" w:space="0" w:color="auto"/>
        <w:left w:val="none" w:sz="0" w:space="0" w:color="auto"/>
        <w:bottom w:val="none" w:sz="0" w:space="0" w:color="auto"/>
        <w:right w:val="none" w:sz="0" w:space="0" w:color="auto"/>
      </w:divBdr>
    </w:div>
    <w:div w:id="1536187164">
      <w:bodyDiv w:val="1"/>
      <w:marLeft w:val="0"/>
      <w:marRight w:val="0"/>
      <w:marTop w:val="0"/>
      <w:marBottom w:val="0"/>
      <w:divBdr>
        <w:top w:val="none" w:sz="0" w:space="0" w:color="auto"/>
        <w:left w:val="none" w:sz="0" w:space="0" w:color="auto"/>
        <w:bottom w:val="none" w:sz="0" w:space="0" w:color="auto"/>
        <w:right w:val="none" w:sz="0" w:space="0" w:color="auto"/>
      </w:divBdr>
    </w:div>
    <w:div w:id="1537082896">
      <w:bodyDiv w:val="1"/>
      <w:marLeft w:val="0"/>
      <w:marRight w:val="0"/>
      <w:marTop w:val="0"/>
      <w:marBottom w:val="0"/>
      <w:divBdr>
        <w:top w:val="none" w:sz="0" w:space="0" w:color="auto"/>
        <w:left w:val="none" w:sz="0" w:space="0" w:color="auto"/>
        <w:bottom w:val="none" w:sz="0" w:space="0" w:color="auto"/>
        <w:right w:val="none" w:sz="0" w:space="0" w:color="auto"/>
      </w:divBdr>
    </w:div>
    <w:div w:id="1537232666">
      <w:bodyDiv w:val="1"/>
      <w:marLeft w:val="0"/>
      <w:marRight w:val="0"/>
      <w:marTop w:val="0"/>
      <w:marBottom w:val="0"/>
      <w:divBdr>
        <w:top w:val="none" w:sz="0" w:space="0" w:color="auto"/>
        <w:left w:val="none" w:sz="0" w:space="0" w:color="auto"/>
        <w:bottom w:val="none" w:sz="0" w:space="0" w:color="auto"/>
        <w:right w:val="none" w:sz="0" w:space="0" w:color="auto"/>
      </w:divBdr>
    </w:div>
    <w:div w:id="1537502240">
      <w:bodyDiv w:val="1"/>
      <w:marLeft w:val="0"/>
      <w:marRight w:val="0"/>
      <w:marTop w:val="0"/>
      <w:marBottom w:val="0"/>
      <w:divBdr>
        <w:top w:val="none" w:sz="0" w:space="0" w:color="auto"/>
        <w:left w:val="none" w:sz="0" w:space="0" w:color="auto"/>
        <w:bottom w:val="none" w:sz="0" w:space="0" w:color="auto"/>
        <w:right w:val="none" w:sz="0" w:space="0" w:color="auto"/>
      </w:divBdr>
    </w:div>
    <w:div w:id="1541278649">
      <w:bodyDiv w:val="1"/>
      <w:marLeft w:val="0"/>
      <w:marRight w:val="0"/>
      <w:marTop w:val="0"/>
      <w:marBottom w:val="0"/>
      <w:divBdr>
        <w:top w:val="none" w:sz="0" w:space="0" w:color="auto"/>
        <w:left w:val="none" w:sz="0" w:space="0" w:color="auto"/>
        <w:bottom w:val="none" w:sz="0" w:space="0" w:color="auto"/>
        <w:right w:val="none" w:sz="0" w:space="0" w:color="auto"/>
      </w:divBdr>
    </w:div>
    <w:div w:id="1541821419">
      <w:bodyDiv w:val="1"/>
      <w:marLeft w:val="0"/>
      <w:marRight w:val="0"/>
      <w:marTop w:val="0"/>
      <w:marBottom w:val="0"/>
      <w:divBdr>
        <w:top w:val="none" w:sz="0" w:space="0" w:color="auto"/>
        <w:left w:val="none" w:sz="0" w:space="0" w:color="auto"/>
        <w:bottom w:val="none" w:sz="0" w:space="0" w:color="auto"/>
        <w:right w:val="none" w:sz="0" w:space="0" w:color="auto"/>
      </w:divBdr>
    </w:div>
    <w:div w:id="1542745304">
      <w:bodyDiv w:val="1"/>
      <w:marLeft w:val="0"/>
      <w:marRight w:val="0"/>
      <w:marTop w:val="0"/>
      <w:marBottom w:val="0"/>
      <w:divBdr>
        <w:top w:val="none" w:sz="0" w:space="0" w:color="auto"/>
        <w:left w:val="none" w:sz="0" w:space="0" w:color="auto"/>
        <w:bottom w:val="none" w:sz="0" w:space="0" w:color="auto"/>
        <w:right w:val="none" w:sz="0" w:space="0" w:color="auto"/>
      </w:divBdr>
    </w:div>
    <w:div w:id="1543590456">
      <w:bodyDiv w:val="1"/>
      <w:marLeft w:val="0"/>
      <w:marRight w:val="0"/>
      <w:marTop w:val="0"/>
      <w:marBottom w:val="0"/>
      <w:divBdr>
        <w:top w:val="none" w:sz="0" w:space="0" w:color="auto"/>
        <w:left w:val="none" w:sz="0" w:space="0" w:color="auto"/>
        <w:bottom w:val="none" w:sz="0" w:space="0" w:color="auto"/>
        <w:right w:val="none" w:sz="0" w:space="0" w:color="auto"/>
      </w:divBdr>
    </w:div>
    <w:div w:id="1544051238">
      <w:bodyDiv w:val="1"/>
      <w:marLeft w:val="0"/>
      <w:marRight w:val="0"/>
      <w:marTop w:val="0"/>
      <w:marBottom w:val="0"/>
      <w:divBdr>
        <w:top w:val="none" w:sz="0" w:space="0" w:color="auto"/>
        <w:left w:val="none" w:sz="0" w:space="0" w:color="auto"/>
        <w:bottom w:val="none" w:sz="0" w:space="0" w:color="auto"/>
        <w:right w:val="none" w:sz="0" w:space="0" w:color="auto"/>
      </w:divBdr>
    </w:div>
    <w:div w:id="1544318901">
      <w:bodyDiv w:val="1"/>
      <w:marLeft w:val="0"/>
      <w:marRight w:val="0"/>
      <w:marTop w:val="0"/>
      <w:marBottom w:val="0"/>
      <w:divBdr>
        <w:top w:val="none" w:sz="0" w:space="0" w:color="auto"/>
        <w:left w:val="none" w:sz="0" w:space="0" w:color="auto"/>
        <w:bottom w:val="none" w:sz="0" w:space="0" w:color="auto"/>
        <w:right w:val="none" w:sz="0" w:space="0" w:color="auto"/>
      </w:divBdr>
    </w:div>
    <w:div w:id="1544753422">
      <w:bodyDiv w:val="1"/>
      <w:marLeft w:val="0"/>
      <w:marRight w:val="0"/>
      <w:marTop w:val="0"/>
      <w:marBottom w:val="0"/>
      <w:divBdr>
        <w:top w:val="none" w:sz="0" w:space="0" w:color="auto"/>
        <w:left w:val="none" w:sz="0" w:space="0" w:color="auto"/>
        <w:bottom w:val="none" w:sz="0" w:space="0" w:color="auto"/>
        <w:right w:val="none" w:sz="0" w:space="0" w:color="auto"/>
      </w:divBdr>
    </w:div>
    <w:div w:id="1545024278">
      <w:bodyDiv w:val="1"/>
      <w:marLeft w:val="0"/>
      <w:marRight w:val="0"/>
      <w:marTop w:val="0"/>
      <w:marBottom w:val="0"/>
      <w:divBdr>
        <w:top w:val="none" w:sz="0" w:space="0" w:color="auto"/>
        <w:left w:val="none" w:sz="0" w:space="0" w:color="auto"/>
        <w:bottom w:val="none" w:sz="0" w:space="0" w:color="auto"/>
        <w:right w:val="none" w:sz="0" w:space="0" w:color="auto"/>
      </w:divBdr>
    </w:div>
    <w:div w:id="1545672158">
      <w:bodyDiv w:val="1"/>
      <w:marLeft w:val="0"/>
      <w:marRight w:val="0"/>
      <w:marTop w:val="0"/>
      <w:marBottom w:val="0"/>
      <w:divBdr>
        <w:top w:val="none" w:sz="0" w:space="0" w:color="auto"/>
        <w:left w:val="none" w:sz="0" w:space="0" w:color="auto"/>
        <w:bottom w:val="none" w:sz="0" w:space="0" w:color="auto"/>
        <w:right w:val="none" w:sz="0" w:space="0" w:color="auto"/>
      </w:divBdr>
    </w:div>
    <w:div w:id="1546209382">
      <w:bodyDiv w:val="1"/>
      <w:marLeft w:val="0"/>
      <w:marRight w:val="0"/>
      <w:marTop w:val="0"/>
      <w:marBottom w:val="0"/>
      <w:divBdr>
        <w:top w:val="none" w:sz="0" w:space="0" w:color="auto"/>
        <w:left w:val="none" w:sz="0" w:space="0" w:color="auto"/>
        <w:bottom w:val="none" w:sz="0" w:space="0" w:color="auto"/>
        <w:right w:val="none" w:sz="0" w:space="0" w:color="auto"/>
      </w:divBdr>
    </w:div>
    <w:div w:id="1551459563">
      <w:bodyDiv w:val="1"/>
      <w:marLeft w:val="0"/>
      <w:marRight w:val="0"/>
      <w:marTop w:val="0"/>
      <w:marBottom w:val="0"/>
      <w:divBdr>
        <w:top w:val="none" w:sz="0" w:space="0" w:color="auto"/>
        <w:left w:val="none" w:sz="0" w:space="0" w:color="auto"/>
        <w:bottom w:val="none" w:sz="0" w:space="0" w:color="auto"/>
        <w:right w:val="none" w:sz="0" w:space="0" w:color="auto"/>
      </w:divBdr>
    </w:div>
    <w:div w:id="1551530396">
      <w:bodyDiv w:val="1"/>
      <w:marLeft w:val="0"/>
      <w:marRight w:val="0"/>
      <w:marTop w:val="0"/>
      <w:marBottom w:val="0"/>
      <w:divBdr>
        <w:top w:val="none" w:sz="0" w:space="0" w:color="auto"/>
        <w:left w:val="none" w:sz="0" w:space="0" w:color="auto"/>
        <w:bottom w:val="none" w:sz="0" w:space="0" w:color="auto"/>
        <w:right w:val="none" w:sz="0" w:space="0" w:color="auto"/>
      </w:divBdr>
    </w:div>
    <w:div w:id="1551839385">
      <w:bodyDiv w:val="1"/>
      <w:marLeft w:val="0"/>
      <w:marRight w:val="0"/>
      <w:marTop w:val="0"/>
      <w:marBottom w:val="0"/>
      <w:divBdr>
        <w:top w:val="none" w:sz="0" w:space="0" w:color="auto"/>
        <w:left w:val="none" w:sz="0" w:space="0" w:color="auto"/>
        <w:bottom w:val="none" w:sz="0" w:space="0" w:color="auto"/>
        <w:right w:val="none" w:sz="0" w:space="0" w:color="auto"/>
      </w:divBdr>
    </w:div>
    <w:div w:id="1553152264">
      <w:bodyDiv w:val="1"/>
      <w:marLeft w:val="0"/>
      <w:marRight w:val="0"/>
      <w:marTop w:val="0"/>
      <w:marBottom w:val="0"/>
      <w:divBdr>
        <w:top w:val="none" w:sz="0" w:space="0" w:color="auto"/>
        <w:left w:val="none" w:sz="0" w:space="0" w:color="auto"/>
        <w:bottom w:val="none" w:sz="0" w:space="0" w:color="auto"/>
        <w:right w:val="none" w:sz="0" w:space="0" w:color="auto"/>
      </w:divBdr>
    </w:div>
    <w:div w:id="1554152765">
      <w:bodyDiv w:val="1"/>
      <w:marLeft w:val="0"/>
      <w:marRight w:val="0"/>
      <w:marTop w:val="0"/>
      <w:marBottom w:val="0"/>
      <w:divBdr>
        <w:top w:val="none" w:sz="0" w:space="0" w:color="auto"/>
        <w:left w:val="none" w:sz="0" w:space="0" w:color="auto"/>
        <w:bottom w:val="none" w:sz="0" w:space="0" w:color="auto"/>
        <w:right w:val="none" w:sz="0" w:space="0" w:color="auto"/>
      </w:divBdr>
    </w:div>
    <w:div w:id="1554272379">
      <w:bodyDiv w:val="1"/>
      <w:marLeft w:val="0"/>
      <w:marRight w:val="0"/>
      <w:marTop w:val="0"/>
      <w:marBottom w:val="0"/>
      <w:divBdr>
        <w:top w:val="none" w:sz="0" w:space="0" w:color="auto"/>
        <w:left w:val="none" w:sz="0" w:space="0" w:color="auto"/>
        <w:bottom w:val="none" w:sz="0" w:space="0" w:color="auto"/>
        <w:right w:val="none" w:sz="0" w:space="0" w:color="auto"/>
      </w:divBdr>
    </w:div>
    <w:div w:id="1559128045">
      <w:bodyDiv w:val="1"/>
      <w:marLeft w:val="0"/>
      <w:marRight w:val="0"/>
      <w:marTop w:val="0"/>
      <w:marBottom w:val="0"/>
      <w:divBdr>
        <w:top w:val="none" w:sz="0" w:space="0" w:color="auto"/>
        <w:left w:val="none" w:sz="0" w:space="0" w:color="auto"/>
        <w:bottom w:val="none" w:sz="0" w:space="0" w:color="auto"/>
        <w:right w:val="none" w:sz="0" w:space="0" w:color="auto"/>
      </w:divBdr>
    </w:div>
    <w:div w:id="1559319663">
      <w:bodyDiv w:val="1"/>
      <w:marLeft w:val="0"/>
      <w:marRight w:val="0"/>
      <w:marTop w:val="0"/>
      <w:marBottom w:val="0"/>
      <w:divBdr>
        <w:top w:val="none" w:sz="0" w:space="0" w:color="auto"/>
        <w:left w:val="none" w:sz="0" w:space="0" w:color="auto"/>
        <w:bottom w:val="none" w:sz="0" w:space="0" w:color="auto"/>
        <w:right w:val="none" w:sz="0" w:space="0" w:color="auto"/>
      </w:divBdr>
    </w:div>
    <w:div w:id="1559972778">
      <w:bodyDiv w:val="1"/>
      <w:marLeft w:val="0"/>
      <w:marRight w:val="0"/>
      <w:marTop w:val="0"/>
      <w:marBottom w:val="0"/>
      <w:divBdr>
        <w:top w:val="none" w:sz="0" w:space="0" w:color="auto"/>
        <w:left w:val="none" w:sz="0" w:space="0" w:color="auto"/>
        <w:bottom w:val="none" w:sz="0" w:space="0" w:color="auto"/>
        <w:right w:val="none" w:sz="0" w:space="0" w:color="auto"/>
      </w:divBdr>
    </w:div>
    <w:div w:id="1560095948">
      <w:bodyDiv w:val="1"/>
      <w:marLeft w:val="0"/>
      <w:marRight w:val="0"/>
      <w:marTop w:val="0"/>
      <w:marBottom w:val="0"/>
      <w:divBdr>
        <w:top w:val="none" w:sz="0" w:space="0" w:color="auto"/>
        <w:left w:val="none" w:sz="0" w:space="0" w:color="auto"/>
        <w:bottom w:val="none" w:sz="0" w:space="0" w:color="auto"/>
        <w:right w:val="none" w:sz="0" w:space="0" w:color="auto"/>
      </w:divBdr>
    </w:div>
    <w:div w:id="1562785690">
      <w:bodyDiv w:val="1"/>
      <w:marLeft w:val="0"/>
      <w:marRight w:val="0"/>
      <w:marTop w:val="0"/>
      <w:marBottom w:val="0"/>
      <w:divBdr>
        <w:top w:val="none" w:sz="0" w:space="0" w:color="auto"/>
        <w:left w:val="none" w:sz="0" w:space="0" w:color="auto"/>
        <w:bottom w:val="none" w:sz="0" w:space="0" w:color="auto"/>
        <w:right w:val="none" w:sz="0" w:space="0" w:color="auto"/>
      </w:divBdr>
    </w:div>
    <w:div w:id="1565330854">
      <w:bodyDiv w:val="1"/>
      <w:marLeft w:val="0"/>
      <w:marRight w:val="0"/>
      <w:marTop w:val="0"/>
      <w:marBottom w:val="0"/>
      <w:divBdr>
        <w:top w:val="none" w:sz="0" w:space="0" w:color="auto"/>
        <w:left w:val="none" w:sz="0" w:space="0" w:color="auto"/>
        <w:bottom w:val="none" w:sz="0" w:space="0" w:color="auto"/>
        <w:right w:val="none" w:sz="0" w:space="0" w:color="auto"/>
      </w:divBdr>
    </w:div>
    <w:div w:id="1565800981">
      <w:bodyDiv w:val="1"/>
      <w:marLeft w:val="0"/>
      <w:marRight w:val="0"/>
      <w:marTop w:val="0"/>
      <w:marBottom w:val="0"/>
      <w:divBdr>
        <w:top w:val="none" w:sz="0" w:space="0" w:color="auto"/>
        <w:left w:val="none" w:sz="0" w:space="0" w:color="auto"/>
        <w:bottom w:val="none" w:sz="0" w:space="0" w:color="auto"/>
        <w:right w:val="none" w:sz="0" w:space="0" w:color="auto"/>
      </w:divBdr>
    </w:div>
    <w:div w:id="1568616061">
      <w:bodyDiv w:val="1"/>
      <w:marLeft w:val="0"/>
      <w:marRight w:val="0"/>
      <w:marTop w:val="0"/>
      <w:marBottom w:val="0"/>
      <w:divBdr>
        <w:top w:val="none" w:sz="0" w:space="0" w:color="auto"/>
        <w:left w:val="none" w:sz="0" w:space="0" w:color="auto"/>
        <w:bottom w:val="none" w:sz="0" w:space="0" w:color="auto"/>
        <w:right w:val="none" w:sz="0" w:space="0" w:color="auto"/>
      </w:divBdr>
    </w:div>
    <w:div w:id="1569655453">
      <w:bodyDiv w:val="1"/>
      <w:marLeft w:val="0"/>
      <w:marRight w:val="0"/>
      <w:marTop w:val="0"/>
      <w:marBottom w:val="0"/>
      <w:divBdr>
        <w:top w:val="none" w:sz="0" w:space="0" w:color="auto"/>
        <w:left w:val="none" w:sz="0" w:space="0" w:color="auto"/>
        <w:bottom w:val="none" w:sz="0" w:space="0" w:color="auto"/>
        <w:right w:val="none" w:sz="0" w:space="0" w:color="auto"/>
      </w:divBdr>
    </w:div>
    <w:div w:id="1569801540">
      <w:bodyDiv w:val="1"/>
      <w:marLeft w:val="0"/>
      <w:marRight w:val="0"/>
      <w:marTop w:val="0"/>
      <w:marBottom w:val="0"/>
      <w:divBdr>
        <w:top w:val="none" w:sz="0" w:space="0" w:color="auto"/>
        <w:left w:val="none" w:sz="0" w:space="0" w:color="auto"/>
        <w:bottom w:val="none" w:sz="0" w:space="0" w:color="auto"/>
        <w:right w:val="none" w:sz="0" w:space="0" w:color="auto"/>
      </w:divBdr>
    </w:div>
    <w:div w:id="1570194958">
      <w:bodyDiv w:val="1"/>
      <w:marLeft w:val="0"/>
      <w:marRight w:val="0"/>
      <w:marTop w:val="0"/>
      <w:marBottom w:val="0"/>
      <w:divBdr>
        <w:top w:val="none" w:sz="0" w:space="0" w:color="auto"/>
        <w:left w:val="none" w:sz="0" w:space="0" w:color="auto"/>
        <w:bottom w:val="none" w:sz="0" w:space="0" w:color="auto"/>
        <w:right w:val="none" w:sz="0" w:space="0" w:color="auto"/>
      </w:divBdr>
    </w:div>
    <w:div w:id="1571118997">
      <w:bodyDiv w:val="1"/>
      <w:marLeft w:val="0"/>
      <w:marRight w:val="0"/>
      <w:marTop w:val="0"/>
      <w:marBottom w:val="0"/>
      <w:divBdr>
        <w:top w:val="none" w:sz="0" w:space="0" w:color="auto"/>
        <w:left w:val="none" w:sz="0" w:space="0" w:color="auto"/>
        <w:bottom w:val="none" w:sz="0" w:space="0" w:color="auto"/>
        <w:right w:val="none" w:sz="0" w:space="0" w:color="auto"/>
      </w:divBdr>
    </w:div>
    <w:div w:id="1574268415">
      <w:bodyDiv w:val="1"/>
      <w:marLeft w:val="0"/>
      <w:marRight w:val="0"/>
      <w:marTop w:val="0"/>
      <w:marBottom w:val="0"/>
      <w:divBdr>
        <w:top w:val="none" w:sz="0" w:space="0" w:color="auto"/>
        <w:left w:val="none" w:sz="0" w:space="0" w:color="auto"/>
        <w:bottom w:val="none" w:sz="0" w:space="0" w:color="auto"/>
        <w:right w:val="none" w:sz="0" w:space="0" w:color="auto"/>
      </w:divBdr>
    </w:div>
    <w:div w:id="1574466483">
      <w:bodyDiv w:val="1"/>
      <w:marLeft w:val="0"/>
      <w:marRight w:val="0"/>
      <w:marTop w:val="0"/>
      <w:marBottom w:val="0"/>
      <w:divBdr>
        <w:top w:val="none" w:sz="0" w:space="0" w:color="auto"/>
        <w:left w:val="none" w:sz="0" w:space="0" w:color="auto"/>
        <w:bottom w:val="none" w:sz="0" w:space="0" w:color="auto"/>
        <w:right w:val="none" w:sz="0" w:space="0" w:color="auto"/>
      </w:divBdr>
    </w:div>
    <w:div w:id="1575971503">
      <w:bodyDiv w:val="1"/>
      <w:marLeft w:val="0"/>
      <w:marRight w:val="0"/>
      <w:marTop w:val="0"/>
      <w:marBottom w:val="0"/>
      <w:divBdr>
        <w:top w:val="none" w:sz="0" w:space="0" w:color="auto"/>
        <w:left w:val="none" w:sz="0" w:space="0" w:color="auto"/>
        <w:bottom w:val="none" w:sz="0" w:space="0" w:color="auto"/>
        <w:right w:val="none" w:sz="0" w:space="0" w:color="auto"/>
      </w:divBdr>
    </w:div>
    <w:div w:id="1576477660">
      <w:bodyDiv w:val="1"/>
      <w:marLeft w:val="0"/>
      <w:marRight w:val="0"/>
      <w:marTop w:val="0"/>
      <w:marBottom w:val="0"/>
      <w:divBdr>
        <w:top w:val="none" w:sz="0" w:space="0" w:color="auto"/>
        <w:left w:val="none" w:sz="0" w:space="0" w:color="auto"/>
        <w:bottom w:val="none" w:sz="0" w:space="0" w:color="auto"/>
        <w:right w:val="none" w:sz="0" w:space="0" w:color="auto"/>
      </w:divBdr>
    </w:div>
    <w:div w:id="1576940039">
      <w:bodyDiv w:val="1"/>
      <w:marLeft w:val="0"/>
      <w:marRight w:val="0"/>
      <w:marTop w:val="0"/>
      <w:marBottom w:val="0"/>
      <w:divBdr>
        <w:top w:val="none" w:sz="0" w:space="0" w:color="auto"/>
        <w:left w:val="none" w:sz="0" w:space="0" w:color="auto"/>
        <w:bottom w:val="none" w:sz="0" w:space="0" w:color="auto"/>
        <w:right w:val="none" w:sz="0" w:space="0" w:color="auto"/>
      </w:divBdr>
    </w:div>
    <w:div w:id="1577127969">
      <w:bodyDiv w:val="1"/>
      <w:marLeft w:val="0"/>
      <w:marRight w:val="0"/>
      <w:marTop w:val="0"/>
      <w:marBottom w:val="0"/>
      <w:divBdr>
        <w:top w:val="none" w:sz="0" w:space="0" w:color="auto"/>
        <w:left w:val="none" w:sz="0" w:space="0" w:color="auto"/>
        <w:bottom w:val="none" w:sz="0" w:space="0" w:color="auto"/>
        <w:right w:val="none" w:sz="0" w:space="0" w:color="auto"/>
      </w:divBdr>
    </w:div>
    <w:div w:id="1577321742">
      <w:bodyDiv w:val="1"/>
      <w:marLeft w:val="0"/>
      <w:marRight w:val="0"/>
      <w:marTop w:val="0"/>
      <w:marBottom w:val="0"/>
      <w:divBdr>
        <w:top w:val="none" w:sz="0" w:space="0" w:color="auto"/>
        <w:left w:val="none" w:sz="0" w:space="0" w:color="auto"/>
        <w:bottom w:val="none" w:sz="0" w:space="0" w:color="auto"/>
        <w:right w:val="none" w:sz="0" w:space="0" w:color="auto"/>
      </w:divBdr>
    </w:div>
    <w:div w:id="1577398968">
      <w:bodyDiv w:val="1"/>
      <w:marLeft w:val="0"/>
      <w:marRight w:val="0"/>
      <w:marTop w:val="0"/>
      <w:marBottom w:val="0"/>
      <w:divBdr>
        <w:top w:val="none" w:sz="0" w:space="0" w:color="auto"/>
        <w:left w:val="none" w:sz="0" w:space="0" w:color="auto"/>
        <w:bottom w:val="none" w:sz="0" w:space="0" w:color="auto"/>
        <w:right w:val="none" w:sz="0" w:space="0" w:color="auto"/>
      </w:divBdr>
    </w:div>
    <w:div w:id="1577589665">
      <w:bodyDiv w:val="1"/>
      <w:marLeft w:val="0"/>
      <w:marRight w:val="0"/>
      <w:marTop w:val="0"/>
      <w:marBottom w:val="0"/>
      <w:divBdr>
        <w:top w:val="none" w:sz="0" w:space="0" w:color="auto"/>
        <w:left w:val="none" w:sz="0" w:space="0" w:color="auto"/>
        <w:bottom w:val="none" w:sz="0" w:space="0" w:color="auto"/>
        <w:right w:val="none" w:sz="0" w:space="0" w:color="auto"/>
      </w:divBdr>
    </w:div>
    <w:div w:id="1578128913">
      <w:bodyDiv w:val="1"/>
      <w:marLeft w:val="0"/>
      <w:marRight w:val="0"/>
      <w:marTop w:val="0"/>
      <w:marBottom w:val="0"/>
      <w:divBdr>
        <w:top w:val="none" w:sz="0" w:space="0" w:color="auto"/>
        <w:left w:val="none" w:sz="0" w:space="0" w:color="auto"/>
        <w:bottom w:val="none" w:sz="0" w:space="0" w:color="auto"/>
        <w:right w:val="none" w:sz="0" w:space="0" w:color="auto"/>
      </w:divBdr>
    </w:div>
    <w:div w:id="1578516606">
      <w:bodyDiv w:val="1"/>
      <w:marLeft w:val="0"/>
      <w:marRight w:val="0"/>
      <w:marTop w:val="0"/>
      <w:marBottom w:val="0"/>
      <w:divBdr>
        <w:top w:val="none" w:sz="0" w:space="0" w:color="auto"/>
        <w:left w:val="none" w:sz="0" w:space="0" w:color="auto"/>
        <w:bottom w:val="none" w:sz="0" w:space="0" w:color="auto"/>
        <w:right w:val="none" w:sz="0" w:space="0" w:color="auto"/>
      </w:divBdr>
    </w:div>
    <w:div w:id="1579634902">
      <w:bodyDiv w:val="1"/>
      <w:marLeft w:val="0"/>
      <w:marRight w:val="0"/>
      <w:marTop w:val="0"/>
      <w:marBottom w:val="0"/>
      <w:divBdr>
        <w:top w:val="none" w:sz="0" w:space="0" w:color="auto"/>
        <w:left w:val="none" w:sz="0" w:space="0" w:color="auto"/>
        <w:bottom w:val="none" w:sz="0" w:space="0" w:color="auto"/>
        <w:right w:val="none" w:sz="0" w:space="0" w:color="auto"/>
      </w:divBdr>
    </w:div>
    <w:div w:id="1580671850">
      <w:bodyDiv w:val="1"/>
      <w:marLeft w:val="0"/>
      <w:marRight w:val="0"/>
      <w:marTop w:val="0"/>
      <w:marBottom w:val="0"/>
      <w:divBdr>
        <w:top w:val="none" w:sz="0" w:space="0" w:color="auto"/>
        <w:left w:val="none" w:sz="0" w:space="0" w:color="auto"/>
        <w:bottom w:val="none" w:sz="0" w:space="0" w:color="auto"/>
        <w:right w:val="none" w:sz="0" w:space="0" w:color="auto"/>
      </w:divBdr>
    </w:div>
    <w:div w:id="1581062201">
      <w:bodyDiv w:val="1"/>
      <w:marLeft w:val="0"/>
      <w:marRight w:val="0"/>
      <w:marTop w:val="0"/>
      <w:marBottom w:val="0"/>
      <w:divBdr>
        <w:top w:val="none" w:sz="0" w:space="0" w:color="auto"/>
        <w:left w:val="none" w:sz="0" w:space="0" w:color="auto"/>
        <w:bottom w:val="none" w:sz="0" w:space="0" w:color="auto"/>
        <w:right w:val="none" w:sz="0" w:space="0" w:color="auto"/>
      </w:divBdr>
    </w:div>
    <w:div w:id="1581326152">
      <w:bodyDiv w:val="1"/>
      <w:marLeft w:val="0"/>
      <w:marRight w:val="0"/>
      <w:marTop w:val="0"/>
      <w:marBottom w:val="0"/>
      <w:divBdr>
        <w:top w:val="none" w:sz="0" w:space="0" w:color="auto"/>
        <w:left w:val="none" w:sz="0" w:space="0" w:color="auto"/>
        <w:bottom w:val="none" w:sz="0" w:space="0" w:color="auto"/>
        <w:right w:val="none" w:sz="0" w:space="0" w:color="auto"/>
      </w:divBdr>
    </w:div>
    <w:div w:id="1582913826">
      <w:bodyDiv w:val="1"/>
      <w:marLeft w:val="0"/>
      <w:marRight w:val="0"/>
      <w:marTop w:val="0"/>
      <w:marBottom w:val="0"/>
      <w:divBdr>
        <w:top w:val="none" w:sz="0" w:space="0" w:color="auto"/>
        <w:left w:val="none" w:sz="0" w:space="0" w:color="auto"/>
        <w:bottom w:val="none" w:sz="0" w:space="0" w:color="auto"/>
        <w:right w:val="none" w:sz="0" w:space="0" w:color="auto"/>
      </w:divBdr>
    </w:div>
    <w:div w:id="1584484300">
      <w:bodyDiv w:val="1"/>
      <w:marLeft w:val="0"/>
      <w:marRight w:val="0"/>
      <w:marTop w:val="0"/>
      <w:marBottom w:val="0"/>
      <w:divBdr>
        <w:top w:val="none" w:sz="0" w:space="0" w:color="auto"/>
        <w:left w:val="none" w:sz="0" w:space="0" w:color="auto"/>
        <w:bottom w:val="none" w:sz="0" w:space="0" w:color="auto"/>
        <w:right w:val="none" w:sz="0" w:space="0" w:color="auto"/>
      </w:divBdr>
    </w:div>
    <w:div w:id="1586113807">
      <w:bodyDiv w:val="1"/>
      <w:marLeft w:val="0"/>
      <w:marRight w:val="0"/>
      <w:marTop w:val="0"/>
      <w:marBottom w:val="0"/>
      <w:divBdr>
        <w:top w:val="none" w:sz="0" w:space="0" w:color="auto"/>
        <w:left w:val="none" w:sz="0" w:space="0" w:color="auto"/>
        <w:bottom w:val="none" w:sz="0" w:space="0" w:color="auto"/>
        <w:right w:val="none" w:sz="0" w:space="0" w:color="auto"/>
      </w:divBdr>
    </w:div>
    <w:div w:id="1589077522">
      <w:bodyDiv w:val="1"/>
      <w:marLeft w:val="0"/>
      <w:marRight w:val="0"/>
      <w:marTop w:val="0"/>
      <w:marBottom w:val="0"/>
      <w:divBdr>
        <w:top w:val="none" w:sz="0" w:space="0" w:color="auto"/>
        <w:left w:val="none" w:sz="0" w:space="0" w:color="auto"/>
        <w:bottom w:val="none" w:sz="0" w:space="0" w:color="auto"/>
        <w:right w:val="none" w:sz="0" w:space="0" w:color="auto"/>
      </w:divBdr>
    </w:div>
    <w:div w:id="1589266513">
      <w:bodyDiv w:val="1"/>
      <w:marLeft w:val="0"/>
      <w:marRight w:val="0"/>
      <w:marTop w:val="0"/>
      <w:marBottom w:val="0"/>
      <w:divBdr>
        <w:top w:val="none" w:sz="0" w:space="0" w:color="auto"/>
        <w:left w:val="none" w:sz="0" w:space="0" w:color="auto"/>
        <w:bottom w:val="none" w:sz="0" w:space="0" w:color="auto"/>
        <w:right w:val="none" w:sz="0" w:space="0" w:color="auto"/>
      </w:divBdr>
    </w:div>
    <w:div w:id="1589803933">
      <w:bodyDiv w:val="1"/>
      <w:marLeft w:val="0"/>
      <w:marRight w:val="0"/>
      <w:marTop w:val="0"/>
      <w:marBottom w:val="0"/>
      <w:divBdr>
        <w:top w:val="none" w:sz="0" w:space="0" w:color="auto"/>
        <w:left w:val="none" w:sz="0" w:space="0" w:color="auto"/>
        <w:bottom w:val="none" w:sz="0" w:space="0" w:color="auto"/>
        <w:right w:val="none" w:sz="0" w:space="0" w:color="auto"/>
      </w:divBdr>
    </w:div>
    <w:div w:id="1590386062">
      <w:bodyDiv w:val="1"/>
      <w:marLeft w:val="0"/>
      <w:marRight w:val="0"/>
      <w:marTop w:val="0"/>
      <w:marBottom w:val="0"/>
      <w:divBdr>
        <w:top w:val="none" w:sz="0" w:space="0" w:color="auto"/>
        <w:left w:val="none" w:sz="0" w:space="0" w:color="auto"/>
        <w:bottom w:val="none" w:sz="0" w:space="0" w:color="auto"/>
        <w:right w:val="none" w:sz="0" w:space="0" w:color="auto"/>
      </w:divBdr>
    </w:div>
    <w:div w:id="1590457524">
      <w:bodyDiv w:val="1"/>
      <w:marLeft w:val="0"/>
      <w:marRight w:val="0"/>
      <w:marTop w:val="0"/>
      <w:marBottom w:val="0"/>
      <w:divBdr>
        <w:top w:val="none" w:sz="0" w:space="0" w:color="auto"/>
        <w:left w:val="none" w:sz="0" w:space="0" w:color="auto"/>
        <w:bottom w:val="none" w:sz="0" w:space="0" w:color="auto"/>
        <w:right w:val="none" w:sz="0" w:space="0" w:color="auto"/>
      </w:divBdr>
    </w:div>
    <w:div w:id="1590889861">
      <w:bodyDiv w:val="1"/>
      <w:marLeft w:val="0"/>
      <w:marRight w:val="0"/>
      <w:marTop w:val="0"/>
      <w:marBottom w:val="0"/>
      <w:divBdr>
        <w:top w:val="none" w:sz="0" w:space="0" w:color="auto"/>
        <w:left w:val="none" w:sz="0" w:space="0" w:color="auto"/>
        <w:bottom w:val="none" w:sz="0" w:space="0" w:color="auto"/>
        <w:right w:val="none" w:sz="0" w:space="0" w:color="auto"/>
      </w:divBdr>
    </w:div>
    <w:div w:id="1591693539">
      <w:bodyDiv w:val="1"/>
      <w:marLeft w:val="0"/>
      <w:marRight w:val="0"/>
      <w:marTop w:val="0"/>
      <w:marBottom w:val="0"/>
      <w:divBdr>
        <w:top w:val="none" w:sz="0" w:space="0" w:color="auto"/>
        <w:left w:val="none" w:sz="0" w:space="0" w:color="auto"/>
        <w:bottom w:val="none" w:sz="0" w:space="0" w:color="auto"/>
        <w:right w:val="none" w:sz="0" w:space="0" w:color="auto"/>
      </w:divBdr>
    </w:div>
    <w:div w:id="1592855348">
      <w:bodyDiv w:val="1"/>
      <w:marLeft w:val="0"/>
      <w:marRight w:val="0"/>
      <w:marTop w:val="0"/>
      <w:marBottom w:val="0"/>
      <w:divBdr>
        <w:top w:val="none" w:sz="0" w:space="0" w:color="auto"/>
        <w:left w:val="none" w:sz="0" w:space="0" w:color="auto"/>
        <w:bottom w:val="none" w:sz="0" w:space="0" w:color="auto"/>
        <w:right w:val="none" w:sz="0" w:space="0" w:color="auto"/>
      </w:divBdr>
    </w:div>
    <w:div w:id="1594850155">
      <w:bodyDiv w:val="1"/>
      <w:marLeft w:val="0"/>
      <w:marRight w:val="0"/>
      <w:marTop w:val="0"/>
      <w:marBottom w:val="0"/>
      <w:divBdr>
        <w:top w:val="none" w:sz="0" w:space="0" w:color="auto"/>
        <w:left w:val="none" w:sz="0" w:space="0" w:color="auto"/>
        <w:bottom w:val="none" w:sz="0" w:space="0" w:color="auto"/>
        <w:right w:val="none" w:sz="0" w:space="0" w:color="auto"/>
      </w:divBdr>
    </w:div>
    <w:div w:id="1595019408">
      <w:bodyDiv w:val="1"/>
      <w:marLeft w:val="0"/>
      <w:marRight w:val="0"/>
      <w:marTop w:val="0"/>
      <w:marBottom w:val="0"/>
      <w:divBdr>
        <w:top w:val="none" w:sz="0" w:space="0" w:color="auto"/>
        <w:left w:val="none" w:sz="0" w:space="0" w:color="auto"/>
        <w:bottom w:val="none" w:sz="0" w:space="0" w:color="auto"/>
        <w:right w:val="none" w:sz="0" w:space="0" w:color="auto"/>
      </w:divBdr>
    </w:div>
    <w:div w:id="1597324223">
      <w:bodyDiv w:val="1"/>
      <w:marLeft w:val="0"/>
      <w:marRight w:val="0"/>
      <w:marTop w:val="0"/>
      <w:marBottom w:val="0"/>
      <w:divBdr>
        <w:top w:val="none" w:sz="0" w:space="0" w:color="auto"/>
        <w:left w:val="none" w:sz="0" w:space="0" w:color="auto"/>
        <w:bottom w:val="none" w:sz="0" w:space="0" w:color="auto"/>
        <w:right w:val="none" w:sz="0" w:space="0" w:color="auto"/>
      </w:divBdr>
    </w:div>
    <w:div w:id="1597708592">
      <w:bodyDiv w:val="1"/>
      <w:marLeft w:val="0"/>
      <w:marRight w:val="0"/>
      <w:marTop w:val="0"/>
      <w:marBottom w:val="0"/>
      <w:divBdr>
        <w:top w:val="none" w:sz="0" w:space="0" w:color="auto"/>
        <w:left w:val="none" w:sz="0" w:space="0" w:color="auto"/>
        <w:bottom w:val="none" w:sz="0" w:space="0" w:color="auto"/>
        <w:right w:val="none" w:sz="0" w:space="0" w:color="auto"/>
      </w:divBdr>
    </w:div>
    <w:div w:id="1598250392">
      <w:bodyDiv w:val="1"/>
      <w:marLeft w:val="0"/>
      <w:marRight w:val="0"/>
      <w:marTop w:val="0"/>
      <w:marBottom w:val="0"/>
      <w:divBdr>
        <w:top w:val="none" w:sz="0" w:space="0" w:color="auto"/>
        <w:left w:val="none" w:sz="0" w:space="0" w:color="auto"/>
        <w:bottom w:val="none" w:sz="0" w:space="0" w:color="auto"/>
        <w:right w:val="none" w:sz="0" w:space="0" w:color="auto"/>
      </w:divBdr>
    </w:div>
    <w:div w:id="1598900713">
      <w:bodyDiv w:val="1"/>
      <w:marLeft w:val="0"/>
      <w:marRight w:val="0"/>
      <w:marTop w:val="0"/>
      <w:marBottom w:val="0"/>
      <w:divBdr>
        <w:top w:val="none" w:sz="0" w:space="0" w:color="auto"/>
        <w:left w:val="none" w:sz="0" w:space="0" w:color="auto"/>
        <w:bottom w:val="none" w:sz="0" w:space="0" w:color="auto"/>
        <w:right w:val="none" w:sz="0" w:space="0" w:color="auto"/>
      </w:divBdr>
    </w:div>
    <w:div w:id="1598950105">
      <w:bodyDiv w:val="1"/>
      <w:marLeft w:val="0"/>
      <w:marRight w:val="0"/>
      <w:marTop w:val="0"/>
      <w:marBottom w:val="0"/>
      <w:divBdr>
        <w:top w:val="none" w:sz="0" w:space="0" w:color="auto"/>
        <w:left w:val="none" w:sz="0" w:space="0" w:color="auto"/>
        <w:bottom w:val="none" w:sz="0" w:space="0" w:color="auto"/>
        <w:right w:val="none" w:sz="0" w:space="0" w:color="auto"/>
      </w:divBdr>
    </w:div>
    <w:div w:id="1602303369">
      <w:bodyDiv w:val="1"/>
      <w:marLeft w:val="0"/>
      <w:marRight w:val="0"/>
      <w:marTop w:val="0"/>
      <w:marBottom w:val="0"/>
      <w:divBdr>
        <w:top w:val="none" w:sz="0" w:space="0" w:color="auto"/>
        <w:left w:val="none" w:sz="0" w:space="0" w:color="auto"/>
        <w:bottom w:val="none" w:sz="0" w:space="0" w:color="auto"/>
        <w:right w:val="none" w:sz="0" w:space="0" w:color="auto"/>
      </w:divBdr>
    </w:div>
    <w:div w:id="1602569026">
      <w:bodyDiv w:val="1"/>
      <w:marLeft w:val="0"/>
      <w:marRight w:val="0"/>
      <w:marTop w:val="0"/>
      <w:marBottom w:val="0"/>
      <w:divBdr>
        <w:top w:val="none" w:sz="0" w:space="0" w:color="auto"/>
        <w:left w:val="none" w:sz="0" w:space="0" w:color="auto"/>
        <w:bottom w:val="none" w:sz="0" w:space="0" w:color="auto"/>
        <w:right w:val="none" w:sz="0" w:space="0" w:color="auto"/>
      </w:divBdr>
    </w:div>
    <w:div w:id="1602957741">
      <w:bodyDiv w:val="1"/>
      <w:marLeft w:val="0"/>
      <w:marRight w:val="0"/>
      <w:marTop w:val="0"/>
      <w:marBottom w:val="0"/>
      <w:divBdr>
        <w:top w:val="none" w:sz="0" w:space="0" w:color="auto"/>
        <w:left w:val="none" w:sz="0" w:space="0" w:color="auto"/>
        <w:bottom w:val="none" w:sz="0" w:space="0" w:color="auto"/>
        <w:right w:val="none" w:sz="0" w:space="0" w:color="auto"/>
      </w:divBdr>
    </w:div>
    <w:div w:id="1604416255">
      <w:bodyDiv w:val="1"/>
      <w:marLeft w:val="0"/>
      <w:marRight w:val="0"/>
      <w:marTop w:val="0"/>
      <w:marBottom w:val="0"/>
      <w:divBdr>
        <w:top w:val="none" w:sz="0" w:space="0" w:color="auto"/>
        <w:left w:val="none" w:sz="0" w:space="0" w:color="auto"/>
        <w:bottom w:val="none" w:sz="0" w:space="0" w:color="auto"/>
        <w:right w:val="none" w:sz="0" w:space="0" w:color="auto"/>
      </w:divBdr>
    </w:div>
    <w:div w:id="1604991910">
      <w:bodyDiv w:val="1"/>
      <w:marLeft w:val="0"/>
      <w:marRight w:val="0"/>
      <w:marTop w:val="0"/>
      <w:marBottom w:val="0"/>
      <w:divBdr>
        <w:top w:val="none" w:sz="0" w:space="0" w:color="auto"/>
        <w:left w:val="none" w:sz="0" w:space="0" w:color="auto"/>
        <w:bottom w:val="none" w:sz="0" w:space="0" w:color="auto"/>
        <w:right w:val="none" w:sz="0" w:space="0" w:color="auto"/>
      </w:divBdr>
    </w:div>
    <w:div w:id="1606038850">
      <w:bodyDiv w:val="1"/>
      <w:marLeft w:val="0"/>
      <w:marRight w:val="0"/>
      <w:marTop w:val="0"/>
      <w:marBottom w:val="0"/>
      <w:divBdr>
        <w:top w:val="none" w:sz="0" w:space="0" w:color="auto"/>
        <w:left w:val="none" w:sz="0" w:space="0" w:color="auto"/>
        <w:bottom w:val="none" w:sz="0" w:space="0" w:color="auto"/>
        <w:right w:val="none" w:sz="0" w:space="0" w:color="auto"/>
      </w:divBdr>
    </w:div>
    <w:div w:id="1607470107">
      <w:bodyDiv w:val="1"/>
      <w:marLeft w:val="0"/>
      <w:marRight w:val="0"/>
      <w:marTop w:val="0"/>
      <w:marBottom w:val="0"/>
      <w:divBdr>
        <w:top w:val="none" w:sz="0" w:space="0" w:color="auto"/>
        <w:left w:val="none" w:sz="0" w:space="0" w:color="auto"/>
        <w:bottom w:val="none" w:sz="0" w:space="0" w:color="auto"/>
        <w:right w:val="none" w:sz="0" w:space="0" w:color="auto"/>
      </w:divBdr>
    </w:div>
    <w:div w:id="1609969765">
      <w:bodyDiv w:val="1"/>
      <w:marLeft w:val="0"/>
      <w:marRight w:val="0"/>
      <w:marTop w:val="0"/>
      <w:marBottom w:val="0"/>
      <w:divBdr>
        <w:top w:val="none" w:sz="0" w:space="0" w:color="auto"/>
        <w:left w:val="none" w:sz="0" w:space="0" w:color="auto"/>
        <w:bottom w:val="none" w:sz="0" w:space="0" w:color="auto"/>
        <w:right w:val="none" w:sz="0" w:space="0" w:color="auto"/>
      </w:divBdr>
    </w:div>
    <w:div w:id="1610165659">
      <w:bodyDiv w:val="1"/>
      <w:marLeft w:val="0"/>
      <w:marRight w:val="0"/>
      <w:marTop w:val="0"/>
      <w:marBottom w:val="0"/>
      <w:divBdr>
        <w:top w:val="none" w:sz="0" w:space="0" w:color="auto"/>
        <w:left w:val="none" w:sz="0" w:space="0" w:color="auto"/>
        <w:bottom w:val="none" w:sz="0" w:space="0" w:color="auto"/>
        <w:right w:val="none" w:sz="0" w:space="0" w:color="auto"/>
      </w:divBdr>
    </w:div>
    <w:div w:id="1611163288">
      <w:bodyDiv w:val="1"/>
      <w:marLeft w:val="0"/>
      <w:marRight w:val="0"/>
      <w:marTop w:val="0"/>
      <w:marBottom w:val="0"/>
      <w:divBdr>
        <w:top w:val="none" w:sz="0" w:space="0" w:color="auto"/>
        <w:left w:val="none" w:sz="0" w:space="0" w:color="auto"/>
        <w:bottom w:val="none" w:sz="0" w:space="0" w:color="auto"/>
        <w:right w:val="none" w:sz="0" w:space="0" w:color="auto"/>
      </w:divBdr>
    </w:div>
    <w:div w:id="1612085792">
      <w:bodyDiv w:val="1"/>
      <w:marLeft w:val="0"/>
      <w:marRight w:val="0"/>
      <w:marTop w:val="0"/>
      <w:marBottom w:val="0"/>
      <w:divBdr>
        <w:top w:val="none" w:sz="0" w:space="0" w:color="auto"/>
        <w:left w:val="none" w:sz="0" w:space="0" w:color="auto"/>
        <w:bottom w:val="none" w:sz="0" w:space="0" w:color="auto"/>
        <w:right w:val="none" w:sz="0" w:space="0" w:color="auto"/>
      </w:divBdr>
    </w:div>
    <w:div w:id="1613710512">
      <w:bodyDiv w:val="1"/>
      <w:marLeft w:val="0"/>
      <w:marRight w:val="0"/>
      <w:marTop w:val="0"/>
      <w:marBottom w:val="0"/>
      <w:divBdr>
        <w:top w:val="none" w:sz="0" w:space="0" w:color="auto"/>
        <w:left w:val="none" w:sz="0" w:space="0" w:color="auto"/>
        <w:bottom w:val="none" w:sz="0" w:space="0" w:color="auto"/>
        <w:right w:val="none" w:sz="0" w:space="0" w:color="auto"/>
      </w:divBdr>
    </w:div>
    <w:div w:id="1617177347">
      <w:bodyDiv w:val="1"/>
      <w:marLeft w:val="0"/>
      <w:marRight w:val="0"/>
      <w:marTop w:val="0"/>
      <w:marBottom w:val="0"/>
      <w:divBdr>
        <w:top w:val="none" w:sz="0" w:space="0" w:color="auto"/>
        <w:left w:val="none" w:sz="0" w:space="0" w:color="auto"/>
        <w:bottom w:val="none" w:sz="0" w:space="0" w:color="auto"/>
        <w:right w:val="none" w:sz="0" w:space="0" w:color="auto"/>
      </w:divBdr>
    </w:div>
    <w:div w:id="1617443308">
      <w:bodyDiv w:val="1"/>
      <w:marLeft w:val="0"/>
      <w:marRight w:val="0"/>
      <w:marTop w:val="0"/>
      <w:marBottom w:val="0"/>
      <w:divBdr>
        <w:top w:val="none" w:sz="0" w:space="0" w:color="auto"/>
        <w:left w:val="none" w:sz="0" w:space="0" w:color="auto"/>
        <w:bottom w:val="none" w:sz="0" w:space="0" w:color="auto"/>
        <w:right w:val="none" w:sz="0" w:space="0" w:color="auto"/>
      </w:divBdr>
    </w:div>
    <w:div w:id="1620065842">
      <w:bodyDiv w:val="1"/>
      <w:marLeft w:val="0"/>
      <w:marRight w:val="0"/>
      <w:marTop w:val="0"/>
      <w:marBottom w:val="0"/>
      <w:divBdr>
        <w:top w:val="none" w:sz="0" w:space="0" w:color="auto"/>
        <w:left w:val="none" w:sz="0" w:space="0" w:color="auto"/>
        <w:bottom w:val="none" w:sz="0" w:space="0" w:color="auto"/>
        <w:right w:val="none" w:sz="0" w:space="0" w:color="auto"/>
      </w:divBdr>
    </w:div>
    <w:div w:id="1622221218">
      <w:bodyDiv w:val="1"/>
      <w:marLeft w:val="0"/>
      <w:marRight w:val="0"/>
      <w:marTop w:val="0"/>
      <w:marBottom w:val="0"/>
      <w:divBdr>
        <w:top w:val="none" w:sz="0" w:space="0" w:color="auto"/>
        <w:left w:val="none" w:sz="0" w:space="0" w:color="auto"/>
        <w:bottom w:val="none" w:sz="0" w:space="0" w:color="auto"/>
        <w:right w:val="none" w:sz="0" w:space="0" w:color="auto"/>
      </w:divBdr>
    </w:div>
    <w:div w:id="1622229429">
      <w:bodyDiv w:val="1"/>
      <w:marLeft w:val="0"/>
      <w:marRight w:val="0"/>
      <w:marTop w:val="0"/>
      <w:marBottom w:val="0"/>
      <w:divBdr>
        <w:top w:val="none" w:sz="0" w:space="0" w:color="auto"/>
        <w:left w:val="none" w:sz="0" w:space="0" w:color="auto"/>
        <w:bottom w:val="none" w:sz="0" w:space="0" w:color="auto"/>
        <w:right w:val="none" w:sz="0" w:space="0" w:color="auto"/>
      </w:divBdr>
    </w:div>
    <w:div w:id="1622834066">
      <w:bodyDiv w:val="1"/>
      <w:marLeft w:val="0"/>
      <w:marRight w:val="0"/>
      <w:marTop w:val="0"/>
      <w:marBottom w:val="0"/>
      <w:divBdr>
        <w:top w:val="none" w:sz="0" w:space="0" w:color="auto"/>
        <w:left w:val="none" w:sz="0" w:space="0" w:color="auto"/>
        <w:bottom w:val="none" w:sz="0" w:space="0" w:color="auto"/>
        <w:right w:val="none" w:sz="0" w:space="0" w:color="auto"/>
      </w:divBdr>
    </w:div>
    <w:div w:id="1624310263">
      <w:bodyDiv w:val="1"/>
      <w:marLeft w:val="0"/>
      <w:marRight w:val="0"/>
      <w:marTop w:val="0"/>
      <w:marBottom w:val="0"/>
      <w:divBdr>
        <w:top w:val="none" w:sz="0" w:space="0" w:color="auto"/>
        <w:left w:val="none" w:sz="0" w:space="0" w:color="auto"/>
        <w:bottom w:val="none" w:sz="0" w:space="0" w:color="auto"/>
        <w:right w:val="none" w:sz="0" w:space="0" w:color="auto"/>
      </w:divBdr>
    </w:div>
    <w:div w:id="1624379613">
      <w:bodyDiv w:val="1"/>
      <w:marLeft w:val="0"/>
      <w:marRight w:val="0"/>
      <w:marTop w:val="0"/>
      <w:marBottom w:val="0"/>
      <w:divBdr>
        <w:top w:val="none" w:sz="0" w:space="0" w:color="auto"/>
        <w:left w:val="none" w:sz="0" w:space="0" w:color="auto"/>
        <w:bottom w:val="none" w:sz="0" w:space="0" w:color="auto"/>
        <w:right w:val="none" w:sz="0" w:space="0" w:color="auto"/>
      </w:divBdr>
    </w:div>
    <w:div w:id="1627540033">
      <w:bodyDiv w:val="1"/>
      <w:marLeft w:val="0"/>
      <w:marRight w:val="0"/>
      <w:marTop w:val="0"/>
      <w:marBottom w:val="0"/>
      <w:divBdr>
        <w:top w:val="none" w:sz="0" w:space="0" w:color="auto"/>
        <w:left w:val="none" w:sz="0" w:space="0" w:color="auto"/>
        <w:bottom w:val="none" w:sz="0" w:space="0" w:color="auto"/>
        <w:right w:val="none" w:sz="0" w:space="0" w:color="auto"/>
      </w:divBdr>
    </w:div>
    <w:div w:id="1627857953">
      <w:bodyDiv w:val="1"/>
      <w:marLeft w:val="0"/>
      <w:marRight w:val="0"/>
      <w:marTop w:val="0"/>
      <w:marBottom w:val="0"/>
      <w:divBdr>
        <w:top w:val="none" w:sz="0" w:space="0" w:color="auto"/>
        <w:left w:val="none" w:sz="0" w:space="0" w:color="auto"/>
        <w:bottom w:val="none" w:sz="0" w:space="0" w:color="auto"/>
        <w:right w:val="none" w:sz="0" w:space="0" w:color="auto"/>
      </w:divBdr>
    </w:div>
    <w:div w:id="1628587777">
      <w:bodyDiv w:val="1"/>
      <w:marLeft w:val="0"/>
      <w:marRight w:val="0"/>
      <w:marTop w:val="0"/>
      <w:marBottom w:val="0"/>
      <w:divBdr>
        <w:top w:val="none" w:sz="0" w:space="0" w:color="auto"/>
        <w:left w:val="none" w:sz="0" w:space="0" w:color="auto"/>
        <w:bottom w:val="none" w:sz="0" w:space="0" w:color="auto"/>
        <w:right w:val="none" w:sz="0" w:space="0" w:color="auto"/>
      </w:divBdr>
    </w:div>
    <w:div w:id="1630358633">
      <w:bodyDiv w:val="1"/>
      <w:marLeft w:val="0"/>
      <w:marRight w:val="0"/>
      <w:marTop w:val="0"/>
      <w:marBottom w:val="0"/>
      <w:divBdr>
        <w:top w:val="none" w:sz="0" w:space="0" w:color="auto"/>
        <w:left w:val="none" w:sz="0" w:space="0" w:color="auto"/>
        <w:bottom w:val="none" w:sz="0" w:space="0" w:color="auto"/>
        <w:right w:val="none" w:sz="0" w:space="0" w:color="auto"/>
      </w:divBdr>
    </w:div>
    <w:div w:id="1630435997">
      <w:bodyDiv w:val="1"/>
      <w:marLeft w:val="0"/>
      <w:marRight w:val="0"/>
      <w:marTop w:val="0"/>
      <w:marBottom w:val="0"/>
      <w:divBdr>
        <w:top w:val="none" w:sz="0" w:space="0" w:color="auto"/>
        <w:left w:val="none" w:sz="0" w:space="0" w:color="auto"/>
        <w:bottom w:val="none" w:sz="0" w:space="0" w:color="auto"/>
        <w:right w:val="none" w:sz="0" w:space="0" w:color="auto"/>
      </w:divBdr>
    </w:div>
    <w:div w:id="1633100736">
      <w:bodyDiv w:val="1"/>
      <w:marLeft w:val="0"/>
      <w:marRight w:val="0"/>
      <w:marTop w:val="0"/>
      <w:marBottom w:val="0"/>
      <w:divBdr>
        <w:top w:val="none" w:sz="0" w:space="0" w:color="auto"/>
        <w:left w:val="none" w:sz="0" w:space="0" w:color="auto"/>
        <w:bottom w:val="none" w:sz="0" w:space="0" w:color="auto"/>
        <w:right w:val="none" w:sz="0" w:space="0" w:color="auto"/>
      </w:divBdr>
    </w:div>
    <w:div w:id="1634017466">
      <w:bodyDiv w:val="1"/>
      <w:marLeft w:val="0"/>
      <w:marRight w:val="0"/>
      <w:marTop w:val="0"/>
      <w:marBottom w:val="0"/>
      <w:divBdr>
        <w:top w:val="none" w:sz="0" w:space="0" w:color="auto"/>
        <w:left w:val="none" w:sz="0" w:space="0" w:color="auto"/>
        <w:bottom w:val="none" w:sz="0" w:space="0" w:color="auto"/>
        <w:right w:val="none" w:sz="0" w:space="0" w:color="auto"/>
      </w:divBdr>
    </w:div>
    <w:div w:id="1636644706">
      <w:bodyDiv w:val="1"/>
      <w:marLeft w:val="0"/>
      <w:marRight w:val="0"/>
      <w:marTop w:val="0"/>
      <w:marBottom w:val="0"/>
      <w:divBdr>
        <w:top w:val="none" w:sz="0" w:space="0" w:color="auto"/>
        <w:left w:val="none" w:sz="0" w:space="0" w:color="auto"/>
        <w:bottom w:val="none" w:sz="0" w:space="0" w:color="auto"/>
        <w:right w:val="none" w:sz="0" w:space="0" w:color="auto"/>
      </w:divBdr>
    </w:div>
    <w:div w:id="1640844702">
      <w:bodyDiv w:val="1"/>
      <w:marLeft w:val="0"/>
      <w:marRight w:val="0"/>
      <w:marTop w:val="0"/>
      <w:marBottom w:val="0"/>
      <w:divBdr>
        <w:top w:val="none" w:sz="0" w:space="0" w:color="auto"/>
        <w:left w:val="none" w:sz="0" w:space="0" w:color="auto"/>
        <w:bottom w:val="none" w:sz="0" w:space="0" w:color="auto"/>
        <w:right w:val="none" w:sz="0" w:space="0" w:color="auto"/>
      </w:divBdr>
    </w:div>
    <w:div w:id="1641492446">
      <w:bodyDiv w:val="1"/>
      <w:marLeft w:val="0"/>
      <w:marRight w:val="0"/>
      <w:marTop w:val="0"/>
      <w:marBottom w:val="0"/>
      <w:divBdr>
        <w:top w:val="none" w:sz="0" w:space="0" w:color="auto"/>
        <w:left w:val="none" w:sz="0" w:space="0" w:color="auto"/>
        <w:bottom w:val="none" w:sz="0" w:space="0" w:color="auto"/>
        <w:right w:val="none" w:sz="0" w:space="0" w:color="auto"/>
      </w:divBdr>
    </w:div>
    <w:div w:id="1641812689">
      <w:bodyDiv w:val="1"/>
      <w:marLeft w:val="0"/>
      <w:marRight w:val="0"/>
      <w:marTop w:val="0"/>
      <w:marBottom w:val="0"/>
      <w:divBdr>
        <w:top w:val="none" w:sz="0" w:space="0" w:color="auto"/>
        <w:left w:val="none" w:sz="0" w:space="0" w:color="auto"/>
        <w:bottom w:val="none" w:sz="0" w:space="0" w:color="auto"/>
        <w:right w:val="none" w:sz="0" w:space="0" w:color="auto"/>
      </w:divBdr>
    </w:div>
    <w:div w:id="1641888030">
      <w:bodyDiv w:val="1"/>
      <w:marLeft w:val="0"/>
      <w:marRight w:val="0"/>
      <w:marTop w:val="0"/>
      <w:marBottom w:val="0"/>
      <w:divBdr>
        <w:top w:val="none" w:sz="0" w:space="0" w:color="auto"/>
        <w:left w:val="none" w:sz="0" w:space="0" w:color="auto"/>
        <w:bottom w:val="none" w:sz="0" w:space="0" w:color="auto"/>
        <w:right w:val="none" w:sz="0" w:space="0" w:color="auto"/>
      </w:divBdr>
    </w:div>
    <w:div w:id="1642466475">
      <w:bodyDiv w:val="1"/>
      <w:marLeft w:val="0"/>
      <w:marRight w:val="0"/>
      <w:marTop w:val="0"/>
      <w:marBottom w:val="0"/>
      <w:divBdr>
        <w:top w:val="none" w:sz="0" w:space="0" w:color="auto"/>
        <w:left w:val="none" w:sz="0" w:space="0" w:color="auto"/>
        <w:bottom w:val="none" w:sz="0" w:space="0" w:color="auto"/>
        <w:right w:val="none" w:sz="0" w:space="0" w:color="auto"/>
      </w:divBdr>
    </w:div>
    <w:div w:id="1643577956">
      <w:bodyDiv w:val="1"/>
      <w:marLeft w:val="0"/>
      <w:marRight w:val="0"/>
      <w:marTop w:val="0"/>
      <w:marBottom w:val="0"/>
      <w:divBdr>
        <w:top w:val="none" w:sz="0" w:space="0" w:color="auto"/>
        <w:left w:val="none" w:sz="0" w:space="0" w:color="auto"/>
        <w:bottom w:val="none" w:sz="0" w:space="0" w:color="auto"/>
        <w:right w:val="none" w:sz="0" w:space="0" w:color="auto"/>
      </w:divBdr>
    </w:div>
    <w:div w:id="1645155607">
      <w:bodyDiv w:val="1"/>
      <w:marLeft w:val="0"/>
      <w:marRight w:val="0"/>
      <w:marTop w:val="0"/>
      <w:marBottom w:val="0"/>
      <w:divBdr>
        <w:top w:val="none" w:sz="0" w:space="0" w:color="auto"/>
        <w:left w:val="none" w:sz="0" w:space="0" w:color="auto"/>
        <w:bottom w:val="none" w:sz="0" w:space="0" w:color="auto"/>
        <w:right w:val="none" w:sz="0" w:space="0" w:color="auto"/>
      </w:divBdr>
    </w:div>
    <w:div w:id="1645622329">
      <w:bodyDiv w:val="1"/>
      <w:marLeft w:val="0"/>
      <w:marRight w:val="0"/>
      <w:marTop w:val="0"/>
      <w:marBottom w:val="0"/>
      <w:divBdr>
        <w:top w:val="none" w:sz="0" w:space="0" w:color="auto"/>
        <w:left w:val="none" w:sz="0" w:space="0" w:color="auto"/>
        <w:bottom w:val="none" w:sz="0" w:space="0" w:color="auto"/>
        <w:right w:val="none" w:sz="0" w:space="0" w:color="auto"/>
      </w:divBdr>
    </w:div>
    <w:div w:id="1647978356">
      <w:bodyDiv w:val="1"/>
      <w:marLeft w:val="0"/>
      <w:marRight w:val="0"/>
      <w:marTop w:val="0"/>
      <w:marBottom w:val="0"/>
      <w:divBdr>
        <w:top w:val="none" w:sz="0" w:space="0" w:color="auto"/>
        <w:left w:val="none" w:sz="0" w:space="0" w:color="auto"/>
        <w:bottom w:val="none" w:sz="0" w:space="0" w:color="auto"/>
        <w:right w:val="none" w:sz="0" w:space="0" w:color="auto"/>
      </w:divBdr>
    </w:div>
    <w:div w:id="1649631055">
      <w:bodyDiv w:val="1"/>
      <w:marLeft w:val="0"/>
      <w:marRight w:val="0"/>
      <w:marTop w:val="0"/>
      <w:marBottom w:val="0"/>
      <w:divBdr>
        <w:top w:val="none" w:sz="0" w:space="0" w:color="auto"/>
        <w:left w:val="none" w:sz="0" w:space="0" w:color="auto"/>
        <w:bottom w:val="none" w:sz="0" w:space="0" w:color="auto"/>
        <w:right w:val="none" w:sz="0" w:space="0" w:color="auto"/>
      </w:divBdr>
    </w:div>
    <w:div w:id="1649895247">
      <w:bodyDiv w:val="1"/>
      <w:marLeft w:val="0"/>
      <w:marRight w:val="0"/>
      <w:marTop w:val="0"/>
      <w:marBottom w:val="0"/>
      <w:divBdr>
        <w:top w:val="none" w:sz="0" w:space="0" w:color="auto"/>
        <w:left w:val="none" w:sz="0" w:space="0" w:color="auto"/>
        <w:bottom w:val="none" w:sz="0" w:space="0" w:color="auto"/>
        <w:right w:val="none" w:sz="0" w:space="0" w:color="auto"/>
      </w:divBdr>
    </w:div>
    <w:div w:id="1651978414">
      <w:bodyDiv w:val="1"/>
      <w:marLeft w:val="0"/>
      <w:marRight w:val="0"/>
      <w:marTop w:val="0"/>
      <w:marBottom w:val="0"/>
      <w:divBdr>
        <w:top w:val="none" w:sz="0" w:space="0" w:color="auto"/>
        <w:left w:val="none" w:sz="0" w:space="0" w:color="auto"/>
        <w:bottom w:val="none" w:sz="0" w:space="0" w:color="auto"/>
        <w:right w:val="none" w:sz="0" w:space="0" w:color="auto"/>
      </w:divBdr>
    </w:div>
    <w:div w:id="1655988401">
      <w:bodyDiv w:val="1"/>
      <w:marLeft w:val="0"/>
      <w:marRight w:val="0"/>
      <w:marTop w:val="0"/>
      <w:marBottom w:val="0"/>
      <w:divBdr>
        <w:top w:val="none" w:sz="0" w:space="0" w:color="auto"/>
        <w:left w:val="none" w:sz="0" w:space="0" w:color="auto"/>
        <w:bottom w:val="none" w:sz="0" w:space="0" w:color="auto"/>
        <w:right w:val="none" w:sz="0" w:space="0" w:color="auto"/>
      </w:divBdr>
    </w:div>
    <w:div w:id="1656452791">
      <w:bodyDiv w:val="1"/>
      <w:marLeft w:val="0"/>
      <w:marRight w:val="0"/>
      <w:marTop w:val="0"/>
      <w:marBottom w:val="0"/>
      <w:divBdr>
        <w:top w:val="none" w:sz="0" w:space="0" w:color="auto"/>
        <w:left w:val="none" w:sz="0" w:space="0" w:color="auto"/>
        <w:bottom w:val="none" w:sz="0" w:space="0" w:color="auto"/>
        <w:right w:val="none" w:sz="0" w:space="0" w:color="auto"/>
      </w:divBdr>
    </w:div>
    <w:div w:id="1657296535">
      <w:bodyDiv w:val="1"/>
      <w:marLeft w:val="0"/>
      <w:marRight w:val="0"/>
      <w:marTop w:val="0"/>
      <w:marBottom w:val="0"/>
      <w:divBdr>
        <w:top w:val="none" w:sz="0" w:space="0" w:color="auto"/>
        <w:left w:val="none" w:sz="0" w:space="0" w:color="auto"/>
        <w:bottom w:val="none" w:sz="0" w:space="0" w:color="auto"/>
        <w:right w:val="none" w:sz="0" w:space="0" w:color="auto"/>
      </w:divBdr>
    </w:div>
    <w:div w:id="1657370243">
      <w:bodyDiv w:val="1"/>
      <w:marLeft w:val="0"/>
      <w:marRight w:val="0"/>
      <w:marTop w:val="0"/>
      <w:marBottom w:val="0"/>
      <w:divBdr>
        <w:top w:val="none" w:sz="0" w:space="0" w:color="auto"/>
        <w:left w:val="none" w:sz="0" w:space="0" w:color="auto"/>
        <w:bottom w:val="none" w:sz="0" w:space="0" w:color="auto"/>
        <w:right w:val="none" w:sz="0" w:space="0" w:color="auto"/>
      </w:divBdr>
    </w:div>
    <w:div w:id="1657487154">
      <w:bodyDiv w:val="1"/>
      <w:marLeft w:val="0"/>
      <w:marRight w:val="0"/>
      <w:marTop w:val="0"/>
      <w:marBottom w:val="0"/>
      <w:divBdr>
        <w:top w:val="none" w:sz="0" w:space="0" w:color="auto"/>
        <w:left w:val="none" w:sz="0" w:space="0" w:color="auto"/>
        <w:bottom w:val="none" w:sz="0" w:space="0" w:color="auto"/>
        <w:right w:val="none" w:sz="0" w:space="0" w:color="auto"/>
      </w:divBdr>
    </w:div>
    <w:div w:id="1658261382">
      <w:bodyDiv w:val="1"/>
      <w:marLeft w:val="0"/>
      <w:marRight w:val="0"/>
      <w:marTop w:val="0"/>
      <w:marBottom w:val="0"/>
      <w:divBdr>
        <w:top w:val="none" w:sz="0" w:space="0" w:color="auto"/>
        <w:left w:val="none" w:sz="0" w:space="0" w:color="auto"/>
        <w:bottom w:val="none" w:sz="0" w:space="0" w:color="auto"/>
        <w:right w:val="none" w:sz="0" w:space="0" w:color="auto"/>
      </w:divBdr>
    </w:div>
    <w:div w:id="1658726719">
      <w:bodyDiv w:val="1"/>
      <w:marLeft w:val="0"/>
      <w:marRight w:val="0"/>
      <w:marTop w:val="0"/>
      <w:marBottom w:val="0"/>
      <w:divBdr>
        <w:top w:val="none" w:sz="0" w:space="0" w:color="auto"/>
        <w:left w:val="none" w:sz="0" w:space="0" w:color="auto"/>
        <w:bottom w:val="none" w:sz="0" w:space="0" w:color="auto"/>
        <w:right w:val="none" w:sz="0" w:space="0" w:color="auto"/>
      </w:divBdr>
    </w:div>
    <w:div w:id="1659192789">
      <w:bodyDiv w:val="1"/>
      <w:marLeft w:val="0"/>
      <w:marRight w:val="0"/>
      <w:marTop w:val="0"/>
      <w:marBottom w:val="0"/>
      <w:divBdr>
        <w:top w:val="none" w:sz="0" w:space="0" w:color="auto"/>
        <w:left w:val="none" w:sz="0" w:space="0" w:color="auto"/>
        <w:bottom w:val="none" w:sz="0" w:space="0" w:color="auto"/>
        <w:right w:val="none" w:sz="0" w:space="0" w:color="auto"/>
      </w:divBdr>
    </w:div>
    <w:div w:id="1659265493">
      <w:bodyDiv w:val="1"/>
      <w:marLeft w:val="0"/>
      <w:marRight w:val="0"/>
      <w:marTop w:val="0"/>
      <w:marBottom w:val="0"/>
      <w:divBdr>
        <w:top w:val="none" w:sz="0" w:space="0" w:color="auto"/>
        <w:left w:val="none" w:sz="0" w:space="0" w:color="auto"/>
        <w:bottom w:val="none" w:sz="0" w:space="0" w:color="auto"/>
        <w:right w:val="none" w:sz="0" w:space="0" w:color="auto"/>
      </w:divBdr>
    </w:div>
    <w:div w:id="1659308165">
      <w:bodyDiv w:val="1"/>
      <w:marLeft w:val="0"/>
      <w:marRight w:val="0"/>
      <w:marTop w:val="0"/>
      <w:marBottom w:val="0"/>
      <w:divBdr>
        <w:top w:val="none" w:sz="0" w:space="0" w:color="auto"/>
        <w:left w:val="none" w:sz="0" w:space="0" w:color="auto"/>
        <w:bottom w:val="none" w:sz="0" w:space="0" w:color="auto"/>
        <w:right w:val="none" w:sz="0" w:space="0" w:color="auto"/>
      </w:divBdr>
    </w:div>
    <w:div w:id="1659309557">
      <w:bodyDiv w:val="1"/>
      <w:marLeft w:val="0"/>
      <w:marRight w:val="0"/>
      <w:marTop w:val="0"/>
      <w:marBottom w:val="0"/>
      <w:divBdr>
        <w:top w:val="none" w:sz="0" w:space="0" w:color="auto"/>
        <w:left w:val="none" w:sz="0" w:space="0" w:color="auto"/>
        <w:bottom w:val="none" w:sz="0" w:space="0" w:color="auto"/>
        <w:right w:val="none" w:sz="0" w:space="0" w:color="auto"/>
      </w:divBdr>
    </w:div>
    <w:div w:id="1660452428">
      <w:bodyDiv w:val="1"/>
      <w:marLeft w:val="0"/>
      <w:marRight w:val="0"/>
      <w:marTop w:val="0"/>
      <w:marBottom w:val="0"/>
      <w:divBdr>
        <w:top w:val="none" w:sz="0" w:space="0" w:color="auto"/>
        <w:left w:val="none" w:sz="0" w:space="0" w:color="auto"/>
        <w:bottom w:val="none" w:sz="0" w:space="0" w:color="auto"/>
        <w:right w:val="none" w:sz="0" w:space="0" w:color="auto"/>
      </w:divBdr>
    </w:div>
    <w:div w:id="1662927238">
      <w:bodyDiv w:val="1"/>
      <w:marLeft w:val="0"/>
      <w:marRight w:val="0"/>
      <w:marTop w:val="0"/>
      <w:marBottom w:val="0"/>
      <w:divBdr>
        <w:top w:val="none" w:sz="0" w:space="0" w:color="auto"/>
        <w:left w:val="none" w:sz="0" w:space="0" w:color="auto"/>
        <w:bottom w:val="none" w:sz="0" w:space="0" w:color="auto"/>
        <w:right w:val="none" w:sz="0" w:space="0" w:color="auto"/>
      </w:divBdr>
    </w:div>
    <w:div w:id="1665158813">
      <w:bodyDiv w:val="1"/>
      <w:marLeft w:val="0"/>
      <w:marRight w:val="0"/>
      <w:marTop w:val="0"/>
      <w:marBottom w:val="0"/>
      <w:divBdr>
        <w:top w:val="none" w:sz="0" w:space="0" w:color="auto"/>
        <w:left w:val="none" w:sz="0" w:space="0" w:color="auto"/>
        <w:bottom w:val="none" w:sz="0" w:space="0" w:color="auto"/>
        <w:right w:val="none" w:sz="0" w:space="0" w:color="auto"/>
      </w:divBdr>
    </w:div>
    <w:div w:id="1666350636">
      <w:bodyDiv w:val="1"/>
      <w:marLeft w:val="0"/>
      <w:marRight w:val="0"/>
      <w:marTop w:val="0"/>
      <w:marBottom w:val="0"/>
      <w:divBdr>
        <w:top w:val="none" w:sz="0" w:space="0" w:color="auto"/>
        <w:left w:val="none" w:sz="0" w:space="0" w:color="auto"/>
        <w:bottom w:val="none" w:sz="0" w:space="0" w:color="auto"/>
        <w:right w:val="none" w:sz="0" w:space="0" w:color="auto"/>
      </w:divBdr>
    </w:div>
    <w:div w:id="1666712984">
      <w:bodyDiv w:val="1"/>
      <w:marLeft w:val="0"/>
      <w:marRight w:val="0"/>
      <w:marTop w:val="0"/>
      <w:marBottom w:val="0"/>
      <w:divBdr>
        <w:top w:val="none" w:sz="0" w:space="0" w:color="auto"/>
        <w:left w:val="none" w:sz="0" w:space="0" w:color="auto"/>
        <w:bottom w:val="none" w:sz="0" w:space="0" w:color="auto"/>
        <w:right w:val="none" w:sz="0" w:space="0" w:color="auto"/>
      </w:divBdr>
    </w:div>
    <w:div w:id="1668284671">
      <w:bodyDiv w:val="1"/>
      <w:marLeft w:val="0"/>
      <w:marRight w:val="0"/>
      <w:marTop w:val="0"/>
      <w:marBottom w:val="0"/>
      <w:divBdr>
        <w:top w:val="none" w:sz="0" w:space="0" w:color="auto"/>
        <w:left w:val="none" w:sz="0" w:space="0" w:color="auto"/>
        <w:bottom w:val="none" w:sz="0" w:space="0" w:color="auto"/>
        <w:right w:val="none" w:sz="0" w:space="0" w:color="auto"/>
      </w:divBdr>
    </w:div>
    <w:div w:id="1671178011">
      <w:bodyDiv w:val="1"/>
      <w:marLeft w:val="0"/>
      <w:marRight w:val="0"/>
      <w:marTop w:val="0"/>
      <w:marBottom w:val="0"/>
      <w:divBdr>
        <w:top w:val="none" w:sz="0" w:space="0" w:color="auto"/>
        <w:left w:val="none" w:sz="0" w:space="0" w:color="auto"/>
        <w:bottom w:val="none" w:sz="0" w:space="0" w:color="auto"/>
        <w:right w:val="none" w:sz="0" w:space="0" w:color="auto"/>
      </w:divBdr>
    </w:div>
    <w:div w:id="1671442074">
      <w:bodyDiv w:val="1"/>
      <w:marLeft w:val="0"/>
      <w:marRight w:val="0"/>
      <w:marTop w:val="0"/>
      <w:marBottom w:val="0"/>
      <w:divBdr>
        <w:top w:val="none" w:sz="0" w:space="0" w:color="auto"/>
        <w:left w:val="none" w:sz="0" w:space="0" w:color="auto"/>
        <w:bottom w:val="none" w:sz="0" w:space="0" w:color="auto"/>
        <w:right w:val="none" w:sz="0" w:space="0" w:color="auto"/>
      </w:divBdr>
    </w:div>
    <w:div w:id="1671715896">
      <w:bodyDiv w:val="1"/>
      <w:marLeft w:val="0"/>
      <w:marRight w:val="0"/>
      <w:marTop w:val="0"/>
      <w:marBottom w:val="0"/>
      <w:divBdr>
        <w:top w:val="none" w:sz="0" w:space="0" w:color="auto"/>
        <w:left w:val="none" w:sz="0" w:space="0" w:color="auto"/>
        <w:bottom w:val="none" w:sz="0" w:space="0" w:color="auto"/>
        <w:right w:val="none" w:sz="0" w:space="0" w:color="auto"/>
      </w:divBdr>
    </w:div>
    <w:div w:id="1673220955">
      <w:bodyDiv w:val="1"/>
      <w:marLeft w:val="0"/>
      <w:marRight w:val="0"/>
      <w:marTop w:val="0"/>
      <w:marBottom w:val="0"/>
      <w:divBdr>
        <w:top w:val="none" w:sz="0" w:space="0" w:color="auto"/>
        <w:left w:val="none" w:sz="0" w:space="0" w:color="auto"/>
        <w:bottom w:val="none" w:sz="0" w:space="0" w:color="auto"/>
        <w:right w:val="none" w:sz="0" w:space="0" w:color="auto"/>
      </w:divBdr>
    </w:div>
    <w:div w:id="1674145018">
      <w:bodyDiv w:val="1"/>
      <w:marLeft w:val="0"/>
      <w:marRight w:val="0"/>
      <w:marTop w:val="0"/>
      <w:marBottom w:val="0"/>
      <w:divBdr>
        <w:top w:val="none" w:sz="0" w:space="0" w:color="auto"/>
        <w:left w:val="none" w:sz="0" w:space="0" w:color="auto"/>
        <w:bottom w:val="none" w:sz="0" w:space="0" w:color="auto"/>
        <w:right w:val="none" w:sz="0" w:space="0" w:color="auto"/>
      </w:divBdr>
    </w:div>
    <w:div w:id="1675918872">
      <w:bodyDiv w:val="1"/>
      <w:marLeft w:val="0"/>
      <w:marRight w:val="0"/>
      <w:marTop w:val="0"/>
      <w:marBottom w:val="0"/>
      <w:divBdr>
        <w:top w:val="none" w:sz="0" w:space="0" w:color="auto"/>
        <w:left w:val="none" w:sz="0" w:space="0" w:color="auto"/>
        <w:bottom w:val="none" w:sz="0" w:space="0" w:color="auto"/>
        <w:right w:val="none" w:sz="0" w:space="0" w:color="auto"/>
      </w:divBdr>
    </w:div>
    <w:div w:id="1678187472">
      <w:bodyDiv w:val="1"/>
      <w:marLeft w:val="0"/>
      <w:marRight w:val="0"/>
      <w:marTop w:val="0"/>
      <w:marBottom w:val="0"/>
      <w:divBdr>
        <w:top w:val="none" w:sz="0" w:space="0" w:color="auto"/>
        <w:left w:val="none" w:sz="0" w:space="0" w:color="auto"/>
        <w:bottom w:val="none" w:sz="0" w:space="0" w:color="auto"/>
        <w:right w:val="none" w:sz="0" w:space="0" w:color="auto"/>
      </w:divBdr>
    </w:div>
    <w:div w:id="1680619860">
      <w:bodyDiv w:val="1"/>
      <w:marLeft w:val="0"/>
      <w:marRight w:val="0"/>
      <w:marTop w:val="0"/>
      <w:marBottom w:val="0"/>
      <w:divBdr>
        <w:top w:val="none" w:sz="0" w:space="0" w:color="auto"/>
        <w:left w:val="none" w:sz="0" w:space="0" w:color="auto"/>
        <w:bottom w:val="none" w:sz="0" w:space="0" w:color="auto"/>
        <w:right w:val="none" w:sz="0" w:space="0" w:color="auto"/>
      </w:divBdr>
    </w:div>
    <w:div w:id="1681353072">
      <w:bodyDiv w:val="1"/>
      <w:marLeft w:val="0"/>
      <w:marRight w:val="0"/>
      <w:marTop w:val="0"/>
      <w:marBottom w:val="0"/>
      <w:divBdr>
        <w:top w:val="none" w:sz="0" w:space="0" w:color="auto"/>
        <w:left w:val="none" w:sz="0" w:space="0" w:color="auto"/>
        <w:bottom w:val="none" w:sz="0" w:space="0" w:color="auto"/>
        <w:right w:val="none" w:sz="0" w:space="0" w:color="auto"/>
      </w:divBdr>
    </w:div>
    <w:div w:id="1685399638">
      <w:bodyDiv w:val="1"/>
      <w:marLeft w:val="0"/>
      <w:marRight w:val="0"/>
      <w:marTop w:val="0"/>
      <w:marBottom w:val="0"/>
      <w:divBdr>
        <w:top w:val="none" w:sz="0" w:space="0" w:color="auto"/>
        <w:left w:val="none" w:sz="0" w:space="0" w:color="auto"/>
        <w:bottom w:val="none" w:sz="0" w:space="0" w:color="auto"/>
        <w:right w:val="none" w:sz="0" w:space="0" w:color="auto"/>
      </w:divBdr>
    </w:div>
    <w:div w:id="1687554791">
      <w:bodyDiv w:val="1"/>
      <w:marLeft w:val="0"/>
      <w:marRight w:val="0"/>
      <w:marTop w:val="0"/>
      <w:marBottom w:val="0"/>
      <w:divBdr>
        <w:top w:val="none" w:sz="0" w:space="0" w:color="auto"/>
        <w:left w:val="none" w:sz="0" w:space="0" w:color="auto"/>
        <w:bottom w:val="none" w:sz="0" w:space="0" w:color="auto"/>
        <w:right w:val="none" w:sz="0" w:space="0" w:color="auto"/>
      </w:divBdr>
    </w:div>
    <w:div w:id="1689483449">
      <w:bodyDiv w:val="1"/>
      <w:marLeft w:val="0"/>
      <w:marRight w:val="0"/>
      <w:marTop w:val="0"/>
      <w:marBottom w:val="0"/>
      <w:divBdr>
        <w:top w:val="none" w:sz="0" w:space="0" w:color="auto"/>
        <w:left w:val="none" w:sz="0" w:space="0" w:color="auto"/>
        <w:bottom w:val="none" w:sz="0" w:space="0" w:color="auto"/>
        <w:right w:val="none" w:sz="0" w:space="0" w:color="auto"/>
      </w:divBdr>
    </w:div>
    <w:div w:id="1690253348">
      <w:bodyDiv w:val="1"/>
      <w:marLeft w:val="0"/>
      <w:marRight w:val="0"/>
      <w:marTop w:val="0"/>
      <w:marBottom w:val="0"/>
      <w:divBdr>
        <w:top w:val="none" w:sz="0" w:space="0" w:color="auto"/>
        <w:left w:val="none" w:sz="0" w:space="0" w:color="auto"/>
        <w:bottom w:val="none" w:sz="0" w:space="0" w:color="auto"/>
        <w:right w:val="none" w:sz="0" w:space="0" w:color="auto"/>
      </w:divBdr>
    </w:div>
    <w:div w:id="1690906278">
      <w:bodyDiv w:val="1"/>
      <w:marLeft w:val="0"/>
      <w:marRight w:val="0"/>
      <w:marTop w:val="0"/>
      <w:marBottom w:val="0"/>
      <w:divBdr>
        <w:top w:val="none" w:sz="0" w:space="0" w:color="auto"/>
        <w:left w:val="none" w:sz="0" w:space="0" w:color="auto"/>
        <w:bottom w:val="none" w:sz="0" w:space="0" w:color="auto"/>
        <w:right w:val="none" w:sz="0" w:space="0" w:color="auto"/>
      </w:divBdr>
    </w:div>
    <w:div w:id="1691370264">
      <w:bodyDiv w:val="1"/>
      <w:marLeft w:val="0"/>
      <w:marRight w:val="0"/>
      <w:marTop w:val="0"/>
      <w:marBottom w:val="0"/>
      <w:divBdr>
        <w:top w:val="none" w:sz="0" w:space="0" w:color="auto"/>
        <w:left w:val="none" w:sz="0" w:space="0" w:color="auto"/>
        <w:bottom w:val="none" w:sz="0" w:space="0" w:color="auto"/>
        <w:right w:val="none" w:sz="0" w:space="0" w:color="auto"/>
      </w:divBdr>
    </w:div>
    <w:div w:id="1693679330">
      <w:bodyDiv w:val="1"/>
      <w:marLeft w:val="0"/>
      <w:marRight w:val="0"/>
      <w:marTop w:val="0"/>
      <w:marBottom w:val="0"/>
      <w:divBdr>
        <w:top w:val="none" w:sz="0" w:space="0" w:color="auto"/>
        <w:left w:val="none" w:sz="0" w:space="0" w:color="auto"/>
        <w:bottom w:val="none" w:sz="0" w:space="0" w:color="auto"/>
        <w:right w:val="none" w:sz="0" w:space="0" w:color="auto"/>
      </w:divBdr>
    </w:div>
    <w:div w:id="1693872108">
      <w:bodyDiv w:val="1"/>
      <w:marLeft w:val="0"/>
      <w:marRight w:val="0"/>
      <w:marTop w:val="0"/>
      <w:marBottom w:val="0"/>
      <w:divBdr>
        <w:top w:val="none" w:sz="0" w:space="0" w:color="auto"/>
        <w:left w:val="none" w:sz="0" w:space="0" w:color="auto"/>
        <w:bottom w:val="none" w:sz="0" w:space="0" w:color="auto"/>
        <w:right w:val="none" w:sz="0" w:space="0" w:color="auto"/>
      </w:divBdr>
    </w:div>
    <w:div w:id="1694526052">
      <w:bodyDiv w:val="1"/>
      <w:marLeft w:val="0"/>
      <w:marRight w:val="0"/>
      <w:marTop w:val="0"/>
      <w:marBottom w:val="0"/>
      <w:divBdr>
        <w:top w:val="none" w:sz="0" w:space="0" w:color="auto"/>
        <w:left w:val="none" w:sz="0" w:space="0" w:color="auto"/>
        <w:bottom w:val="none" w:sz="0" w:space="0" w:color="auto"/>
        <w:right w:val="none" w:sz="0" w:space="0" w:color="auto"/>
      </w:divBdr>
    </w:div>
    <w:div w:id="1695572061">
      <w:bodyDiv w:val="1"/>
      <w:marLeft w:val="0"/>
      <w:marRight w:val="0"/>
      <w:marTop w:val="0"/>
      <w:marBottom w:val="0"/>
      <w:divBdr>
        <w:top w:val="none" w:sz="0" w:space="0" w:color="auto"/>
        <w:left w:val="none" w:sz="0" w:space="0" w:color="auto"/>
        <w:bottom w:val="none" w:sz="0" w:space="0" w:color="auto"/>
        <w:right w:val="none" w:sz="0" w:space="0" w:color="auto"/>
      </w:divBdr>
    </w:div>
    <w:div w:id="1695962804">
      <w:bodyDiv w:val="1"/>
      <w:marLeft w:val="0"/>
      <w:marRight w:val="0"/>
      <w:marTop w:val="0"/>
      <w:marBottom w:val="0"/>
      <w:divBdr>
        <w:top w:val="none" w:sz="0" w:space="0" w:color="auto"/>
        <w:left w:val="none" w:sz="0" w:space="0" w:color="auto"/>
        <w:bottom w:val="none" w:sz="0" w:space="0" w:color="auto"/>
        <w:right w:val="none" w:sz="0" w:space="0" w:color="auto"/>
      </w:divBdr>
    </w:div>
    <w:div w:id="1697271321">
      <w:bodyDiv w:val="1"/>
      <w:marLeft w:val="0"/>
      <w:marRight w:val="0"/>
      <w:marTop w:val="0"/>
      <w:marBottom w:val="0"/>
      <w:divBdr>
        <w:top w:val="none" w:sz="0" w:space="0" w:color="auto"/>
        <w:left w:val="none" w:sz="0" w:space="0" w:color="auto"/>
        <w:bottom w:val="none" w:sz="0" w:space="0" w:color="auto"/>
        <w:right w:val="none" w:sz="0" w:space="0" w:color="auto"/>
      </w:divBdr>
    </w:div>
    <w:div w:id="1698121697">
      <w:bodyDiv w:val="1"/>
      <w:marLeft w:val="0"/>
      <w:marRight w:val="0"/>
      <w:marTop w:val="0"/>
      <w:marBottom w:val="0"/>
      <w:divBdr>
        <w:top w:val="none" w:sz="0" w:space="0" w:color="auto"/>
        <w:left w:val="none" w:sz="0" w:space="0" w:color="auto"/>
        <w:bottom w:val="none" w:sz="0" w:space="0" w:color="auto"/>
        <w:right w:val="none" w:sz="0" w:space="0" w:color="auto"/>
      </w:divBdr>
    </w:div>
    <w:div w:id="1699234295">
      <w:bodyDiv w:val="1"/>
      <w:marLeft w:val="0"/>
      <w:marRight w:val="0"/>
      <w:marTop w:val="0"/>
      <w:marBottom w:val="0"/>
      <w:divBdr>
        <w:top w:val="none" w:sz="0" w:space="0" w:color="auto"/>
        <w:left w:val="none" w:sz="0" w:space="0" w:color="auto"/>
        <w:bottom w:val="none" w:sz="0" w:space="0" w:color="auto"/>
        <w:right w:val="none" w:sz="0" w:space="0" w:color="auto"/>
      </w:divBdr>
    </w:div>
    <w:div w:id="1699308300">
      <w:bodyDiv w:val="1"/>
      <w:marLeft w:val="0"/>
      <w:marRight w:val="0"/>
      <w:marTop w:val="0"/>
      <w:marBottom w:val="0"/>
      <w:divBdr>
        <w:top w:val="none" w:sz="0" w:space="0" w:color="auto"/>
        <w:left w:val="none" w:sz="0" w:space="0" w:color="auto"/>
        <w:bottom w:val="none" w:sz="0" w:space="0" w:color="auto"/>
        <w:right w:val="none" w:sz="0" w:space="0" w:color="auto"/>
      </w:divBdr>
      <w:divsChild>
        <w:div w:id="1049189238">
          <w:marLeft w:val="0"/>
          <w:marRight w:val="0"/>
          <w:marTop w:val="0"/>
          <w:marBottom w:val="0"/>
          <w:divBdr>
            <w:top w:val="none" w:sz="0" w:space="0" w:color="auto"/>
            <w:left w:val="none" w:sz="0" w:space="0" w:color="auto"/>
            <w:bottom w:val="none" w:sz="0" w:space="0" w:color="auto"/>
            <w:right w:val="none" w:sz="0" w:space="0" w:color="auto"/>
          </w:divBdr>
        </w:div>
      </w:divsChild>
    </w:div>
    <w:div w:id="1701004515">
      <w:bodyDiv w:val="1"/>
      <w:marLeft w:val="0"/>
      <w:marRight w:val="0"/>
      <w:marTop w:val="0"/>
      <w:marBottom w:val="0"/>
      <w:divBdr>
        <w:top w:val="none" w:sz="0" w:space="0" w:color="auto"/>
        <w:left w:val="none" w:sz="0" w:space="0" w:color="auto"/>
        <w:bottom w:val="none" w:sz="0" w:space="0" w:color="auto"/>
        <w:right w:val="none" w:sz="0" w:space="0" w:color="auto"/>
      </w:divBdr>
    </w:div>
    <w:div w:id="1701007178">
      <w:bodyDiv w:val="1"/>
      <w:marLeft w:val="0"/>
      <w:marRight w:val="0"/>
      <w:marTop w:val="0"/>
      <w:marBottom w:val="0"/>
      <w:divBdr>
        <w:top w:val="none" w:sz="0" w:space="0" w:color="auto"/>
        <w:left w:val="none" w:sz="0" w:space="0" w:color="auto"/>
        <w:bottom w:val="none" w:sz="0" w:space="0" w:color="auto"/>
        <w:right w:val="none" w:sz="0" w:space="0" w:color="auto"/>
      </w:divBdr>
    </w:div>
    <w:div w:id="1701274018">
      <w:bodyDiv w:val="1"/>
      <w:marLeft w:val="0"/>
      <w:marRight w:val="0"/>
      <w:marTop w:val="0"/>
      <w:marBottom w:val="0"/>
      <w:divBdr>
        <w:top w:val="none" w:sz="0" w:space="0" w:color="auto"/>
        <w:left w:val="none" w:sz="0" w:space="0" w:color="auto"/>
        <w:bottom w:val="none" w:sz="0" w:space="0" w:color="auto"/>
        <w:right w:val="none" w:sz="0" w:space="0" w:color="auto"/>
      </w:divBdr>
    </w:div>
    <w:div w:id="1704355266">
      <w:bodyDiv w:val="1"/>
      <w:marLeft w:val="0"/>
      <w:marRight w:val="0"/>
      <w:marTop w:val="0"/>
      <w:marBottom w:val="0"/>
      <w:divBdr>
        <w:top w:val="none" w:sz="0" w:space="0" w:color="auto"/>
        <w:left w:val="none" w:sz="0" w:space="0" w:color="auto"/>
        <w:bottom w:val="none" w:sz="0" w:space="0" w:color="auto"/>
        <w:right w:val="none" w:sz="0" w:space="0" w:color="auto"/>
      </w:divBdr>
    </w:div>
    <w:div w:id="1704473113">
      <w:bodyDiv w:val="1"/>
      <w:marLeft w:val="0"/>
      <w:marRight w:val="0"/>
      <w:marTop w:val="0"/>
      <w:marBottom w:val="0"/>
      <w:divBdr>
        <w:top w:val="none" w:sz="0" w:space="0" w:color="auto"/>
        <w:left w:val="none" w:sz="0" w:space="0" w:color="auto"/>
        <w:bottom w:val="none" w:sz="0" w:space="0" w:color="auto"/>
        <w:right w:val="none" w:sz="0" w:space="0" w:color="auto"/>
      </w:divBdr>
    </w:div>
    <w:div w:id="1704592347">
      <w:bodyDiv w:val="1"/>
      <w:marLeft w:val="0"/>
      <w:marRight w:val="0"/>
      <w:marTop w:val="0"/>
      <w:marBottom w:val="0"/>
      <w:divBdr>
        <w:top w:val="none" w:sz="0" w:space="0" w:color="auto"/>
        <w:left w:val="none" w:sz="0" w:space="0" w:color="auto"/>
        <w:bottom w:val="none" w:sz="0" w:space="0" w:color="auto"/>
        <w:right w:val="none" w:sz="0" w:space="0" w:color="auto"/>
      </w:divBdr>
    </w:div>
    <w:div w:id="1704862575">
      <w:bodyDiv w:val="1"/>
      <w:marLeft w:val="0"/>
      <w:marRight w:val="0"/>
      <w:marTop w:val="0"/>
      <w:marBottom w:val="0"/>
      <w:divBdr>
        <w:top w:val="none" w:sz="0" w:space="0" w:color="auto"/>
        <w:left w:val="none" w:sz="0" w:space="0" w:color="auto"/>
        <w:bottom w:val="none" w:sz="0" w:space="0" w:color="auto"/>
        <w:right w:val="none" w:sz="0" w:space="0" w:color="auto"/>
      </w:divBdr>
    </w:div>
    <w:div w:id="1705713440">
      <w:bodyDiv w:val="1"/>
      <w:marLeft w:val="0"/>
      <w:marRight w:val="0"/>
      <w:marTop w:val="0"/>
      <w:marBottom w:val="0"/>
      <w:divBdr>
        <w:top w:val="none" w:sz="0" w:space="0" w:color="auto"/>
        <w:left w:val="none" w:sz="0" w:space="0" w:color="auto"/>
        <w:bottom w:val="none" w:sz="0" w:space="0" w:color="auto"/>
        <w:right w:val="none" w:sz="0" w:space="0" w:color="auto"/>
      </w:divBdr>
    </w:div>
    <w:div w:id="1707877094">
      <w:bodyDiv w:val="1"/>
      <w:marLeft w:val="0"/>
      <w:marRight w:val="0"/>
      <w:marTop w:val="0"/>
      <w:marBottom w:val="0"/>
      <w:divBdr>
        <w:top w:val="none" w:sz="0" w:space="0" w:color="auto"/>
        <w:left w:val="none" w:sz="0" w:space="0" w:color="auto"/>
        <w:bottom w:val="none" w:sz="0" w:space="0" w:color="auto"/>
        <w:right w:val="none" w:sz="0" w:space="0" w:color="auto"/>
      </w:divBdr>
    </w:div>
    <w:div w:id="1708333237">
      <w:bodyDiv w:val="1"/>
      <w:marLeft w:val="0"/>
      <w:marRight w:val="0"/>
      <w:marTop w:val="0"/>
      <w:marBottom w:val="0"/>
      <w:divBdr>
        <w:top w:val="none" w:sz="0" w:space="0" w:color="auto"/>
        <w:left w:val="none" w:sz="0" w:space="0" w:color="auto"/>
        <w:bottom w:val="none" w:sz="0" w:space="0" w:color="auto"/>
        <w:right w:val="none" w:sz="0" w:space="0" w:color="auto"/>
      </w:divBdr>
    </w:div>
    <w:div w:id="1709139225">
      <w:bodyDiv w:val="1"/>
      <w:marLeft w:val="0"/>
      <w:marRight w:val="0"/>
      <w:marTop w:val="0"/>
      <w:marBottom w:val="0"/>
      <w:divBdr>
        <w:top w:val="none" w:sz="0" w:space="0" w:color="auto"/>
        <w:left w:val="none" w:sz="0" w:space="0" w:color="auto"/>
        <w:bottom w:val="none" w:sz="0" w:space="0" w:color="auto"/>
        <w:right w:val="none" w:sz="0" w:space="0" w:color="auto"/>
      </w:divBdr>
    </w:div>
    <w:div w:id="1709643210">
      <w:bodyDiv w:val="1"/>
      <w:marLeft w:val="0"/>
      <w:marRight w:val="0"/>
      <w:marTop w:val="0"/>
      <w:marBottom w:val="0"/>
      <w:divBdr>
        <w:top w:val="none" w:sz="0" w:space="0" w:color="auto"/>
        <w:left w:val="none" w:sz="0" w:space="0" w:color="auto"/>
        <w:bottom w:val="none" w:sz="0" w:space="0" w:color="auto"/>
        <w:right w:val="none" w:sz="0" w:space="0" w:color="auto"/>
      </w:divBdr>
    </w:div>
    <w:div w:id="1709792013">
      <w:bodyDiv w:val="1"/>
      <w:marLeft w:val="0"/>
      <w:marRight w:val="0"/>
      <w:marTop w:val="0"/>
      <w:marBottom w:val="0"/>
      <w:divBdr>
        <w:top w:val="none" w:sz="0" w:space="0" w:color="auto"/>
        <w:left w:val="none" w:sz="0" w:space="0" w:color="auto"/>
        <w:bottom w:val="none" w:sz="0" w:space="0" w:color="auto"/>
        <w:right w:val="none" w:sz="0" w:space="0" w:color="auto"/>
      </w:divBdr>
    </w:div>
    <w:div w:id="1710646220">
      <w:bodyDiv w:val="1"/>
      <w:marLeft w:val="0"/>
      <w:marRight w:val="0"/>
      <w:marTop w:val="0"/>
      <w:marBottom w:val="0"/>
      <w:divBdr>
        <w:top w:val="none" w:sz="0" w:space="0" w:color="auto"/>
        <w:left w:val="none" w:sz="0" w:space="0" w:color="auto"/>
        <w:bottom w:val="none" w:sz="0" w:space="0" w:color="auto"/>
        <w:right w:val="none" w:sz="0" w:space="0" w:color="auto"/>
      </w:divBdr>
    </w:div>
    <w:div w:id="1711028104">
      <w:bodyDiv w:val="1"/>
      <w:marLeft w:val="0"/>
      <w:marRight w:val="0"/>
      <w:marTop w:val="0"/>
      <w:marBottom w:val="0"/>
      <w:divBdr>
        <w:top w:val="none" w:sz="0" w:space="0" w:color="auto"/>
        <w:left w:val="none" w:sz="0" w:space="0" w:color="auto"/>
        <w:bottom w:val="none" w:sz="0" w:space="0" w:color="auto"/>
        <w:right w:val="none" w:sz="0" w:space="0" w:color="auto"/>
      </w:divBdr>
    </w:div>
    <w:div w:id="1711030123">
      <w:bodyDiv w:val="1"/>
      <w:marLeft w:val="0"/>
      <w:marRight w:val="0"/>
      <w:marTop w:val="0"/>
      <w:marBottom w:val="0"/>
      <w:divBdr>
        <w:top w:val="none" w:sz="0" w:space="0" w:color="auto"/>
        <w:left w:val="none" w:sz="0" w:space="0" w:color="auto"/>
        <w:bottom w:val="none" w:sz="0" w:space="0" w:color="auto"/>
        <w:right w:val="none" w:sz="0" w:space="0" w:color="auto"/>
      </w:divBdr>
    </w:div>
    <w:div w:id="1714035014">
      <w:bodyDiv w:val="1"/>
      <w:marLeft w:val="0"/>
      <w:marRight w:val="0"/>
      <w:marTop w:val="0"/>
      <w:marBottom w:val="0"/>
      <w:divBdr>
        <w:top w:val="none" w:sz="0" w:space="0" w:color="auto"/>
        <w:left w:val="none" w:sz="0" w:space="0" w:color="auto"/>
        <w:bottom w:val="none" w:sz="0" w:space="0" w:color="auto"/>
        <w:right w:val="none" w:sz="0" w:space="0" w:color="auto"/>
      </w:divBdr>
    </w:div>
    <w:div w:id="1714689519">
      <w:bodyDiv w:val="1"/>
      <w:marLeft w:val="0"/>
      <w:marRight w:val="0"/>
      <w:marTop w:val="0"/>
      <w:marBottom w:val="0"/>
      <w:divBdr>
        <w:top w:val="none" w:sz="0" w:space="0" w:color="auto"/>
        <w:left w:val="none" w:sz="0" w:space="0" w:color="auto"/>
        <w:bottom w:val="none" w:sz="0" w:space="0" w:color="auto"/>
        <w:right w:val="none" w:sz="0" w:space="0" w:color="auto"/>
      </w:divBdr>
    </w:div>
    <w:div w:id="1714963721">
      <w:bodyDiv w:val="1"/>
      <w:marLeft w:val="0"/>
      <w:marRight w:val="0"/>
      <w:marTop w:val="0"/>
      <w:marBottom w:val="0"/>
      <w:divBdr>
        <w:top w:val="none" w:sz="0" w:space="0" w:color="auto"/>
        <w:left w:val="none" w:sz="0" w:space="0" w:color="auto"/>
        <w:bottom w:val="none" w:sz="0" w:space="0" w:color="auto"/>
        <w:right w:val="none" w:sz="0" w:space="0" w:color="auto"/>
      </w:divBdr>
    </w:div>
    <w:div w:id="1715350605">
      <w:bodyDiv w:val="1"/>
      <w:marLeft w:val="0"/>
      <w:marRight w:val="0"/>
      <w:marTop w:val="0"/>
      <w:marBottom w:val="0"/>
      <w:divBdr>
        <w:top w:val="none" w:sz="0" w:space="0" w:color="auto"/>
        <w:left w:val="none" w:sz="0" w:space="0" w:color="auto"/>
        <w:bottom w:val="none" w:sz="0" w:space="0" w:color="auto"/>
        <w:right w:val="none" w:sz="0" w:space="0" w:color="auto"/>
      </w:divBdr>
    </w:div>
    <w:div w:id="1715615652">
      <w:bodyDiv w:val="1"/>
      <w:marLeft w:val="0"/>
      <w:marRight w:val="0"/>
      <w:marTop w:val="0"/>
      <w:marBottom w:val="0"/>
      <w:divBdr>
        <w:top w:val="none" w:sz="0" w:space="0" w:color="auto"/>
        <w:left w:val="none" w:sz="0" w:space="0" w:color="auto"/>
        <w:bottom w:val="none" w:sz="0" w:space="0" w:color="auto"/>
        <w:right w:val="none" w:sz="0" w:space="0" w:color="auto"/>
      </w:divBdr>
    </w:div>
    <w:div w:id="1715888178">
      <w:bodyDiv w:val="1"/>
      <w:marLeft w:val="0"/>
      <w:marRight w:val="0"/>
      <w:marTop w:val="0"/>
      <w:marBottom w:val="0"/>
      <w:divBdr>
        <w:top w:val="none" w:sz="0" w:space="0" w:color="auto"/>
        <w:left w:val="none" w:sz="0" w:space="0" w:color="auto"/>
        <w:bottom w:val="none" w:sz="0" w:space="0" w:color="auto"/>
        <w:right w:val="none" w:sz="0" w:space="0" w:color="auto"/>
      </w:divBdr>
    </w:div>
    <w:div w:id="1716193185">
      <w:bodyDiv w:val="1"/>
      <w:marLeft w:val="0"/>
      <w:marRight w:val="0"/>
      <w:marTop w:val="0"/>
      <w:marBottom w:val="0"/>
      <w:divBdr>
        <w:top w:val="none" w:sz="0" w:space="0" w:color="auto"/>
        <w:left w:val="none" w:sz="0" w:space="0" w:color="auto"/>
        <w:bottom w:val="none" w:sz="0" w:space="0" w:color="auto"/>
        <w:right w:val="none" w:sz="0" w:space="0" w:color="auto"/>
      </w:divBdr>
    </w:div>
    <w:div w:id="1717657701">
      <w:bodyDiv w:val="1"/>
      <w:marLeft w:val="0"/>
      <w:marRight w:val="0"/>
      <w:marTop w:val="0"/>
      <w:marBottom w:val="0"/>
      <w:divBdr>
        <w:top w:val="none" w:sz="0" w:space="0" w:color="auto"/>
        <w:left w:val="none" w:sz="0" w:space="0" w:color="auto"/>
        <w:bottom w:val="none" w:sz="0" w:space="0" w:color="auto"/>
        <w:right w:val="none" w:sz="0" w:space="0" w:color="auto"/>
      </w:divBdr>
    </w:div>
    <w:div w:id="1718167179">
      <w:bodyDiv w:val="1"/>
      <w:marLeft w:val="0"/>
      <w:marRight w:val="0"/>
      <w:marTop w:val="0"/>
      <w:marBottom w:val="0"/>
      <w:divBdr>
        <w:top w:val="none" w:sz="0" w:space="0" w:color="auto"/>
        <w:left w:val="none" w:sz="0" w:space="0" w:color="auto"/>
        <w:bottom w:val="none" w:sz="0" w:space="0" w:color="auto"/>
        <w:right w:val="none" w:sz="0" w:space="0" w:color="auto"/>
      </w:divBdr>
    </w:div>
    <w:div w:id="1720084870">
      <w:bodyDiv w:val="1"/>
      <w:marLeft w:val="0"/>
      <w:marRight w:val="0"/>
      <w:marTop w:val="0"/>
      <w:marBottom w:val="0"/>
      <w:divBdr>
        <w:top w:val="none" w:sz="0" w:space="0" w:color="auto"/>
        <w:left w:val="none" w:sz="0" w:space="0" w:color="auto"/>
        <w:bottom w:val="none" w:sz="0" w:space="0" w:color="auto"/>
        <w:right w:val="none" w:sz="0" w:space="0" w:color="auto"/>
      </w:divBdr>
    </w:div>
    <w:div w:id="1721904831">
      <w:bodyDiv w:val="1"/>
      <w:marLeft w:val="0"/>
      <w:marRight w:val="0"/>
      <w:marTop w:val="0"/>
      <w:marBottom w:val="0"/>
      <w:divBdr>
        <w:top w:val="none" w:sz="0" w:space="0" w:color="auto"/>
        <w:left w:val="none" w:sz="0" w:space="0" w:color="auto"/>
        <w:bottom w:val="none" w:sz="0" w:space="0" w:color="auto"/>
        <w:right w:val="none" w:sz="0" w:space="0" w:color="auto"/>
      </w:divBdr>
    </w:div>
    <w:div w:id="1726953258">
      <w:bodyDiv w:val="1"/>
      <w:marLeft w:val="0"/>
      <w:marRight w:val="0"/>
      <w:marTop w:val="0"/>
      <w:marBottom w:val="0"/>
      <w:divBdr>
        <w:top w:val="none" w:sz="0" w:space="0" w:color="auto"/>
        <w:left w:val="none" w:sz="0" w:space="0" w:color="auto"/>
        <w:bottom w:val="none" w:sz="0" w:space="0" w:color="auto"/>
        <w:right w:val="none" w:sz="0" w:space="0" w:color="auto"/>
      </w:divBdr>
    </w:div>
    <w:div w:id="1727413366">
      <w:bodyDiv w:val="1"/>
      <w:marLeft w:val="0"/>
      <w:marRight w:val="0"/>
      <w:marTop w:val="0"/>
      <w:marBottom w:val="0"/>
      <w:divBdr>
        <w:top w:val="none" w:sz="0" w:space="0" w:color="auto"/>
        <w:left w:val="none" w:sz="0" w:space="0" w:color="auto"/>
        <w:bottom w:val="none" w:sz="0" w:space="0" w:color="auto"/>
        <w:right w:val="none" w:sz="0" w:space="0" w:color="auto"/>
      </w:divBdr>
    </w:div>
    <w:div w:id="1728147182">
      <w:bodyDiv w:val="1"/>
      <w:marLeft w:val="0"/>
      <w:marRight w:val="0"/>
      <w:marTop w:val="0"/>
      <w:marBottom w:val="0"/>
      <w:divBdr>
        <w:top w:val="none" w:sz="0" w:space="0" w:color="auto"/>
        <w:left w:val="none" w:sz="0" w:space="0" w:color="auto"/>
        <w:bottom w:val="none" w:sz="0" w:space="0" w:color="auto"/>
        <w:right w:val="none" w:sz="0" w:space="0" w:color="auto"/>
      </w:divBdr>
    </w:div>
    <w:div w:id="1728453613">
      <w:bodyDiv w:val="1"/>
      <w:marLeft w:val="0"/>
      <w:marRight w:val="0"/>
      <w:marTop w:val="0"/>
      <w:marBottom w:val="0"/>
      <w:divBdr>
        <w:top w:val="none" w:sz="0" w:space="0" w:color="auto"/>
        <w:left w:val="none" w:sz="0" w:space="0" w:color="auto"/>
        <w:bottom w:val="none" w:sz="0" w:space="0" w:color="auto"/>
        <w:right w:val="none" w:sz="0" w:space="0" w:color="auto"/>
      </w:divBdr>
    </w:div>
    <w:div w:id="1728794068">
      <w:bodyDiv w:val="1"/>
      <w:marLeft w:val="0"/>
      <w:marRight w:val="0"/>
      <w:marTop w:val="0"/>
      <w:marBottom w:val="0"/>
      <w:divBdr>
        <w:top w:val="none" w:sz="0" w:space="0" w:color="auto"/>
        <w:left w:val="none" w:sz="0" w:space="0" w:color="auto"/>
        <w:bottom w:val="none" w:sz="0" w:space="0" w:color="auto"/>
        <w:right w:val="none" w:sz="0" w:space="0" w:color="auto"/>
      </w:divBdr>
    </w:div>
    <w:div w:id="1729104701">
      <w:bodyDiv w:val="1"/>
      <w:marLeft w:val="0"/>
      <w:marRight w:val="0"/>
      <w:marTop w:val="0"/>
      <w:marBottom w:val="0"/>
      <w:divBdr>
        <w:top w:val="none" w:sz="0" w:space="0" w:color="auto"/>
        <w:left w:val="none" w:sz="0" w:space="0" w:color="auto"/>
        <w:bottom w:val="none" w:sz="0" w:space="0" w:color="auto"/>
        <w:right w:val="none" w:sz="0" w:space="0" w:color="auto"/>
      </w:divBdr>
    </w:div>
    <w:div w:id="1729302267">
      <w:bodyDiv w:val="1"/>
      <w:marLeft w:val="0"/>
      <w:marRight w:val="0"/>
      <w:marTop w:val="0"/>
      <w:marBottom w:val="0"/>
      <w:divBdr>
        <w:top w:val="none" w:sz="0" w:space="0" w:color="auto"/>
        <w:left w:val="none" w:sz="0" w:space="0" w:color="auto"/>
        <w:bottom w:val="none" w:sz="0" w:space="0" w:color="auto"/>
        <w:right w:val="none" w:sz="0" w:space="0" w:color="auto"/>
      </w:divBdr>
    </w:div>
    <w:div w:id="1730035634">
      <w:bodyDiv w:val="1"/>
      <w:marLeft w:val="0"/>
      <w:marRight w:val="0"/>
      <w:marTop w:val="0"/>
      <w:marBottom w:val="0"/>
      <w:divBdr>
        <w:top w:val="none" w:sz="0" w:space="0" w:color="auto"/>
        <w:left w:val="none" w:sz="0" w:space="0" w:color="auto"/>
        <w:bottom w:val="none" w:sz="0" w:space="0" w:color="auto"/>
        <w:right w:val="none" w:sz="0" w:space="0" w:color="auto"/>
      </w:divBdr>
    </w:div>
    <w:div w:id="1732772266">
      <w:bodyDiv w:val="1"/>
      <w:marLeft w:val="0"/>
      <w:marRight w:val="0"/>
      <w:marTop w:val="0"/>
      <w:marBottom w:val="0"/>
      <w:divBdr>
        <w:top w:val="none" w:sz="0" w:space="0" w:color="auto"/>
        <w:left w:val="none" w:sz="0" w:space="0" w:color="auto"/>
        <w:bottom w:val="none" w:sz="0" w:space="0" w:color="auto"/>
        <w:right w:val="none" w:sz="0" w:space="0" w:color="auto"/>
      </w:divBdr>
    </w:div>
    <w:div w:id="1734155609">
      <w:bodyDiv w:val="1"/>
      <w:marLeft w:val="0"/>
      <w:marRight w:val="0"/>
      <w:marTop w:val="0"/>
      <w:marBottom w:val="0"/>
      <w:divBdr>
        <w:top w:val="none" w:sz="0" w:space="0" w:color="auto"/>
        <w:left w:val="none" w:sz="0" w:space="0" w:color="auto"/>
        <w:bottom w:val="none" w:sz="0" w:space="0" w:color="auto"/>
        <w:right w:val="none" w:sz="0" w:space="0" w:color="auto"/>
      </w:divBdr>
    </w:div>
    <w:div w:id="1735350479">
      <w:bodyDiv w:val="1"/>
      <w:marLeft w:val="0"/>
      <w:marRight w:val="0"/>
      <w:marTop w:val="0"/>
      <w:marBottom w:val="0"/>
      <w:divBdr>
        <w:top w:val="none" w:sz="0" w:space="0" w:color="auto"/>
        <w:left w:val="none" w:sz="0" w:space="0" w:color="auto"/>
        <w:bottom w:val="none" w:sz="0" w:space="0" w:color="auto"/>
        <w:right w:val="none" w:sz="0" w:space="0" w:color="auto"/>
      </w:divBdr>
    </w:div>
    <w:div w:id="1735935602">
      <w:bodyDiv w:val="1"/>
      <w:marLeft w:val="0"/>
      <w:marRight w:val="0"/>
      <w:marTop w:val="0"/>
      <w:marBottom w:val="0"/>
      <w:divBdr>
        <w:top w:val="none" w:sz="0" w:space="0" w:color="auto"/>
        <w:left w:val="none" w:sz="0" w:space="0" w:color="auto"/>
        <w:bottom w:val="none" w:sz="0" w:space="0" w:color="auto"/>
        <w:right w:val="none" w:sz="0" w:space="0" w:color="auto"/>
      </w:divBdr>
    </w:div>
    <w:div w:id="1737314830">
      <w:bodyDiv w:val="1"/>
      <w:marLeft w:val="0"/>
      <w:marRight w:val="0"/>
      <w:marTop w:val="0"/>
      <w:marBottom w:val="0"/>
      <w:divBdr>
        <w:top w:val="none" w:sz="0" w:space="0" w:color="auto"/>
        <w:left w:val="none" w:sz="0" w:space="0" w:color="auto"/>
        <w:bottom w:val="none" w:sz="0" w:space="0" w:color="auto"/>
        <w:right w:val="none" w:sz="0" w:space="0" w:color="auto"/>
      </w:divBdr>
    </w:div>
    <w:div w:id="1740864098">
      <w:bodyDiv w:val="1"/>
      <w:marLeft w:val="0"/>
      <w:marRight w:val="0"/>
      <w:marTop w:val="0"/>
      <w:marBottom w:val="0"/>
      <w:divBdr>
        <w:top w:val="none" w:sz="0" w:space="0" w:color="auto"/>
        <w:left w:val="none" w:sz="0" w:space="0" w:color="auto"/>
        <w:bottom w:val="none" w:sz="0" w:space="0" w:color="auto"/>
        <w:right w:val="none" w:sz="0" w:space="0" w:color="auto"/>
      </w:divBdr>
    </w:div>
    <w:div w:id="1741291582">
      <w:bodyDiv w:val="1"/>
      <w:marLeft w:val="0"/>
      <w:marRight w:val="0"/>
      <w:marTop w:val="0"/>
      <w:marBottom w:val="0"/>
      <w:divBdr>
        <w:top w:val="none" w:sz="0" w:space="0" w:color="auto"/>
        <w:left w:val="none" w:sz="0" w:space="0" w:color="auto"/>
        <w:bottom w:val="none" w:sz="0" w:space="0" w:color="auto"/>
        <w:right w:val="none" w:sz="0" w:space="0" w:color="auto"/>
      </w:divBdr>
    </w:div>
    <w:div w:id="1744571908">
      <w:bodyDiv w:val="1"/>
      <w:marLeft w:val="0"/>
      <w:marRight w:val="0"/>
      <w:marTop w:val="0"/>
      <w:marBottom w:val="0"/>
      <w:divBdr>
        <w:top w:val="none" w:sz="0" w:space="0" w:color="auto"/>
        <w:left w:val="none" w:sz="0" w:space="0" w:color="auto"/>
        <w:bottom w:val="none" w:sz="0" w:space="0" w:color="auto"/>
        <w:right w:val="none" w:sz="0" w:space="0" w:color="auto"/>
      </w:divBdr>
    </w:div>
    <w:div w:id="1745100880">
      <w:bodyDiv w:val="1"/>
      <w:marLeft w:val="0"/>
      <w:marRight w:val="0"/>
      <w:marTop w:val="0"/>
      <w:marBottom w:val="0"/>
      <w:divBdr>
        <w:top w:val="none" w:sz="0" w:space="0" w:color="auto"/>
        <w:left w:val="none" w:sz="0" w:space="0" w:color="auto"/>
        <w:bottom w:val="none" w:sz="0" w:space="0" w:color="auto"/>
        <w:right w:val="none" w:sz="0" w:space="0" w:color="auto"/>
      </w:divBdr>
    </w:div>
    <w:div w:id="1745109333">
      <w:bodyDiv w:val="1"/>
      <w:marLeft w:val="0"/>
      <w:marRight w:val="0"/>
      <w:marTop w:val="0"/>
      <w:marBottom w:val="0"/>
      <w:divBdr>
        <w:top w:val="none" w:sz="0" w:space="0" w:color="auto"/>
        <w:left w:val="none" w:sz="0" w:space="0" w:color="auto"/>
        <w:bottom w:val="none" w:sz="0" w:space="0" w:color="auto"/>
        <w:right w:val="none" w:sz="0" w:space="0" w:color="auto"/>
      </w:divBdr>
    </w:div>
    <w:div w:id="1745374065">
      <w:bodyDiv w:val="1"/>
      <w:marLeft w:val="0"/>
      <w:marRight w:val="0"/>
      <w:marTop w:val="0"/>
      <w:marBottom w:val="0"/>
      <w:divBdr>
        <w:top w:val="none" w:sz="0" w:space="0" w:color="auto"/>
        <w:left w:val="none" w:sz="0" w:space="0" w:color="auto"/>
        <w:bottom w:val="none" w:sz="0" w:space="0" w:color="auto"/>
        <w:right w:val="none" w:sz="0" w:space="0" w:color="auto"/>
      </w:divBdr>
    </w:div>
    <w:div w:id="1746680102">
      <w:bodyDiv w:val="1"/>
      <w:marLeft w:val="0"/>
      <w:marRight w:val="0"/>
      <w:marTop w:val="0"/>
      <w:marBottom w:val="0"/>
      <w:divBdr>
        <w:top w:val="none" w:sz="0" w:space="0" w:color="auto"/>
        <w:left w:val="none" w:sz="0" w:space="0" w:color="auto"/>
        <w:bottom w:val="none" w:sz="0" w:space="0" w:color="auto"/>
        <w:right w:val="none" w:sz="0" w:space="0" w:color="auto"/>
      </w:divBdr>
    </w:div>
    <w:div w:id="1747416962">
      <w:bodyDiv w:val="1"/>
      <w:marLeft w:val="0"/>
      <w:marRight w:val="0"/>
      <w:marTop w:val="0"/>
      <w:marBottom w:val="0"/>
      <w:divBdr>
        <w:top w:val="none" w:sz="0" w:space="0" w:color="auto"/>
        <w:left w:val="none" w:sz="0" w:space="0" w:color="auto"/>
        <w:bottom w:val="none" w:sz="0" w:space="0" w:color="auto"/>
        <w:right w:val="none" w:sz="0" w:space="0" w:color="auto"/>
      </w:divBdr>
    </w:div>
    <w:div w:id="1749111118">
      <w:bodyDiv w:val="1"/>
      <w:marLeft w:val="0"/>
      <w:marRight w:val="0"/>
      <w:marTop w:val="0"/>
      <w:marBottom w:val="0"/>
      <w:divBdr>
        <w:top w:val="none" w:sz="0" w:space="0" w:color="auto"/>
        <w:left w:val="none" w:sz="0" w:space="0" w:color="auto"/>
        <w:bottom w:val="none" w:sz="0" w:space="0" w:color="auto"/>
        <w:right w:val="none" w:sz="0" w:space="0" w:color="auto"/>
      </w:divBdr>
    </w:div>
    <w:div w:id="1749771548">
      <w:bodyDiv w:val="1"/>
      <w:marLeft w:val="0"/>
      <w:marRight w:val="0"/>
      <w:marTop w:val="0"/>
      <w:marBottom w:val="0"/>
      <w:divBdr>
        <w:top w:val="none" w:sz="0" w:space="0" w:color="auto"/>
        <w:left w:val="none" w:sz="0" w:space="0" w:color="auto"/>
        <w:bottom w:val="none" w:sz="0" w:space="0" w:color="auto"/>
        <w:right w:val="none" w:sz="0" w:space="0" w:color="auto"/>
      </w:divBdr>
    </w:div>
    <w:div w:id="1751540619">
      <w:bodyDiv w:val="1"/>
      <w:marLeft w:val="0"/>
      <w:marRight w:val="0"/>
      <w:marTop w:val="0"/>
      <w:marBottom w:val="0"/>
      <w:divBdr>
        <w:top w:val="none" w:sz="0" w:space="0" w:color="auto"/>
        <w:left w:val="none" w:sz="0" w:space="0" w:color="auto"/>
        <w:bottom w:val="none" w:sz="0" w:space="0" w:color="auto"/>
        <w:right w:val="none" w:sz="0" w:space="0" w:color="auto"/>
      </w:divBdr>
    </w:div>
    <w:div w:id="1751584576">
      <w:bodyDiv w:val="1"/>
      <w:marLeft w:val="0"/>
      <w:marRight w:val="0"/>
      <w:marTop w:val="0"/>
      <w:marBottom w:val="0"/>
      <w:divBdr>
        <w:top w:val="none" w:sz="0" w:space="0" w:color="auto"/>
        <w:left w:val="none" w:sz="0" w:space="0" w:color="auto"/>
        <w:bottom w:val="none" w:sz="0" w:space="0" w:color="auto"/>
        <w:right w:val="none" w:sz="0" w:space="0" w:color="auto"/>
      </w:divBdr>
    </w:div>
    <w:div w:id="1753889293">
      <w:bodyDiv w:val="1"/>
      <w:marLeft w:val="0"/>
      <w:marRight w:val="0"/>
      <w:marTop w:val="0"/>
      <w:marBottom w:val="0"/>
      <w:divBdr>
        <w:top w:val="none" w:sz="0" w:space="0" w:color="auto"/>
        <w:left w:val="none" w:sz="0" w:space="0" w:color="auto"/>
        <w:bottom w:val="none" w:sz="0" w:space="0" w:color="auto"/>
        <w:right w:val="none" w:sz="0" w:space="0" w:color="auto"/>
      </w:divBdr>
    </w:div>
    <w:div w:id="1753894051">
      <w:bodyDiv w:val="1"/>
      <w:marLeft w:val="0"/>
      <w:marRight w:val="0"/>
      <w:marTop w:val="0"/>
      <w:marBottom w:val="0"/>
      <w:divBdr>
        <w:top w:val="none" w:sz="0" w:space="0" w:color="auto"/>
        <w:left w:val="none" w:sz="0" w:space="0" w:color="auto"/>
        <w:bottom w:val="none" w:sz="0" w:space="0" w:color="auto"/>
        <w:right w:val="none" w:sz="0" w:space="0" w:color="auto"/>
      </w:divBdr>
    </w:div>
    <w:div w:id="1754425153">
      <w:bodyDiv w:val="1"/>
      <w:marLeft w:val="0"/>
      <w:marRight w:val="0"/>
      <w:marTop w:val="0"/>
      <w:marBottom w:val="0"/>
      <w:divBdr>
        <w:top w:val="none" w:sz="0" w:space="0" w:color="auto"/>
        <w:left w:val="none" w:sz="0" w:space="0" w:color="auto"/>
        <w:bottom w:val="none" w:sz="0" w:space="0" w:color="auto"/>
        <w:right w:val="none" w:sz="0" w:space="0" w:color="auto"/>
      </w:divBdr>
    </w:div>
    <w:div w:id="1755660212">
      <w:bodyDiv w:val="1"/>
      <w:marLeft w:val="0"/>
      <w:marRight w:val="0"/>
      <w:marTop w:val="0"/>
      <w:marBottom w:val="0"/>
      <w:divBdr>
        <w:top w:val="none" w:sz="0" w:space="0" w:color="auto"/>
        <w:left w:val="none" w:sz="0" w:space="0" w:color="auto"/>
        <w:bottom w:val="none" w:sz="0" w:space="0" w:color="auto"/>
        <w:right w:val="none" w:sz="0" w:space="0" w:color="auto"/>
      </w:divBdr>
    </w:div>
    <w:div w:id="1757752750">
      <w:bodyDiv w:val="1"/>
      <w:marLeft w:val="0"/>
      <w:marRight w:val="0"/>
      <w:marTop w:val="0"/>
      <w:marBottom w:val="0"/>
      <w:divBdr>
        <w:top w:val="none" w:sz="0" w:space="0" w:color="auto"/>
        <w:left w:val="none" w:sz="0" w:space="0" w:color="auto"/>
        <w:bottom w:val="none" w:sz="0" w:space="0" w:color="auto"/>
        <w:right w:val="none" w:sz="0" w:space="0" w:color="auto"/>
      </w:divBdr>
    </w:div>
    <w:div w:id="1759523964">
      <w:bodyDiv w:val="1"/>
      <w:marLeft w:val="0"/>
      <w:marRight w:val="0"/>
      <w:marTop w:val="0"/>
      <w:marBottom w:val="0"/>
      <w:divBdr>
        <w:top w:val="none" w:sz="0" w:space="0" w:color="auto"/>
        <w:left w:val="none" w:sz="0" w:space="0" w:color="auto"/>
        <w:bottom w:val="none" w:sz="0" w:space="0" w:color="auto"/>
        <w:right w:val="none" w:sz="0" w:space="0" w:color="auto"/>
      </w:divBdr>
    </w:div>
    <w:div w:id="1760830033">
      <w:bodyDiv w:val="1"/>
      <w:marLeft w:val="0"/>
      <w:marRight w:val="0"/>
      <w:marTop w:val="0"/>
      <w:marBottom w:val="0"/>
      <w:divBdr>
        <w:top w:val="none" w:sz="0" w:space="0" w:color="auto"/>
        <w:left w:val="none" w:sz="0" w:space="0" w:color="auto"/>
        <w:bottom w:val="none" w:sz="0" w:space="0" w:color="auto"/>
        <w:right w:val="none" w:sz="0" w:space="0" w:color="auto"/>
      </w:divBdr>
    </w:div>
    <w:div w:id="1760907850">
      <w:bodyDiv w:val="1"/>
      <w:marLeft w:val="0"/>
      <w:marRight w:val="0"/>
      <w:marTop w:val="0"/>
      <w:marBottom w:val="0"/>
      <w:divBdr>
        <w:top w:val="none" w:sz="0" w:space="0" w:color="auto"/>
        <w:left w:val="none" w:sz="0" w:space="0" w:color="auto"/>
        <w:bottom w:val="none" w:sz="0" w:space="0" w:color="auto"/>
        <w:right w:val="none" w:sz="0" w:space="0" w:color="auto"/>
      </w:divBdr>
    </w:div>
    <w:div w:id="1761413744">
      <w:bodyDiv w:val="1"/>
      <w:marLeft w:val="0"/>
      <w:marRight w:val="0"/>
      <w:marTop w:val="0"/>
      <w:marBottom w:val="0"/>
      <w:divBdr>
        <w:top w:val="none" w:sz="0" w:space="0" w:color="auto"/>
        <w:left w:val="none" w:sz="0" w:space="0" w:color="auto"/>
        <w:bottom w:val="none" w:sz="0" w:space="0" w:color="auto"/>
        <w:right w:val="none" w:sz="0" w:space="0" w:color="auto"/>
      </w:divBdr>
    </w:div>
    <w:div w:id="1761636374">
      <w:bodyDiv w:val="1"/>
      <w:marLeft w:val="0"/>
      <w:marRight w:val="0"/>
      <w:marTop w:val="0"/>
      <w:marBottom w:val="0"/>
      <w:divBdr>
        <w:top w:val="none" w:sz="0" w:space="0" w:color="auto"/>
        <w:left w:val="none" w:sz="0" w:space="0" w:color="auto"/>
        <w:bottom w:val="none" w:sz="0" w:space="0" w:color="auto"/>
        <w:right w:val="none" w:sz="0" w:space="0" w:color="auto"/>
      </w:divBdr>
    </w:div>
    <w:div w:id="1764495703">
      <w:bodyDiv w:val="1"/>
      <w:marLeft w:val="0"/>
      <w:marRight w:val="0"/>
      <w:marTop w:val="0"/>
      <w:marBottom w:val="0"/>
      <w:divBdr>
        <w:top w:val="none" w:sz="0" w:space="0" w:color="auto"/>
        <w:left w:val="none" w:sz="0" w:space="0" w:color="auto"/>
        <w:bottom w:val="none" w:sz="0" w:space="0" w:color="auto"/>
        <w:right w:val="none" w:sz="0" w:space="0" w:color="auto"/>
      </w:divBdr>
    </w:div>
    <w:div w:id="1764716165">
      <w:bodyDiv w:val="1"/>
      <w:marLeft w:val="0"/>
      <w:marRight w:val="0"/>
      <w:marTop w:val="0"/>
      <w:marBottom w:val="0"/>
      <w:divBdr>
        <w:top w:val="none" w:sz="0" w:space="0" w:color="auto"/>
        <w:left w:val="none" w:sz="0" w:space="0" w:color="auto"/>
        <w:bottom w:val="none" w:sz="0" w:space="0" w:color="auto"/>
        <w:right w:val="none" w:sz="0" w:space="0" w:color="auto"/>
      </w:divBdr>
    </w:div>
    <w:div w:id="1765026740">
      <w:bodyDiv w:val="1"/>
      <w:marLeft w:val="0"/>
      <w:marRight w:val="0"/>
      <w:marTop w:val="0"/>
      <w:marBottom w:val="0"/>
      <w:divBdr>
        <w:top w:val="none" w:sz="0" w:space="0" w:color="auto"/>
        <w:left w:val="none" w:sz="0" w:space="0" w:color="auto"/>
        <w:bottom w:val="none" w:sz="0" w:space="0" w:color="auto"/>
        <w:right w:val="none" w:sz="0" w:space="0" w:color="auto"/>
      </w:divBdr>
    </w:div>
    <w:div w:id="1768573439">
      <w:bodyDiv w:val="1"/>
      <w:marLeft w:val="0"/>
      <w:marRight w:val="0"/>
      <w:marTop w:val="0"/>
      <w:marBottom w:val="0"/>
      <w:divBdr>
        <w:top w:val="none" w:sz="0" w:space="0" w:color="auto"/>
        <w:left w:val="none" w:sz="0" w:space="0" w:color="auto"/>
        <w:bottom w:val="none" w:sz="0" w:space="0" w:color="auto"/>
        <w:right w:val="none" w:sz="0" w:space="0" w:color="auto"/>
      </w:divBdr>
    </w:div>
    <w:div w:id="1768889811">
      <w:bodyDiv w:val="1"/>
      <w:marLeft w:val="0"/>
      <w:marRight w:val="0"/>
      <w:marTop w:val="0"/>
      <w:marBottom w:val="0"/>
      <w:divBdr>
        <w:top w:val="none" w:sz="0" w:space="0" w:color="auto"/>
        <w:left w:val="none" w:sz="0" w:space="0" w:color="auto"/>
        <w:bottom w:val="none" w:sz="0" w:space="0" w:color="auto"/>
        <w:right w:val="none" w:sz="0" w:space="0" w:color="auto"/>
      </w:divBdr>
    </w:div>
    <w:div w:id="1771074967">
      <w:bodyDiv w:val="1"/>
      <w:marLeft w:val="0"/>
      <w:marRight w:val="0"/>
      <w:marTop w:val="0"/>
      <w:marBottom w:val="0"/>
      <w:divBdr>
        <w:top w:val="none" w:sz="0" w:space="0" w:color="auto"/>
        <w:left w:val="none" w:sz="0" w:space="0" w:color="auto"/>
        <w:bottom w:val="none" w:sz="0" w:space="0" w:color="auto"/>
        <w:right w:val="none" w:sz="0" w:space="0" w:color="auto"/>
      </w:divBdr>
    </w:div>
    <w:div w:id="1774128530">
      <w:bodyDiv w:val="1"/>
      <w:marLeft w:val="0"/>
      <w:marRight w:val="0"/>
      <w:marTop w:val="0"/>
      <w:marBottom w:val="0"/>
      <w:divBdr>
        <w:top w:val="none" w:sz="0" w:space="0" w:color="auto"/>
        <w:left w:val="none" w:sz="0" w:space="0" w:color="auto"/>
        <w:bottom w:val="none" w:sz="0" w:space="0" w:color="auto"/>
        <w:right w:val="none" w:sz="0" w:space="0" w:color="auto"/>
      </w:divBdr>
    </w:div>
    <w:div w:id="1774747029">
      <w:bodyDiv w:val="1"/>
      <w:marLeft w:val="0"/>
      <w:marRight w:val="0"/>
      <w:marTop w:val="0"/>
      <w:marBottom w:val="0"/>
      <w:divBdr>
        <w:top w:val="none" w:sz="0" w:space="0" w:color="auto"/>
        <w:left w:val="none" w:sz="0" w:space="0" w:color="auto"/>
        <w:bottom w:val="none" w:sz="0" w:space="0" w:color="auto"/>
        <w:right w:val="none" w:sz="0" w:space="0" w:color="auto"/>
      </w:divBdr>
    </w:div>
    <w:div w:id="1777556970">
      <w:bodyDiv w:val="1"/>
      <w:marLeft w:val="0"/>
      <w:marRight w:val="0"/>
      <w:marTop w:val="0"/>
      <w:marBottom w:val="0"/>
      <w:divBdr>
        <w:top w:val="none" w:sz="0" w:space="0" w:color="auto"/>
        <w:left w:val="none" w:sz="0" w:space="0" w:color="auto"/>
        <w:bottom w:val="none" w:sz="0" w:space="0" w:color="auto"/>
        <w:right w:val="none" w:sz="0" w:space="0" w:color="auto"/>
      </w:divBdr>
    </w:div>
    <w:div w:id="1783573976">
      <w:bodyDiv w:val="1"/>
      <w:marLeft w:val="0"/>
      <w:marRight w:val="0"/>
      <w:marTop w:val="0"/>
      <w:marBottom w:val="0"/>
      <w:divBdr>
        <w:top w:val="none" w:sz="0" w:space="0" w:color="auto"/>
        <w:left w:val="none" w:sz="0" w:space="0" w:color="auto"/>
        <w:bottom w:val="none" w:sz="0" w:space="0" w:color="auto"/>
        <w:right w:val="none" w:sz="0" w:space="0" w:color="auto"/>
      </w:divBdr>
    </w:div>
    <w:div w:id="1784153530">
      <w:bodyDiv w:val="1"/>
      <w:marLeft w:val="0"/>
      <w:marRight w:val="0"/>
      <w:marTop w:val="0"/>
      <w:marBottom w:val="0"/>
      <w:divBdr>
        <w:top w:val="none" w:sz="0" w:space="0" w:color="auto"/>
        <w:left w:val="none" w:sz="0" w:space="0" w:color="auto"/>
        <w:bottom w:val="none" w:sz="0" w:space="0" w:color="auto"/>
        <w:right w:val="none" w:sz="0" w:space="0" w:color="auto"/>
      </w:divBdr>
    </w:div>
    <w:div w:id="1784156407">
      <w:bodyDiv w:val="1"/>
      <w:marLeft w:val="0"/>
      <w:marRight w:val="0"/>
      <w:marTop w:val="0"/>
      <w:marBottom w:val="0"/>
      <w:divBdr>
        <w:top w:val="none" w:sz="0" w:space="0" w:color="auto"/>
        <w:left w:val="none" w:sz="0" w:space="0" w:color="auto"/>
        <w:bottom w:val="none" w:sz="0" w:space="0" w:color="auto"/>
        <w:right w:val="none" w:sz="0" w:space="0" w:color="auto"/>
      </w:divBdr>
    </w:div>
    <w:div w:id="1784958783">
      <w:bodyDiv w:val="1"/>
      <w:marLeft w:val="0"/>
      <w:marRight w:val="0"/>
      <w:marTop w:val="0"/>
      <w:marBottom w:val="0"/>
      <w:divBdr>
        <w:top w:val="none" w:sz="0" w:space="0" w:color="auto"/>
        <w:left w:val="none" w:sz="0" w:space="0" w:color="auto"/>
        <w:bottom w:val="none" w:sz="0" w:space="0" w:color="auto"/>
        <w:right w:val="none" w:sz="0" w:space="0" w:color="auto"/>
      </w:divBdr>
    </w:div>
    <w:div w:id="1790513753">
      <w:bodyDiv w:val="1"/>
      <w:marLeft w:val="0"/>
      <w:marRight w:val="0"/>
      <w:marTop w:val="0"/>
      <w:marBottom w:val="0"/>
      <w:divBdr>
        <w:top w:val="none" w:sz="0" w:space="0" w:color="auto"/>
        <w:left w:val="none" w:sz="0" w:space="0" w:color="auto"/>
        <w:bottom w:val="none" w:sz="0" w:space="0" w:color="auto"/>
        <w:right w:val="none" w:sz="0" w:space="0" w:color="auto"/>
      </w:divBdr>
    </w:div>
    <w:div w:id="1790587287">
      <w:bodyDiv w:val="1"/>
      <w:marLeft w:val="0"/>
      <w:marRight w:val="0"/>
      <w:marTop w:val="0"/>
      <w:marBottom w:val="0"/>
      <w:divBdr>
        <w:top w:val="none" w:sz="0" w:space="0" w:color="auto"/>
        <w:left w:val="none" w:sz="0" w:space="0" w:color="auto"/>
        <w:bottom w:val="none" w:sz="0" w:space="0" w:color="auto"/>
        <w:right w:val="none" w:sz="0" w:space="0" w:color="auto"/>
      </w:divBdr>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
    <w:div w:id="1790977137">
      <w:bodyDiv w:val="1"/>
      <w:marLeft w:val="0"/>
      <w:marRight w:val="0"/>
      <w:marTop w:val="0"/>
      <w:marBottom w:val="0"/>
      <w:divBdr>
        <w:top w:val="none" w:sz="0" w:space="0" w:color="auto"/>
        <w:left w:val="none" w:sz="0" w:space="0" w:color="auto"/>
        <w:bottom w:val="none" w:sz="0" w:space="0" w:color="auto"/>
        <w:right w:val="none" w:sz="0" w:space="0" w:color="auto"/>
      </w:divBdr>
    </w:div>
    <w:div w:id="1791587130">
      <w:bodyDiv w:val="1"/>
      <w:marLeft w:val="0"/>
      <w:marRight w:val="0"/>
      <w:marTop w:val="0"/>
      <w:marBottom w:val="0"/>
      <w:divBdr>
        <w:top w:val="none" w:sz="0" w:space="0" w:color="auto"/>
        <w:left w:val="none" w:sz="0" w:space="0" w:color="auto"/>
        <w:bottom w:val="none" w:sz="0" w:space="0" w:color="auto"/>
        <w:right w:val="none" w:sz="0" w:space="0" w:color="auto"/>
      </w:divBdr>
    </w:div>
    <w:div w:id="1792703564">
      <w:bodyDiv w:val="1"/>
      <w:marLeft w:val="0"/>
      <w:marRight w:val="0"/>
      <w:marTop w:val="0"/>
      <w:marBottom w:val="0"/>
      <w:divBdr>
        <w:top w:val="none" w:sz="0" w:space="0" w:color="auto"/>
        <w:left w:val="none" w:sz="0" w:space="0" w:color="auto"/>
        <w:bottom w:val="none" w:sz="0" w:space="0" w:color="auto"/>
        <w:right w:val="none" w:sz="0" w:space="0" w:color="auto"/>
      </w:divBdr>
    </w:div>
    <w:div w:id="1792817853">
      <w:bodyDiv w:val="1"/>
      <w:marLeft w:val="0"/>
      <w:marRight w:val="0"/>
      <w:marTop w:val="0"/>
      <w:marBottom w:val="0"/>
      <w:divBdr>
        <w:top w:val="none" w:sz="0" w:space="0" w:color="auto"/>
        <w:left w:val="none" w:sz="0" w:space="0" w:color="auto"/>
        <w:bottom w:val="none" w:sz="0" w:space="0" w:color="auto"/>
        <w:right w:val="none" w:sz="0" w:space="0" w:color="auto"/>
      </w:divBdr>
    </w:div>
    <w:div w:id="1796486502">
      <w:bodyDiv w:val="1"/>
      <w:marLeft w:val="0"/>
      <w:marRight w:val="0"/>
      <w:marTop w:val="0"/>
      <w:marBottom w:val="0"/>
      <w:divBdr>
        <w:top w:val="none" w:sz="0" w:space="0" w:color="auto"/>
        <w:left w:val="none" w:sz="0" w:space="0" w:color="auto"/>
        <w:bottom w:val="none" w:sz="0" w:space="0" w:color="auto"/>
        <w:right w:val="none" w:sz="0" w:space="0" w:color="auto"/>
      </w:divBdr>
    </w:div>
    <w:div w:id="1799061444">
      <w:bodyDiv w:val="1"/>
      <w:marLeft w:val="0"/>
      <w:marRight w:val="0"/>
      <w:marTop w:val="0"/>
      <w:marBottom w:val="0"/>
      <w:divBdr>
        <w:top w:val="none" w:sz="0" w:space="0" w:color="auto"/>
        <w:left w:val="none" w:sz="0" w:space="0" w:color="auto"/>
        <w:bottom w:val="none" w:sz="0" w:space="0" w:color="auto"/>
        <w:right w:val="none" w:sz="0" w:space="0" w:color="auto"/>
      </w:divBdr>
    </w:div>
    <w:div w:id="1803961161">
      <w:bodyDiv w:val="1"/>
      <w:marLeft w:val="0"/>
      <w:marRight w:val="0"/>
      <w:marTop w:val="0"/>
      <w:marBottom w:val="0"/>
      <w:divBdr>
        <w:top w:val="none" w:sz="0" w:space="0" w:color="auto"/>
        <w:left w:val="none" w:sz="0" w:space="0" w:color="auto"/>
        <w:bottom w:val="none" w:sz="0" w:space="0" w:color="auto"/>
        <w:right w:val="none" w:sz="0" w:space="0" w:color="auto"/>
      </w:divBdr>
    </w:div>
    <w:div w:id="1807046801">
      <w:bodyDiv w:val="1"/>
      <w:marLeft w:val="0"/>
      <w:marRight w:val="0"/>
      <w:marTop w:val="0"/>
      <w:marBottom w:val="0"/>
      <w:divBdr>
        <w:top w:val="none" w:sz="0" w:space="0" w:color="auto"/>
        <w:left w:val="none" w:sz="0" w:space="0" w:color="auto"/>
        <w:bottom w:val="none" w:sz="0" w:space="0" w:color="auto"/>
        <w:right w:val="none" w:sz="0" w:space="0" w:color="auto"/>
      </w:divBdr>
    </w:div>
    <w:div w:id="1811895506">
      <w:bodyDiv w:val="1"/>
      <w:marLeft w:val="0"/>
      <w:marRight w:val="0"/>
      <w:marTop w:val="0"/>
      <w:marBottom w:val="0"/>
      <w:divBdr>
        <w:top w:val="none" w:sz="0" w:space="0" w:color="auto"/>
        <w:left w:val="none" w:sz="0" w:space="0" w:color="auto"/>
        <w:bottom w:val="none" w:sz="0" w:space="0" w:color="auto"/>
        <w:right w:val="none" w:sz="0" w:space="0" w:color="auto"/>
      </w:divBdr>
    </w:div>
    <w:div w:id="1813591707">
      <w:bodyDiv w:val="1"/>
      <w:marLeft w:val="0"/>
      <w:marRight w:val="0"/>
      <w:marTop w:val="0"/>
      <w:marBottom w:val="0"/>
      <w:divBdr>
        <w:top w:val="none" w:sz="0" w:space="0" w:color="auto"/>
        <w:left w:val="none" w:sz="0" w:space="0" w:color="auto"/>
        <w:bottom w:val="none" w:sz="0" w:space="0" w:color="auto"/>
        <w:right w:val="none" w:sz="0" w:space="0" w:color="auto"/>
      </w:divBdr>
    </w:div>
    <w:div w:id="1815562284">
      <w:bodyDiv w:val="1"/>
      <w:marLeft w:val="0"/>
      <w:marRight w:val="0"/>
      <w:marTop w:val="0"/>
      <w:marBottom w:val="0"/>
      <w:divBdr>
        <w:top w:val="none" w:sz="0" w:space="0" w:color="auto"/>
        <w:left w:val="none" w:sz="0" w:space="0" w:color="auto"/>
        <w:bottom w:val="none" w:sz="0" w:space="0" w:color="auto"/>
        <w:right w:val="none" w:sz="0" w:space="0" w:color="auto"/>
      </w:divBdr>
    </w:div>
    <w:div w:id="1816723481">
      <w:bodyDiv w:val="1"/>
      <w:marLeft w:val="0"/>
      <w:marRight w:val="0"/>
      <w:marTop w:val="0"/>
      <w:marBottom w:val="0"/>
      <w:divBdr>
        <w:top w:val="none" w:sz="0" w:space="0" w:color="auto"/>
        <w:left w:val="none" w:sz="0" w:space="0" w:color="auto"/>
        <w:bottom w:val="none" w:sz="0" w:space="0" w:color="auto"/>
        <w:right w:val="none" w:sz="0" w:space="0" w:color="auto"/>
      </w:divBdr>
    </w:div>
    <w:div w:id="1818381300">
      <w:bodyDiv w:val="1"/>
      <w:marLeft w:val="0"/>
      <w:marRight w:val="0"/>
      <w:marTop w:val="0"/>
      <w:marBottom w:val="0"/>
      <w:divBdr>
        <w:top w:val="none" w:sz="0" w:space="0" w:color="auto"/>
        <w:left w:val="none" w:sz="0" w:space="0" w:color="auto"/>
        <w:bottom w:val="none" w:sz="0" w:space="0" w:color="auto"/>
        <w:right w:val="none" w:sz="0" w:space="0" w:color="auto"/>
      </w:divBdr>
    </w:div>
    <w:div w:id="1819418864">
      <w:bodyDiv w:val="1"/>
      <w:marLeft w:val="0"/>
      <w:marRight w:val="0"/>
      <w:marTop w:val="0"/>
      <w:marBottom w:val="0"/>
      <w:divBdr>
        <w:top w:val="none" w:sz="0" w:space="0" w:color="auto"/>
        <w:left w:val="none" w:sz="0" w:space="0" w:color="auto"/>
        <w:bottom w:val="none" w:sz="0" w:space="0" w:color="auto"/>
        <w:right w:val="none" w:sz="0" w:space="0" w:color="auto"/>
      </w:divBdr>
    </w:div>
    <w:div w:id="1820536890">
      <w:bodyDiv w:val="1"/>
      <w:marLeft w:val="0"/>
      <w:marRight w:val="0"/>
      <w:marTop w:val="0"/>
      <w:marBottom w:val="0"/>
      <w:divBdr>
        <w:top w:val="none" w:sz="0" w:space="0" w:color="auto"/>
        <w:left w:val="none" w:sz="0" w:space="0" w:color="auto"/>
        <w:bottom w:val="none" w:sz="0" w:space="0" w:color="auto"/>
        <w:right w:val="none" w:sz="0" w:space="0" w:color="auto"/>
      </w:divBdr>
      <w:divsChild>
        <w:div w:id="627512768">
          <w:marLeft w:val="0"/>
          <w:marRight w:val="0"/>
          <w:marTop w:val="0"/>
          <w:marBottom w:val="0"/>
          <w:divBdr>
            <w:top w:val="none" w:sz="0" w:space="0" w:color="auto"/>
            <w:left w:val="none" w:sz="0" w:space="0" w:color="auto"/>
            <w:bottom w:val="none" w:sz="0" w:space="0" w:color="auto"/>
            <w:right w:val="none" w:sz="0" w:space="0" w:color="auto"/>
          </w:divBdr>
        </w:div>
      </w:divsChild>
    </w:div>
    <w:div w:id="1821846562">
      <w:bodyDiv w:val="1"/>
      <w:marLeft w:val="0"/>
      <w:marRight w:val="0"/>
      <w:marTop w:val="0"/>
      <w:marBottom w:val="0"/>
      <w:divBdr>
        <w:top w:val="none" w:sz="0" w:space="0" w:color="auto"/>
        <w:left w:val="none" w:sz="0" w:space="0" w:color="auto"/>
        <w:bottom w:val="none" w:sz="0" w:space="0" w:color="auto"/>
        <w:right w:val="none" w:sz="0" w:space="0" w:color="auto"/>
      </w:divBdr>
    </w:div>
    <w:div w:id="1824077007">
      <w:bodyDiv w:val="1"/>
      <w:marLeft w:val="0"/>
      <w:marRight w:val="0"/>
      <w:marTop w:val="0"/>
      <w:marBottom w:val="0"/>
      <w:divBdr>
        <w:top w:val="none" w:sz="0" w:space="0" w:color="auto"/>
        <w:left w:val="none" w:sz="0" w:space="0" w:color="auto"/>
        <w:bottom w:val="none" w:sz="0" w:space="0" w:color="auto"/>
        <w:right w:val="none" w:sz="0" w:space="0" w:color="auto"/>
      </w:divBdr>
    </w:div>
    <w:div w:id="1830052301">
      <w:bodyDiv w:val="1"/>
      <w:marLeft w:val="0"/>
      <w:marRight w:val="0"/>
      <w:marTop w:val="0"/>
      <w:marBottom w:val="0"/>
      <w:divBdr>
        <w:top w:val="none" w:sz="0" w:space="0" w:color="auto"/>
        <w:left w:val="none" w:sz="0" w:space="0" w:color="auto"/>
        <w:bottom w:val="none" w:sz="0" w:space="0" w:color="auto"/>
        <w:right w:val="none" w:sz="0" w:space="0" w:color="auto"/>
      </w:divBdr>
    </w:div>
    <w:div w:id="1830243960">
      <w:bodyDiv w:val="1"/>
      <w:marLeft w:val="0"/>
      <w:marRight w:val="0"/>
      <w:marTop w:val="0"/>
      <w:marBottom w:val="0"/>
      <w:divBdr>
        <w:top w:val="none" w:sz="0" w:space="0" w:color="auto"/>
        <w:left w:val="none" w:sz="0" w:space="0" w:color="auto"/>
        <w:bottom w:val="none" w:sz="0" w:space="0" w:color="auto"/>
        <w:right w:val="none" w:sz="0" w:space="0" w:color="auto"/>
      </w:divBdr>
    </w:div>
    <w:div w:id="1830437733">
      <w:bodyDiv w:val="1"/>
      <w:marLeft w:val="0"/>
      <w:marRight w:val="0"/>
      <w:marTop w:val="0"/>
      <w:marBottom w:val="0"/>
      <w:divBdr>
        <w:top w:val="none" w:sz="0" w:space="0" w:color="auto"/>
        <w:left w:val="none" w:sz="0" w:space="0" w:color="auto"/>
        <w:bottom w:val="none" w:sz="0" w:space="0" w:color="auto"/>
        <w:right w:val="none" w:sz="0" w:space="0" w:color="auto"/>
      </w:divBdr>
    </w:div>
    <w:div w:id="1833911329">
      <w:bodyDiv w:val="1"/>
      <w:marLeft w:val="0"/>
      <w:marRight w:val="0"/>
      <w:marTop w:val="0"/>
      <w:marBottom w:val="0"/>
      <w:divBdr>
        <w:top w:val="none" w:sz="0" w:space="0" w:color="auto"/>
        <w:left w:val="none" w:sz="0" w:space="0" w:color="auto"/>
        <w:bottom w:val="none" w:sz="0" w:space="0" w:color="auto"/>
        <w:right w:val="none" w:sz="0" w:space="0" w:color="auto"/>
      </w:divBdr>
    </w:div>
    <w:div w:id="1834179170">
      <w:bodyDiv w:val="1"/>
      <w:marLeft w:val="0"/>
      <w:marRight w:val="0"/>
      <w:marTop w:val="0"/>
      <w:marBottom w:val="0"/>
      <w:divBdr>
        <w:top w:val="none" w:sz="0" w:space="0" w:color="auto"/>
        <w:left w:val="none" w:sz="0" w:space="0" w:color="auto"/>
        <w:bottom w:val="none" w:sz="0" w:space="0" w:color="auto"/>
        <w:right w:val="none" w:sz="0" w:space="0" w:color="auto"/>
      </w:divBdr>
    </w:div>
    <w:div w:id="1834179774">
      <w:bodyDiv w:val="1"/>
      <w:marLeft w:val="0"/>
      <w:marRight w:val="0"/>
      <w:marTop w:val="0"/>
      <w:marBottom w:val="0"/>
      <w:divBdr>
        <w:top w:val="none" w:sz="0" w:space="0" w:color="auto"/>
        <w:left w:val="none" w:sz="0" w:space="0" w:color="auto"/>
        <w:bottom w:val="none" w:sz="0" w:space="0" w:color="auto"/>
        <w:right w:val="none" w:sz="0" w:space="0" w:color="auto"/>
      </w:divBdr>
    </w:div>
    <w:div w:id="1834712433">
      <w:bodyDiv w:val="1"/>
      <w:marLeft w:val="0"/>
      <w:marRight w:val="0"/>
      <w:marTop w:val="0"/>
      <w:marBottom w:val="0"/>
      <w:divBdr>
        <w:top w:val="none" w:sz="0" w:space="0" w:color="auto"/>
        <w:left w:val="none" w:sz="0" w:space="0" w:color="auto"/>
        <w:bottom w:val="none" w:sz="0" w:space="0" w:color="auto"/>
        <w:right w:val="none" w:sz="0" w:space="0" w:color="auto"/>
      </w:divBdr>
    </w:div>
    <w:div w:id="1835413583">
      <w:bodyDiv w:val="1"/>
      <w:marLeft w:val="0"/>
      <w:marRight w:val="0"/>
      <w:marTop w:val="0"/>
      <w:marBottom w:val="0"/>
      <w:divBdr>
        <w:top w:val="none" w:sz="0" w:space="0" w:color="auto"/>
        <w:left w:val="none" w:sz="0" w:space="0" w:color="auto"/>
        <w:bottom w:val="none" w:sz="0" w:space="0" w:color="auto"/>
        <w:right w:val="none" w:sz="0" w:space="0" w:color="auto"/>
      </w:divBdr>
    </w:div>
    <w:div w:id="1837333698">
      <w:bodyDiv w:val="1"/>
      <w:marLeft w:val="0"/>
      <w:marRight w:val="0"/>
      <w:marTop w:val="0"/>
      <w:marBottom w:val="0"/>
      <w:divBdr>
        <w:top w:val="none" w:sz="0" w:space="0" w:color="auto"/>
        <w:left w:val="none" w:sz="0" w:space="0" w:color="auto"/>
        <w:bottom w:val="none" w:sz="0" w:space="0" w:color="auto"/>
        <w:right w:val="none" w:sz="0" w:space="0" w:color="auto"/>
      </w:divBdr>
    </w:div>
    <w:div w:id="1842886377">
      <w:bodyDiv w:val="1"/>
      <w:marLeft w:val="0"/>
      <w:marRight w:val="0"/>
      <w:marTop w:val="0"/>
      <w:marBottom w:val="0"/>
      <w:divBdr>
        <w:top w:val="none" w:sz="0" w:space="0" w:color="auto"/>
        <w:left w:val="none" w:sz="0" w:space="0" w:color="auto"/>
        <w:bottom w:val="none" w:sz="0" w:space="0" w:color="auto"/>
        <w:right w:val="none" w:sz="0" w:space="0" w:color="auto"/>
      </w:divBdr>
    </w:div>
    <w:div w:id="1842891628">
      <w:bodyDiv w:val="1"/>
      <w:marLeft w:val="0"/>
      <w:marRight w:val="0"/>
      <w:marTop w:val="0"/>
      <w:marBottom w:val="0"/>
      <w:divBdr>
        <w:top w:val="none" w:sz="0" w:space="0" w:color="auto"/>
        <w:left w:val="none" w:sz="0" w:space="0" w:color="auto"/>
        <w:bottom w:val="none" w:sz="0" w:space="0" w:color="auto"/>
        <w:right w:val="none" w:sz="0" w:space="0" w:color="auto"/>
      </w:divBdr>
    </w:div>
    <w:div w:id="1843856721">
      <w:bodyDiv w:val="1"/>
      <w:marLeft w:val="0"/>
      <w:marRight w:val="0"/>
      <w:marTop w:val="0"/>
      <w:marBottom w:val="0"/>
      <w:divBdr>
        <w:top w:val="none" w:sz="0" w:space="0" w:color="auto"/>
        <w:left w:val="none" w:sz="0" w:space="0" w:color="auto"/>
        <w:bottom w:val="none" w:sz="0" w:space="0" w:color="auto"/>
        <w:right w:val="none" w:sz="0" w:space="0" w:color="auto"/>
      </w:divBdr>
    </w:div>
    <w:div w:id="1844316465">
      <w:bodyDiv w:val="1"/>
      <w:marLeft w:val="0"/>
      <w:marRight w:val="0"/>
      <w:marTop w:val="0"/>
      <w:marBottom w:val="0"/>
      <w:divBdr>
        <w:top w:val="none" w:sz="0" w:space="0" w:color="auto"/>
        <w:left w:val="none" w:sz="0" w:space="0" w:color="auto"/>
        <w:bottom w:val="none" w:sz="0" w:space="0" w:color="auto"/>
        <w:right w:val="none" w:sz="0" w:space="0" w:color="auto"/>
      </w:divBdr>
    </w:div>
    <w:div w:id="1844777857">
      <w:bodyDiv w:val="1"/>
      <w:marLeft w:val="0"/>
      <w:marRight w:val="0"/>
      <w:marTop w:val="0"/>
      <w:marBottom w:val="0"/>
      <w:divBdr>
        <w:top w:val="none" w:sz="0" w:space="0" w:color="auto"/>
        <w:left w:val="none" w:sz="0" w:space="0" w:color="auto"/>
        <w:bottom w:val="none" w:sz="0" w:space="0" w:color="auto"/>
        <w:right w:val="none" w:sz="0" w:space="0" w:color="auto"/>
      </w:divBdr>
    </w:div>
    <w:div w:id="1844929497">
      <w:bodyDiv w:val="1"/>
      <w:marLeft w:val="0"/>
      <w:marRight w:val="0"/>
      <w:marTop w:val="0"/>
      <w:marBottom w:val="0"/>
      <w:divBdr>
        <w:top w:val="none" w:sz="0" w:space="0" w:color="auto"/>
        <w:left w:val="none" w:sz="0" w:space="0" w:color="auto"/>
        <w:bottom w:val="none" w:sz="0" w:space="0" w:color="auto"/>
        <w:right w:val="none" w:sz="0" w:space="0" w:color="auto"/>
      </w:divBdr>
    </w:div>
    <w:div w:id="1846048058">
      <w:bodyDiv w:val="1"/>
      <w:marLeft w:val="0"/>
      <w:marRight w:val="0"/>
      <w:marTop w:val="0"/>
      <w:marBottom w:val="0"/>
      <w:divBdr>
        <w:top w:val="none" w:sz="0" w:space="0" w:color="auto"/>
        <w:left w:val="none" w:sz="0" w:space="0" w:color="auto"/>
        <w:bottom w:val="none" w:sz="0" w:space="0" w:color="auto"/>
        <w:right w:val="none" w:sz="0" w:space="0" w:color="auto"/>
      </w:divBdr>
    </w:div>
    <w:div w:id="1846094854">
      <w:bodyDiv w:val="1"/>
      <w:marLeft w:val="0"/>
      <w:marRight w:val="0"/>
      <w:marTop w:val="0"/>
      <w:marBottom w:val="0"/>
      <w:divBdr>
        <w:top w:val="none" w:sz="0" w:space="0" w:color="auto"/>
        <w:left w:val="none" w:sz="0" w:space="0" w:color="auto"/>
        <w:bottom w:val="none" w:sz="0" w:space="0" w:color="auto"/>
        <w:right w:val="none" w:sz="0" w:space="0" w:color="auto"/>
      </w:divBdr>
    </w:div>
    <w:div w:id="1847161352">
      <w:bodyDiv w:val="1"/>
      <w:marLeft w:val="0"/>
      <w:marRight w:val="0"/>
      <w:marTop w:val="0"/>
      <w:marBottom w:val="0"/>
      <w:divBdr>
        <w:top w:val="none" w:sz="0" w:space="0" w:color="auto"/>
        <w:left w:val="none" w:sz="0" w:space="0" w:color="auto"/>
        <w:bottom w:val="none" w:sz="0" w:space="0" w:color="auto"/>
        <w:right w:val="none" w:sz="0" w:space="0" w:color="auto"/>
      </w:divBdr>
    </w:div>
    <w:div w:id="1847552695">
      <w:bodyDiv w:val="1"/>
      <w:marLeft w:val="0"/>
      <w:marRight w:val="0"/>
      <w:marTop w:val="0"/>
      <w:marBottom w:val="0"/>
      <w:divBdr>
        <w:top w:val="none" w:sz="0" w:space="0" w:color="auto"/>
        <w:left w:val="none" w:sz="0" w:space="0" w:color="auto"/>
        <w:bottom w:val="none" w:sz="0" w:space="0" w:color="auto"/>
        <w:right w:val="none" w:sz="0" w:space="0" w:color="auto"/>
      </w:divBdr>
    </w:div>
    <w:div w:id="1848473785">
      <w:bodyDiv w:val="1"/>
      <w:marLeft w:val="0"/>
      <w:marRight w:val="0"/>
      <w:marTop w:val="0"/>
      <w:marBottom w:val="0"/>
      <w:divBdr>
        <w:top w:val="none" w:sz="0" w:space="0" w:color="auto"/>
        <w:left w:val="none" w:sz="0" w:space="0" w:color="auto"/>
        <w:bottom w:val="none" w:sz="0" w:space="0" w:color="auto"/>
        <w:right w:val="none" w:sz="0" w:space="0" w:color="auto"/>
      </w:divBdr>
    </w:div>
    <w:div w:id="1850371055">
      <w:bodyDiv w:val="1"/>
      <w:marLeft w:val="0"/>
      <w:marRight w:val="0"/>
      <w:marTop w:val="0"/>
      <w:marBottom w:val="0"/>
      <w:divBdr>
        <w:top w:val="none" w:sz="0" w:space="0" w:color="auto"/>
        <w:left w:val="none" w:sz="0" w:space="0" w:color="auto"/>
        <w:bottom w:val="none" w:sz="0" w:space="0" w:color="auto"/>
        <w:right w:val="none" w:sz="0" w:space="0" w:color="auto"/>
      </w:divBdr>
    </w:div>
    <w:div w:id="1850439340">
      <w:bodyDiv w:val="1"/>
      <w:marLeft w:val="0"/>
      <w:marRight w:val="0"/>
      <w:marTop w:val="0"/>
      <w:marBottom w:val="0"/>
      <w:divBdr>
        <w:top w:val="none" w:sz="0" w:space="0" w:color="auto"/>
        <w:left w:val="none" w:sz="0" w:space="0" w:color="auto"/>
        <w:bottom w:val="none" w:sz="0" w:space="0" w:color="auto"/>
        <w:right w:val="none" w:sz="0" w:space="0" w:color="auto"/>
      </w:divBdr>
    </w:div>
    <w:div w:id="1850951257">
      <w:bodyDiv w:val="1"/>
      <w:marLeft w:val="0"/>
      <w:marRight w:val="0"/>
      <w:marTop w:val="0"/>
      <w:marBottom w:val="0"/>
      <w:divBdr>
        <w:top w:val="none" w:sz="0" w:space="0" w:color="auto"/>
        <w:left w:val="none" w:sz="0" w:space="0" w:color="auto"/>
        <w:bottom w:val="none" w:sz="0" w:space="0" w:color="auto"/>
        <w:right w:val="none" w:sz="0" w:space="0" w:color="auto"/>
      </w:divBdr>
      <w:divsChild>
        <w:div w:id="557595388">
          <w:marLeft w:val="0"/>
          <w:marRight w:val="0"/>
          <w:marTop w:val="0"/>
          <w:marBottom w:val="0"/>
          <w:divBdr>
            <w:top w:val="none" w:sz="0" w:space="0" w:color="auto"/>
            <w:left w:val="none" w:sz="0" w:space="0" w:color="auto"/>
            <w:bottom w:val="none" w:sz="0" w:space="0" w:color="auto"/>
            <w:right w:val="none" w:sz="0" w:space="0" w:color="auto"/>
          </w:divBdr>
          <w:divsChild>
            <w:div w:id="993026209">
              <w:marLeft w:val="0"/>
              <w:marRight w:val="0"/>
              <w:marTop w:val="0"/>
              <w:marBottom w:val="0"/>
              <w:divBdr>
                <w:top w:val="single" w:sz="2" w:space="0" w:color="D9D9E3"/>
                <w:left w:val="single" w:sz="2" w:space="0" w:color="D9D9E3"/>
                <w:bottom w:val="single" w:sz="2" w:space="0" w:color="D9D9E3"/>
                <w:right w:val="single" w:sz="2" w:space="0" w:color="D9D9E3"/>
              </w:divBdr>
              <w:divsChild>
                <w:div w:id="67508511">
                  <w:marLeft w:val="0"/>
                  <w:marRight w:val="0"/>
                  <w:marTop w:val="0"/>
                  <w:marBottom w:val="0"/>
                  <w:divBdr>
                    <w:top w:val="single" w:sz="2" w:space="0" w:color="D9D9E3"/>
                    <w:left w:val="single" w:sz="2" w:space="0" w:color="D9D9E3"/>
                    <w:bottom w:val="single" w:sz="2" w:space="0" w:color="D9D9E3"/>
                    <w:right w:val="single" w:sz="2" w:space="0" w:color="D9D9E3"/>
                  </w:divBdr>
                  <w:divsChild>
                    <w:div w:id="1860392312">
                      <w:marLeft w:val="0"/>
                      <w:marRight w:val="0"/>
                      <w:marTop w:val="0"/>
                      <w:marBottom w:val="0"/>
                      <w:divBdr>
                        <w:top w:val="single" w:sz="2" w:space="0" w:color="D9D9E3"/>
                        <w:left w:val="single" w:sz="2" w:space="0" w:color="D9D9E3"/>
                        <w:bottom w:val="single" w:sz="2" w:space="0" w:color="D9D9E3"/>
                        <w:right w:val="single" w:sz="2" w:space="0" w:color="D9D9E3"/>
                      </w:divBdr>
                      <w:divsChild>
                        <w:div w:id="473108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8051439">
          <w:marLeft w:val="0"/>
          <w:marRight w:val="0"/>
          <w:marTop w:val="0"/>
          <w:marBottom w:val="0"/>
          <w:divBdr>
            <w:top w:val="single" w:sz="2" w:space="0" w:color="D9D9E3"/>
            <w:left w:val="single" w:sz="2" w:space="0" w:color="D9D9E3"/>
            <w:bottom w:val="single" w:sz="2" w:space="0" w:color="D9D9E3"/>
            <w:right w:val="single" w:sz="2" w:space="0" w:color="D9D9E3"/>
          </w:divBdr>
          <w:divsChild>
            <w:div w:id="2074615923">
              <w:marLeft w:val="0"/>
              <w:marRight w:val="0"/>
              <w:marTop w:val="0"/>
              <w:marBottom w:val="0"/>
              <w:divBdr>
                <w:top w:val="single" w:sz="2" w:space="0" w:color="D9D9E3"/>
                <w:left w:val="single" w:sz="2" w:space="0" w:color="D9D9E3"/>
                <w:bottom w:val="single" w:sz="2" w:space="0" w:color="D9D9E3"/>
                <w:right w:val="single" w:sz="2" w:space="0" w:color="D9D9E3"/>
              </w:divBdr>
              <w:divsChild>
                <w:div w:id="2126540441">
                  <w:marLeft w:val="0"/>
                  <w:marRight w:val="0"/>
                  <w:marTop w:val="0"/>
                  <w:marBottom w:val="0"/>
                  <w:divBdr>
                    <w:top w:val="single" w:sz="2" w:space="0" w:color="D9D9E3"/>
                    <w:left w:val="single" w:sz="2" w:space="0" w:color="D9D9E3"/>
                    <w:bottom w:val="single" w:sz="2" w:space="0" w:color="D9D9E3"/>
                    <w:right w:val="single" w:sz="2" w:space="0" w:color="D9D9E3"/>
                  </w:divBdr>
                  <w:divsChild>
                    <w:div w:id="1918585884">
                      <w:marLeft w:val="0"/>
                      <w:marRight w:val="0"/>
                      <w:marTop w:val="0"/>
                      <w:marBottom w:val="0"/>
                      <w:divBdr>
                        <w:top w:val="single" w:sz="2" w:space="0" w:color="D9D9E3"/>
                        <w:left w:val="single" w:sz="2" w:space="0" w:color="D9D9E3"/>
                        <w:bottom w:val="single" w:sz="2" w:space="0" w:color="D9D9E3"/>
                        <w:right w:val="single" w:sz="2" w:space="0" w:color="D9D9E3"/>
                      </w:divBdr>
                      <w:divsChild>
                        <w:div w:id="761802027">
                          <w:marLeft w:val="0"/>
                          <w:marRight w:val="0"/>
                          <w:marTop w:val="0"/>
                          <w:marBottom w:val="0"/>
                          <w:divBdr>
                            <w:top w:val="single" w:sz="2" w:space="0" w:color="auto"/>
                            <w:left w:val="single" w:sz="2" w:space="0" w:color="auto"/>
                            <w:bottom w:val="single" w:sz="6" w:space="0" w:color="auto"/>
                            <w:right w:val="single" w:sz="2" w:space="0" w:color="auto"/>
                          </w:divBdr>
                          <w:divsChild>
                            <w:div w:id="597832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597556">
                                  <w:marLeft w:val="0"/>
                                  <w:marRight w:val="0"/>
                                  <w:marTop w:val="0"/>
                                  <w:marBottom w:val="0"/>
                                  <w:divBdr>
                                    <w:top w:val="single" w:sz="2" w:space="0" w:color="D9D9E3"/>
                                    <w:left w:val="single" w:sz="2" w:space="0" w:color="D9D9E3"/>
                                    <w:bottom w:val="single" w:sz="2" w:space="0" w:color="D9D9E3"/>
                                    <w:right w:val="single" w:sz="2" w:space="0" w:color="D9D9E3"/>
                                  </w:divBdr>
                                  <w:divsChild>
                                    <w:div w:id="1952740119">
                                      <w:marLeft w:val="0"/>
                                      <w:marRight w:val="0"/>
                                      <w:marTop w:val="0"/>
                                      <w:marBottom w:val="0"/>
                                      <w:divBdr>
                                        <w:top w:val="single" w:sz="2" w:space="0" w:color="D9D9E3"/>
                                        <w:left w:val="single" w:sz="2" w:space="0" w:color="D9D9E3"/>
                                        <w:bottom w:val="single" w:sz="2" w:space="0" w:color="D9D9E3"/>
                                        <w:right w:val="single" w:sz="2" w:space="0" w:color="D9D9E3"/>
                                      </w:divBdr>
                                      <w:divsChild>
                                        <w:div w:id="283003552">
                                          <w:marLeft w:val="0"/>
                                          <w:marRight w:val="0"/>
                                          <w:marTop w:val="0"/>
                                          <w:marBottom w:val="0"/>
                                          <w:divBdr>
                                            <w:top w:val="single" w:sz="2" w:space="0" w:color="D9D9E3"/>
                                            <w:left w:val="single" w:sz="2" w:space="0" w:color="D9D9E3"/>
                                            <w:bottom w:val="single" w:sz="2" w:space="0" w:color="D9D9E3"/>
                                            <w:right w:val="single" w:sz="2" w:space="0" w:color="D9D9E3"/>
                                          </w:divBdr>
                                          <w:divsChild>
                                            <w:div w:id="948664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1527839">
      <w:bodyDiv w:val="1"/>
      <w:marLeft w:val="0"/>
      <w:marRight w:val="0"/>
      <w:marTop w:val="0"/>
      <w:marBottom w:val="0"/>
      <w:divBdr>
        <w:top w:val="none" w:sz="0" w:space="0" w:color="auto"/>
        <w:left w:val="none" w:sz="0" w:space="0" w:color="auto"/>
        <w:bottom w:val="none" w:sz="0" w:space="0" w:color="auto"/>
        <w:right w:val="none" w:sz="0" w:space="0" w:color="auto"/>
      </w:divBdr>
    </w:div>
    <w:div w:id="1852641120">
      <w:bodyDiv w:val="1"/>
      <w:marLeft w:val="0"/>
      <w:marRight w:val="0"/>
      <w:marTop w:val="0"/>
      <w:marBottom w:val="0"/>
      <w:divBdr>
        <w:top w:val="none" w:sz="0" w:space="0" w:color="auto"/>
        <w:left w:val="none" w:sz="0" w:space="0" w:color="auto"/>
        <w:bottom w:val="none" w:sz="0" w:space="0" w:color="auto"/>
        <w:right w:val="none" w:sz="0" w:space="0" w:color="auto"/>
      </w:divBdr>
    </w:div>
    <w:div w:id="1853644784">
      <w:bodyDiv w:val="1"/>
      <w:marLeft w:val="0"/>
      <w:marRight w:val="0"/>
      <w:marTop w:val="0"/>
      <w:marBottom w:val="0"/>
      <w:divBdr>
        <w:top w:val="none" w:sz="0" w:space="0" w:color="auto"/>
        <w:left w:val="none" w:sz="0" w:space="0" w:color="auto"/>
        <w:bottom w:val="none" w:sz="0" w:space="0" w:color="auto"/>
        <w:right w:val="none" w:sz="0" w:space="0" w:color="auto"/>
      </w:divBdr>
    </w:div>
    <w:div w:id="1858078787">
      <w:bodyDiv w:val="1"/>
      <w:marLeft w:val="0"/>
      <w:marRight w:val="0"/>
      <w:marTop w:val="0"/>
      <w:marBottom w:val="0"/>
      <w:divBdr>
        <w:top w:val="none" w:sz="0" w:space="0" w:color="auto"/>
        <w:left w:val="none" w:sz="0" w:space="0" w:color="auto"/>
        <w:bottom w:val="none" w:sz="0" w:space="0" w:color="auto"/>
        <w:right w:val="none" w:sz="0" w:space="0" w:color="auto"/>
      </w:divBdr>
    </w:div>
    <w:div w:id="1858621707">
      <w:bodyDiv w:val="1"/>
      <w:marLeft w:val="0"/>
      <w:marRight w:val="0"/>
      <w:marTop w:val="0"/>
      <w:marBottom w:val="0"/>
      <w:divBdr>
        <w:top w:val="none" w:sz="0" w:space="0" w:color="auto"/>
        <w:left w:val="none" w:sz="0" w:space="0" w:color="auto"/>
        <w:bottom w:val="none" w:sz="0" w:space="0" w:color="auto"/>
        <w:right w:val="none" w:sz="0" w:space="0" w:color="auto"/>
      </w:divBdr>
    </w:div>
    <w:div w:id="1859005360">
      <w:bodyDiv w:val="1"/>
      <w:marLeft w:val="0"/>
      <w:marRight w:val="0"/>
      <w:marTop w:val="0"/>
      <w:marBottom w:val="0"/>
      <w:divBdr>
        <w:top w:val="none" w:sz="0" w:space="0" w:color="auto"/>
        <w:left w:val="none" w:sz="0" w:space="0" w:color="auto"/>
        <w:bottom w:val="none" w:sz="0" w:space="0" w:color="auto"/>
        <w:right w:val="none" w:sz="0" w:space="0" w:color="auto"/>
      </w:divBdr>
    </w:div>
    <w:div w:id="1859152828">
      <w:bodyDiv w:val="1"/>
      <w:marLeft w:val="0"/>
      <w:marRight w:val="0"/>
      <w:marTop w:val="0"/>
      <w:marBottom w:val="0"/>
      <w:divBdr>
        <w:top w:val="none" w:sz="0" w:space="0" w:color="auto"/>
        <w:left w:val="none" w:sz="0" w:space="0" w:color="auto"/>
        <w:bottom w:val="none" w:sz="0" w:space="0" w:color="auto"/>
        <w:right w:val="none" w:sz="0" w:space="0" w:color="auto"/>
      </w:divBdr>
    </w:div>
    <w:div w:id="1860386822">
      <w:bodyDiv w:val="1"/>
      <w:marLeft w:val="0"/>
      <w:marRight w:val="0"/>
      <w:marTop w:val="0"/>
      <w:marBottom w:val="0"/>
      <w:divBdr>
        <w:top w:val="none" w:sz="0" w:space="0" w:color="auto"/>
        <w:left w:val="none" w:sz="0" w:space="0" w:color="auto"/>
        <w:bottom w:val="none" w:sz="0" w:space="0" w:color="auto"/>
        <w:right w:val="none" w:sz="0" w:space="0" w:color="auto"/>
      </w:divBdr>
    </w:div>
    <w:div w:id="1860460114">
      <w:bodyDiv w:val="1"/>
      <w:marLeft w:val="0"/>
      <w:marRight w:val="0"/>
      <w:marTop w:val="0"/>
      <w:marBottom w:val="0"/>
      <w:divBdr>
        <w:top w:val="none" w:sz="0" w:space="0" w:color="auto"/>
        <w:left w:val="none" w:sz="0" w:space="0" w:color="auto"/>
        <w:bottom w:val="none" w:sz="0" w:space="0" w:color="auto"/>
        <w:right w:val="none" w:sz="0" w:space="0" w:color="auto"/>
      </w:divBdr>
    </w:div>
    <w:div w:id="1860508656">
      <w:bodyDiv w:val="1"/>
      <w:marLeft w:val="0"/>
      <w:marRight w:val="0"/>
      <w:marTop w:val="0"/>
      <w:marBottom w:val="0"/>
      <w:divBdr>
        <w:top w:val="none" w:sz="0" w:space="0" w:color="auto"/>
        <w:left w:val="none" w:sz="0" w:space="0" w:color="auto"/>
        <w:bottom w:val="none" w:sz="0" w:space="0" w:color="auto"/>
        <w:right w:val="none" w:sz="0" w:space="0" w:color="auto"/>
      </w:divBdr>
    </w:div>
    <w:div w:id="1862434497">
      <w:bodyDiv w:val="1"/>
      <w:marLeft w:val="0"/>
      <w:marRight w:val="0"/>
      <w:marTop w:val="0"/>
      <w:marBottom w:val="0"/>
      <w:divBdr>
        <w:top w:val="none" w:sz="0" w:space="0" w:color="auto"/>
        <w:left w:val="none" w:sz="0" w:space="0" w:color="auto"/>
        <w:bottom w:val="none" w:sz="0" w:space="0" w:color="auto"/>
        <w:right w:val="none" w:sz="0" w:space="0" w:color="auto"/>
      </w:divBdr>
    </w:div>
    <w:div w:id="1862544665">
      <w:bodyDiv w:val="1"/>
      <w:marLeft w:val="0"/>
      <w:marRight w:val="0"/>
      <w:marTop w:val="0"/>
      <w:marBottom w:val="0"/>
      <w:divBdr>
        <w:top w:val="none" w:sz="0" w:space="0" w:color="auto"/>
        <w:left w:val="none" w:sz="0" w:space="0" w:color="auto"/>
        <w:bottom w:val="none" w:sz="0" w:space="0" w:color="auto"/>
        <w:right w:val="none" w:sz="0" w:space="0" w:color="auto"/>
      </w:divBdr>
    </w:div>
    <w:div w:id="1863932572">
      <w:bodyDiv w:val="1"/>
      <w:marLeft w:val="0"/>
      <w:marRight w:val="0"/>
      <w:marTop w:val="0"/>
      <w:marBottom w:val="0"/>
      <w:divBdr>
        <w:top w:val="none" w:sz="0" w:space="0" w:color="auto"/>
        <w:left w:val="none" w:sz="0" w:space="0" w:color="auto"/>
        <w:bottom w:val="none" w:sz="0" w:space="0" w:color="auto"/>
        <w:right w:val="none" w:sz="0" w:space="0" w:color="auto"/>
      </w:divBdr>
    </w:div>
    <w:div w:id="1865050227">
      <w:bodyDiv w:val="1"/>
      <w:marLeft w:val="0"/>
      <w:marRight w:val="0"/>
      <w:marTop w:val="0"/>
      <w:marBottom w:val="0"/>
      <w:divBdr>
        <w:top w:val="none" w:sz="0" w:space="0" w:color="auto"/>
        <w:left w:val="none" w:sz="0" w:space="0" w:color="auto"/>
        <w:bottom w:val="none" w:sz="0" w:space="0" w:color="auto"/>
        <w:right w:val="none" w:sz="0" w:space="0" w:color="auto"/>
      </w:divBdr>
    </w:div>
    <w:div w:id="1865165574">
      <w:bodyDiv w:val="1"/>
      <w:marLeft w:val="0"/>
      <w:marRight w:val="0"/>
      <w:marTop w:val="0"/>
      <w:marBottom w:val="0"/>
      <w:divBdr>
        <w:top w:val="none" w:sz="0" w:space="0" w:color="auto"/>
        <w:left w:val="none" w:sz="0" w:space="0" w:color="auto"/>
        <w:bottom w:val="none" w:sz="0" w:space="0" w:color="auto"/>
        <w:right w:val="none" w:sz="0" w:space="0" w:color="auto"/>
      </w:divBdr>
    </w:div>
    <w:div w:id="1866285343">
      <w:bodyDiv w:val="1"/>
      <w:marLeft w:val="0"/>
      <w:marRight w:val="0"/>
      <w:marTop w:val="0"/>
      <w:marBottom w:val="0"/>
      <w:divBdr>
        <w:top w:val="none" w:sz="0" w:space="0" w:color="auto"/>
        <w:left w:val="none" w:sz="0" w:space="0" w:color="auto"/>
        <w:bottom w:val="none" w:sz="0" w:space="0" w:color="auto"/>
        <w:right w:val="none" w:sz="0" w:space="0" w:color="auto"/>
      </w:divBdr>
    </w:div>
    <w:div w:id="1869295535">
      <w:bodyDiv w:val="1"/>
      <w:marLeft w:val="0"/>
      <w:marRight w:val="0"/>
      <w:marTop w:val="0"/>
      <w:marBottom w:val="0"/>
      <w:divBdr>
        <w:top w:val="none" w:sz="0" w:space="0" w:color="auto"/>
        <w:left w:val="none" w:sz="0" w:space="0" w:color="auto"/>
        <w:bottom w:val="none" w:sz="0" w:space="0" w:color="auto"/>
        <w:right w:val="none" w:sz="0" w:space="0" w:color="auto"/>
      </w:divBdr>
    </w:div>
    <w:div w:id="1870333159">
      <w:bodyDiv w:val="1"/>
      <w:marLeft w:val="0"/>
      <w:marRight w:val="0"/>
      <w:marTop w:val="0"/>
      <w:marBottom w:val="0"/>
      <w:divBdr>
        <w:top w:val="none" w:sz="0" w:space="0" w:color="auto"/>
        <w:left w:val="none" w:sz="0" w:space="0" w:color="auto"/>
        <w:bottom w:val="none" w:sz="0" w:space="0" w:color="auto"/>
        <w:right w:val="none" w:sz="0" w:space="0" w:color="auto"/>
      </w:divBdr>
    </w:div>
    <w:div w:id="1870603035">
      <w:bodyDiv w:val="1"/>
      <w:marLeft w:val="0"/>
      <w:marRight w:val="0"/>
      <w:marTop w:val="0"/>
      <w:marBottom w:val="0"/>
      <w:divBdr>
        <w:top w:val="none" w:sz="0" w:space="0" w:color="auto"/>
        <w:left w:val="none" w:sz="0" w:space="0" w:color="auto"/>
        <w:bottom w:val="none" w:sz="0" w:space="0" w:color="auto"/>
        <w:right w:val="none" w:sz="0" w:space="0" w:color="auto"/>
      </w:divBdr>
    </w:div>
    <w:div w:id="1871145457">
      <w:bodyDiv w:val="1"/>
      <w:marLeft w:val="0"/>
      <w:marRight w:val="0"/>
      <w:marTop w:val="0"/>
      <w:marBottom w:val="0"/>
      <w:divBdr>
        <w:top w:val="none" w:sz="0" w:space="0" w:color="auto"/>
        <w:left w:val="none" w:sz="0" w:space="0" w:color="auto"/>
        <w:bottom w:val="none" w:sz="0" w:space="0" w:color="auto"/>
        <w:right w:val="none" w:sz="0" w:space="0" w:color="auto"/>
      </w:divBdr>
    </w:div>
    <w:div w:id="1871913283">
      <w:bodyDiv w:val="1"/>
      <w:marLeft w:val="0"/>
      <w:marRight w:val="0"/>
      <w:marTop w:val="0"/>
      <w:marBottom w:val="0"/>
      <w:divBdr>
        <w:top w:val="none" w:sz="0" w:space="0" w:color="auto"/>
        <w:left w:val="none" w:sz="0" w:space="0" w:color="auto"/>
        <w:bottom w:val="none" w:sz="0" w:space="0" w:color="auto"/>
        <w:right w:val="none" w:sz="0" w:space="0" w:color="auto"/>
      </w:divBdr>
    </w:div>
    <w:div w:id="1873226352">
      <w:bodyDiv w:val="1"/>
      <w:marLeft w:val="0"/>
      <w:marRight w:val="0"/>
      <w:marTop w:val="0"/>
      <w:marBottom w:val="0"/>
      <w:divBdr>
        <w:top w:val="none" w:sz="0" w:space="0" w:color="auto"/>
        <w:left w:val="none" w:sz="0" w:space="0" w:color="auto"/>
        <w:bottom w:val="none" w:sz="0" w:space="0" w:color="auto"/>
        <w:right w:val="none" w:sz="0" w:space="0" w:color="auto"/>
      </w:divBdr>
    </w:div>
    <w:div w:id="1873614309">
      <w:bodyDiv w:val="1"/>
      <w:marLeft w:val="0"/>
      <w:marRight w:val="0"/>
      <w:marTop w:val="0"/>
      <w:marBottom w:val="0"/>
      <w:divBdr>
        <w:top w:val="none" w:sz="0" w:space="0" w:color="auto"/>
        <w:left w:val="none" w:sz="0" w:space="0" w:color="auto"/>
        <w:bottom w:val="none" w:sz="0" w:space="0" w:color="auto"/>
        <w:right w:val="none" w:sz="0" w:space="0" w:color="auto"/>
      </w:divBdr>
    </w:div>
    <w:div w:id="1874883567">
      <w:bodyDiv w:val="1"/>
      <w:marLeft w:val="0"/>
      <w:marRight w:val="0"/>
      <w:marTop w:val="0"/>
      <w:marBottom w:val="0"/>
      <w:divBdr>
        <w:top w:val="none" w:sz="0" w:space="0" w:color="auto"/>
        <w:left w:val="none" w:sz="0" w:space="0" w:color="auto"/>
        <w:bottom w:val="none" w:sz="0" w:space="0" w:color="auto"/>
        <w:right w:val="none" w:sz="0" w:space="0" w:color="auto"/>
      </w:divBdr>
    </w:div>
    <w:div w:id="1875071620">
      <w:bodyDiv w:val="1"/>
      <w:marLeft w:val="0"/>
      <w:marRight w:val="0"/>
      <w:marTop w:val="0"/>
      <w:marBottom w:val="0"/>
      <w:divBdr>
        <w:top w:val="none" w:sz="0" w:space="0" w:color="auto"/>
        <w:left w:val="none" w:sz="0" w:space="0" w:color="auto"/>
        <w:bottom w:val="none" w:sz="0" w:space="0" w:color="auto"/>
        <w:right w:val="none" w:sz="0" w:space="0" w:color="auto"/>
      </w:divBdr>
    </w:div>
    <w:div w:id="1875460747">
      <w:bodyDiv w:val="1"/>
      <w:marLeft w:val="0"/>
      <w:marRight w:val="0"/>
      <w:marTop w:val="0"/>
      <w:marBottom w:val="0"/>
      <w:divBdr>
        <w:top w:val="none" w:sz="0" w:space="0" w:color="auto"/>
        <w:left w:val="none" w:sz="0" w:space="0" w:color="auto"/>
        <w:bottom w:val="none" w:sz="0" w:space="0" w:color="auto"/>
        <w:right w:val="none" w:sz="0" w:space="0" w:color="auto"/>
      </w:divBdr>
    </w:div>
    <w:div w:id="1875996858">
      <w:bodyDiv w:val="1"/>
      <w:marLeft w:val="0"/>
      <w:marRight w:val="0"/>
      <w:marTop w:val="0"/>
      <w:marBottom w:val="0"/>
      <w:divBdr>
        <w:top w:val="none" w:sz="0" w:space="0" w:color="auto"/>
        <w:left w:val="none" w:sz="0" w:space="0" w:color="auto"/>
        <w:bottom w:val="none" w:sz="0" w:space="0" w:color="auto"/>
        <w:right w:val="none" w:sz="0" w:space="0" w:color="auto"/>
      </w:divBdr>
    </w:div>
    <w:div w:id="1877422401">
      <w:bodyDiv w:val="1"/>
      <w:marLeft w:val="0"/>
      <w:marRight w:val="0"/>
      <w:marTop w:val="0"/>
      <w:marBottom w:val="0"/>
      <w:divBdr>
        <w:top w:val="none" w:sz="0" w:space="0" w:color="auto"/>
        <w:left w:val="none" w:sz="0" w:space="0" w:color="auto"/>
        <w:bottom w:val="none" w:sz="0" w:space="0" w:color="auto"/>
        <w:right w:val="none" w:sz="0" w:space="0" w:color="auto"/>
      </w:divBdr>
    </w:div>
    <w:div w:id="1881697609">
      <w:bodyDiv w:val="1"/>
      <w:marLeft w:val="0"/>
      <w:marRight w:val="0"/>
      <w:marTop w:val="0"/>
      <w:marBottom w:val="0"/>
      <w:divBdr>
        <w:top w:val="none" w:sz="0" w:space="0" w:color="auto"/>
        <w:left w:val="none" w:sz="0" w:space="0" w:color="auto"/>
        <w:bottom w:val="none" w:sz="0" w:space="0" w:color="auto"/>
        <w:right w:val="none" w:sz="0" w:space="0" w:color="auto"/>
      </w:divBdr>
    </w:div>
    <w:div w:id="1884781502">
      <w:bodyDiv w:val="1"/>
      <w:marLeft w:val="0"/>
      <w:marRight w:val="0"/>
      <w:marTop w:val="0"/>
      <w:marBottom w:val="0"/>
      <w:divBdr>
        <w:top w:val="none" w:sz="0" w:space="0" w:color="auto"/>
        <w:left w:val="none" w:sz="0" w:space="0" w:color="auto"/>
        <w:bottom w:val="none" w:sz="0" w:space="0" w:color="auto"/>
        <w:right w:val="none" w:sz="0" w:space="0" w:color="auto"/>
      </w:divBdr>
    </w:div>
    <w:div w:id="1884825996">
      <w:bodyDiv w:val="1"/>
      <w:marLeft w:val="0"/>
      <w:marRight w:val="0"/>
      <w:marTop w:val="0"/>
      <w:marBottom w:val="0"/>
      <w:divBdr>
        <w:top w:val="none" w:sz="0" w:space="0" w:color="auto"/>
        <w:left w:val="none" w:sz="0" w:space="0" w:color="auto"/>
        <w:bottom w:val="none" w:sz="0" w:space="0" w:color="auto"/>
        <w:right w:val="none" w:sz="0" w:space="0" w:color="auto"/>
      </w:divBdr>
    </w:div>
    <w:div w:id="1885209519">
      <w:bodyDiv w:val="1"/>
      <w:marLeft w:val="0"/>
      <w:marRight w:val="0"/>
      <w:marTop w:val="0"/>
      <w:marBottom w:val="0"/>
      <w:divBdr>
        <w:top w:val="none" w:sz="0" w:space="0" w:color="auto"/>
        <w:left w:val="none" w:sz="0" w:space="0" w:color="auto"/>
        <w:bottom w:val="none" w:sz="0" w:space="0" w:color="auto"/>
        <w:right w:val="none" w:sz="0" w:space="0" w:color="auto"/>
      </w:divBdr>
    </w:div>
    <w:div w:id="1885942104">
      <w:bodyDiv w:val="1"/>
      <w:marLeft w:val="0"/>
      <w:marRight w:val="0"/>
      <w:marTop w:val="0"/>
      <w:marBottom w:val="0"/>
      <w:divBdr>
        <w:top w:val="none" w:sz="0" w:space="0" w:color="auto"/>
        <w:left w:val="none" w:sz="0" w:space="0" w:color="auto"/>
        <w:bottom w:val="none" w:sz="0" w:space="0" w:color="auto"/>
        <w:right w:val="none" w:sz="0" w:space="0" w:color="auto"/>
      </w:divBdr>
    </w:div>
    <w:div w:id="1888488342">
      <w:bodyDiv w:val="1"/>
      <w:marLeft w:val="0"/>
      <w:marRight w:val="0"/>
      <w:marTop w:val="0"/>
      <w:marBottom w:val="0"/>
      <w:divBdr>
        <w:top w:val="none" w:sz="0" w:space="0" w:color="auto"/>
        <w:left w:val="none" w:sz="0" w:space="0" w:color="auto"/>
        <w:bottom w:val="none" w:sz="0" w:space="0" w:color="auto"/>
        <w:right w:val="none" w:sz="0" w:space="0" w:color="auto"/>
      </w:divBdr>
    </w:div>
    <w:div w:id="1889947238">
      <w:bodyDiv w:val="1"/>
      <w:marLeft w:val="0"/>
      <w:marRight w:val="0"/>
      <w:marTop w:val="0"/>
      <w:marBottom w:val="0"/>
      <w:divBdr>
        <w:top w:val="none" w:sz="0" w:space="0" w:color="auto"/>
        <w:left w:val="none" w:sz="0" w:space="0" w:color="auto"/>
        <w:bottom w:val="none" w:sz="0" w:space="0" w:color="auto"/>
        <w:right w:val="none" w:sz="0" w:space="0" w:color="auto"/>
      </w:divBdr>
    </w:div>
    <w:div w:id="1890680589">
      <w:bodyDiv w:val="1"/>
      <w:marLeft w:val="0"/>
      <w:marRight w:val="0"/>
      <w:marTop w:val="0"/>
      <w:marBottom w:val="0"/>
      <w:divBdr>
        <w:top w:val="none" w:sz="0" w:space="0" w:color="auto"/>
        <w:left w:val="none" w:sz="0" w:space="0" w:color="auto"/>
        <w:bottom w:val="none" w:sz="0" w:space="0" w:color="auto"/>
        <w:right w:val="none" w:sz="0" w:space="0" w:color="auto"/>
      </w:divBdr>
    </w:div>
    <w:div w:id="1892888732">
      <w:bodyDiv w:val="1"/>
      <w:marLeft w:val="0"/>
      <w:marRight w:val="0"/>
      <w:marTop w:val="0"/>
      <w:marBottom w:val="0"/>
      <w:divBdr>
        <w:top w:val="none" w:sz="0" w:space="0" w:color="auto"/>
        <w:left w:val="none" w:sz="0" w:space="0" w:color="auto"/>
        <w:bottom w:val="none" w:sz="0" w:space="0" w:color="auto"/>
        <w:right w:val="none" w:sz="0" w:space="0" w:color="auto"/>
      </w:divBdr>
    </w:div>
    <w:div w:id="1894343058">
      <w:bodyDiv w:val="1"/>
      <w:marLeft w:val="0"/>
      <w:marRight w:val="0"/>
      <w:marTop w:val="0"/>
      <w:marBottom w:val="0"/>
      <w:divBdr>
        <w:top w:val="none" w:sz="0" w:space="0" w:color="auto"/>
        <w:left w:val="none" w:sz="0" w:space="0" w:color="auto"/>
        <w:bottom w:val="none" w:sz="0" w:space="0" w:color="auto"/>
        <w:right w:val="none" w:sz="0" w:space="0" w:color="auto"/>
      </w:divBdr>
    </w:div>
    <w:div w:id="1897546074">
      <w:bodyDiv w:val="1"/>
      <w:marLeft w:val="0"/>
      <w:marRight w:val="0"/>
      <w:marTop w:val="0"/>
      <w:marBottom w:val="0"/>
      <w:divBdr>
        <w:top w:val="none" w:sz="0" w:space="0" w:color="auto"/>
        <w:left w:val="none" w:sz="0" w:space="0" w:color="auto"/>
        <w:bottom w:val="none" w:sz="0" w:space="0" w:color="auto"/>
        <w:right w:val="none" w:sz="0" w:space="0" w:color="auto"/>
      </w:divBdr>
    </w:div>
    <w:div w:id="1897738631">
      <w:bodyDiv w:val="1"/>
      <w:marLeft w:val="0"/>
      <w:marRight w:val="0"/>
      <w:marTop w:val="0"/>
      <w:marBottom w:val="0"/>
      <w:divBdr>
        <w:top w:val="none" w:sz="0" w:space="0" w:color="auto"/>
        <w:left w:val="none" w:sz="0" w:space="0" w:color="auto"/>
        <w:bottom w:val="none" w:sz="0" w:space="0" w:color="auto"/>
        <w:right w:val="none" w:sz="0" w:space="0" w:color="auto"/>
      </w:divBdr>
    </w:div>
    <w:div w:id="1900826192">
      <w:bodyDiv w:val="1"/>
      <w:marLeft w:val="0"/>
      <w:marRight w:val="0"/>
      <w:marTop w:val="0"/>
      <w:marBottom w:val="0"/>
      <w:divBdr>
        <w:top w:val="none" w:sz="0" w:space="0" w:color="auto"/>
        <w:left w:val="none" w:sz="0" w:space="0" w:color="auto"/>
        <w:bottom w:val="none" w:sz="0" w:space="0" w:color="auto"/>
        <w:right w:val="none" w:sz="0" w:space="0" w:color="auto"/>
      </w:divBdr>
    </w:div>
    <w:div w:id="1903636077">
      <w:bodyDiv w:val="1"/>
      <w:marLeft w:val="0"/>
      <w:marRight w:val="0"/>
      <w:marTop w:val="0"/>
      <w:marBottom w:val="0"/>
      <w:divBdr>
        <w:top w:val="none" w:sz="0" w:space="0" w:color="auto"/>
        <w:left w:val="none" w:sz="0" w:space="0" w:color="auto"/>
        <w:bottom w:val="none" w:sz="0" w:space="0" w:color="auto"/>
        <w:right w:val="none" w:sz="0" w:space="0" w:color="auto"/>
      </w:divBdr>
    </w:div>
    <w:div w:id="1905215224">
      <w:bodyDiv w:val="1"/>
      <w:marLeft w:val="0"/>
      <w:marRight w:val="0"/>
      <w:marTop w:val="0"/>
      <w:marBottom w:val="0"/>
      <w:divBdr>
        <w:top w:val="none" w:sz="0" w:space="0" w:color="auto"/>
        <w:left w:val="none" w:sz="0" w:space="0" w:color="auto"/>
        <w:bottom w:val="none" w:sz="0" w:space="0" w:color="auto"/>
        <w:right w:val="none" w:sz="0" w:space="0" w:color="auto"/>
      </w:divBdr>
    </w:div>
    <w:div w:id="1906064382">
      <w:bodyDiv w:val="1"/>
      <w:marLeft w:val="0"/>
      <w:marRight w:val="0"/>
      <w:marTop w:val="0"/>
      <w:marBottom w:val="0"/>
      <w:divBdr>
        <w:top w:val="none" w:sz="0" w:space="0" w:color="auto"/>
        <w:left w:val="none" w:sz="0" w:space="0" w:color="auto"/>
        <w:bottom w:val="none" w:sz="0" w:space="0" w:color="auto"/>
        <w:right w:val="none" w:sz="0" w:space="0" w:color="auto"/>
      </w:divBdr>
    </w:div>
    <w:div w:id="1908882311">
      <w:bodyDiv w:val="1"/>
      <w:marLeft w:val="0"/>
      <w:marRight w:val="0"/>
      <w:marTop w:val="0"/>
      <w:marBottom w:val="0"/>
      <w:divBdr>
        <w:top w:val="none" w:sz="0" w:space="0" w:color="auto"/>
        <w:left w:val="none" w:sz="0" w:space="0" w:color="auto"/>
        <w:bottom w:val="none" w:sz="0" w:space="0" w:color="auto"/>
        <w:right w:val="none" w:sz="0" w:space="0" w:color="auto"/>
      </w:divBdr>
    </w:div>
    <w:div w:id="1908952342">
      <w:bodyDiv w:val="1"/>
      <w:marLeft w:val="0"/>
      <w:marRight w:val="0"/>
      <w:marTop w:val="0"/>
      <w:marBottom w:val="0"/>
      <w:divBdr>
        <w:top w:val="none" w:sz="0" w:space="0" w:color="auto"/>
        <w:left w:val="none" w:sz="0" w:space="0" w:color="auto"/>
        <w:bottom w:val="none" w:sz="0" w:space="0" w:color="auto"/>
        <w:right w:val="none" w:sz="0" w:space="0" w:color="auto"/>
      </w:divBdr>
    </w:div>
    <w:div w:id="1909460639">
      <w:bodyDiv w:val="1"/>
      <w:marLeft w:val="0"/>
      <w:marRight w:val="0"/>
      <w:marTop w:val="0"/>
      <w:marBottom w:val="0"/>
      <w:divBdr>
        <w:top w:val="none" w:sz="0" w:space="0" w:color="auto"/>
        <w:left w:val="none" w:sz="0" w:space="0" w:color="auto"/>
        <w:bottom w:val="none" w:sz="0" w:space="0" w:color="auto"/>
        <w:right w:val="none" w:sz="0" w:space="0" w:color="auto"/>
      </w:divBdr>
    </w:div>
    <w:div w:id="1909998715">
      <w:bodyDiv w:val="1"/>
      <w:marLeft w:val="0"/>
      <w:marRight w:val="0"/>
      <w:marTop w:val="0"/>
      <w:marBottom w:val="0"/>
      <w:divBdr>
        <w:top w:val="none" w:sz="0" w:space="0" w:color="auto"/>
        <w:left w:val="none" w:sz="0" w:space="0" w:color="auto"/>
        <w:bottom w:val="none" w:sz="0" w:space="0" w:color="auto"/>
        <w:right w:val="none" w:sz="0" w:space="0" w:color="auto"/>
      </w:divBdr>
    </w:div>
    <w:div w:id="1910266952">
      <w:bodyDiv w:val="1"/>
      <w:marLeft w:val="0"/>
      <w:marRight w:val="0"/>
      <w:marTop w:val="0"/>
      <w:marBottom w:val="0"/>
      <w:divBdr>
        <w:top w:val="none" w:sz="0" w:space="0" w:color="auto"/>
        <w:left w:val="none" w:sz="0" w:space="0" w:color="auto"/>
        <w:bottom w:val="none" w:sz="0" w:space="0" w:color="auto"/>
        <w:right w:val="none" w:sz="0" w:space="0" w:color="auto"/>
      </w:divBdr>
    </w:div>
    <w:div w:id="1911308153">
      <w:bodyDiv w:val="1"/>
      <w:marLeft w:val="0"/>
      <w:marRight w:val="0"/>
      <w:marTop w:val="0"/>
      <w:marBottom w:val="0"/>
      <w:divBdr>
        <w:top w:val="none" w:sz="0" w:space="0" w:color="auto"/>
        <w:left w:val="none" w:sz="0" w:space="0" w:color="auto"/>
        <w:bottom w:val="none" w:sz="0" w:space="0" w:color="auto"/>
        <w:right w:val="none" w:sz="0" w:space="0" w:color="auto"/>
      </w:divBdr>
    </w:div>
    <w:div w:id="1915430480">
      <w:bodyDiv w:val="1"/>
      <w:marLeft w:val="0"/>
      <w:marRight w:val="0"/>
      <w:marTop w:val="0"/>
      <w:marBottom w:val="0"/>
      <w:divBdr>
        <w:top w:val="none" w:sz="0" w:space="0" w:color="auto"/>
        <w:left w:val="none" w:sz="0" w:space="0" w:color="auto"/>
        <w:bottom w:val="none" w:sz="0" w:space="0" w:color="auto"/>
        <w:right w:val="none" w:sz="0" w:space="0" w:color="auto"/>
      </w:divBdr>
    </w:div>
    <w:div w:id="1918514410">
      <w:bodyDiv w:val="1"/>
      <w:marLeft w:val="0"/>
      <w:marRight w:val="0"/>
      <w:marTop w:val="0"/>
      <w:marBottom w:val="0"/>
      <w:divBdr>
        <w:top w:val="none" w:sz="0" w:space="0" w:color="auto"/>
        <w:left w:val="none" w:sz="0" w:space="0" w:color="auto"/>
        <w:bottom w:val="none" w:sz="0" w:space="0" w:color="auto"/>
        <w:right w:val="none" w:sz="0" w:space="0" w:color="auto"/>
      </w:divBdr>
    </w:div>
    <w:div w:id="1919050392">
      <w:bodyDiv w:val="1"/>
      <w:marLeft w:val="0"/>
      <w:marRight w:val="0"/>
      <w:marTop w:val="0"/>
      <w:marBottom w:val="0"/>
      <w:divBdr>
        <w:top w:val="none" w:sz="0" w:space="0" w:color="auto"/>
        <w:left w:val="none" w:sz="0" w:space="0" w:color="auto"/>
        <w:bottom w:val="none" w:sz="0" w:space="0" w:color="auto"/>
        <w:right w:val="none" w:sz="0" w:space="0" w:color="auto"/>
      </w:divBdr>
    </w:div>
    <w:div w:id="1919318972">
      <w:bodyDiv w:val="1"/>
      <w:marLeft w:val="0"/>
      <w:marRight w:val="0"/>
      <w:marTop w:val="0"/>
      <w:marBottom w:val="0"/>
      <w:divBdr>
        <w:top w:val="none" w:sz="0" w:space="0" w:color="auto"/>
        <w:left w:val="none" w:sz="0" w:space="0" w:color="auto"/>
        <w:bottom w:val="none" w:sz="0" w:space="0" w:color="auto"/>
        <w:right w:val="none" w:sz="0" w:space="0" w:color="auto"/>
      </w:divBdr>
    </w:div>
    <w:div w:id="1920367110">
      <w:bodyDiv w:val="1"/>
      <w:marLeft w:val="0"/>
      <w:marRight w:val="0"/>
      <w:marTop w:val="0"/>
      <w:marBottom w:val="0"/>
      <w:divBdr>
        <w:top w:val="none" w:sz="0" w:space="0" w:color="auto"/>
        <w:left w:val="none" w:sz="0" w:space="0" w:color="auto"/>
        <w:bottom w:val="none" w:sz="0" w:space="0" w:color="auto"/>
        <w:right w:val="none" w:sz="0" w:space="0" w:color="auto"/>
      </w:divBdr>
    </w:div>
    <w:div w:id="1920942644">
      <w:bodyDiv w:val="1"/>
      <w:marLeft w:val="0"/>
      <w:marRight w:val="0"/>
      <w:marTop w:val="0"/>
      <w:marBottom w:val="0"/>
      <w:divBdr>
        <w:top w:val="none" w:sz="0" w:space="0" w:color="auto"/>
        <w:left w:val="none" w:sz="0" w:space="0" w:color="auto"/>
        <w:bottom w:val="none" w:sz="0" w:space="0" w:color="auto"/>
        <w:right w:val="none" w:sz="0" w:space="0" w:color="auto"/>
      </w:divBdr>
    </w:div>
    <w:div w:id="1920946337">
      <w:bodyDiv w:val="1"/>
      <w:marLeft w:val="0"/>
      <w:marRight w:val="0"/>
      <w:marTop w:val="0"/>
      <w:marBottom w:val="0"/>
      <w:divBdr>
        <w:top w:val="none" w:sz="0" w:space="0" w:color="auto"/>
        <w:left w:val="none" w:sz="0" w:space="0" w:color="auto"/>
        <w:bottom w:val="none" w:sz="0" w:space="0" w:color="auto"/>
        <w:right w:val="none" w:sz="0" w:space="0" w:color="auto"/>
      </w:divBdr>
    </w:div>
    <w:div w:id="1922761622">
      <w:bodyDiv w:val="1"/>
      <w:marLeft w:val="0"/>
      <w:marRight w:val="0"/>
      <w:marTop w:val="0"/>
      <w:marBottom w:val="0"/>
      <w:divBdr>
        <w:top w:val="none" w:sz="0" w:space="0" w:color="auto"/>
        <w:left w:val="none" w:sz="0" w:space="0" w:color="auto"/>
        <w:bottom w:val="none" w:sz="0" w:space="0" w:color="auto"/>
        <w:right w:val="none" w:sz="0" w:space="0" w:color="auto"/>
      </w:divBdr>
    </w:div>
    <w:div w:id="1923295991">
      <w:bodyDiv w:val="1"/>
      <w:marLeft w:val="0"/>
      <w:marRight w:val="0"/>
      <w:marTop w:val="0"/>
      <w:marBottom w:val="0"/>
      <w:divBdr>
        <w:top w:val="none" w:sz="0" w:space="0" w:color="auto"/>
        <w:left w:val="none" w:sz="0" w:space="0" w:color="auto"/>
        <w:bottom w:val="none" w:sz="0" w:space="0" w:color="auto"/>
        <w:right w:val="none" w:sz="0" w:space="0" w:color="auto"/>
      </w:divBdr>
    </w:div>
    <w:div w:id="1923298744">
      <w:bodyDiv w:val="1"/>
      <w:marLeft w:val="0"/>
      <w:marRight w:val="0"/>
      <w:marTop w:val="0"/>
      <w:marBottom w:val="0"/>
      <w:divBdr>
        <w:top w:val="none" w:sz="0" w:space="0" w:color="auto"/>
        <w:left w:val="none" w:sz="0" w:space="0" w:color="auto"/>
        <w:bottom w:val="none" w:sz="0" w:space="0" w:color="auto"/>
        <w:right w:val="none" w:sz="0" w:space="0" w:color="auto"/>
      </w:divBdr>
    </w:div>
    <w:div w:id="1923299751">
      <w:bodyDiv w:val="1"/>
      <w:marLeft w:val="0"/>
      <w:marRight w:val="0"/>
      <w:marTop w:val="0"/>
      <w:marBottom w:val="0"/>
      <w:divBdr>
        <w:top w:val="none" w:sz="0" w:space="0" w:color="auto"/>
        <w:left w:val="none" w:sz="0" w:space="0" w:color="auto"/>
        <w:bottom w:val="none" w:sz="0" w:space="0" w:color="auto"/>
        <w:right w:val="none" w:sz="0" w:space="0" w:color="auto"/>
      </w:divBdr>
    </w:div>
    <w:div w:id="1925337409">
      <w:bodyDiv w:val="1"/>
      <w:marLeft w:val="0"/>
      <w:marRight w:val="0"/>
      <w:marTop w:val="0"/>
      <w:marBottom w:val="0"/>
      <w:divBdr>
        <w:top w:val="none" w:sz="0" w:space="0" w:color="auto"/>
        <w:left w:val="none" w:sz="0" w:space="0" w:color="auto"/>
        <w:bottom w:val="none" w:sz="0" w:space="0" w:color="auto"/>
        <w:right w:val="none" w:sz="0" w:space="0" w:color="auto"/>
      </w:divBdr>
    </w:div>
    <w:div w:id="1926915303">
      <w:bodyDiv w:val="1"/>
      <w:marLeft w:val="0"/>
      <w:marRight w:val="0"/>
      <w:marTop w:val="0"/>
      <w:marBottom w:val="0"/>
      <w:divBdr>
        <w:top w:val="none" w:sz="0" w:space="0" w:color="auto"/>
        <w:left w:val="none" w:sz="0" w:space="0" w:color="auto"/>
        <w:bottom w:val="none" w:sz="0" w:space="0" w:color="auto"/>
        <w:right w:val="none" w:sz="0" w:space="0" w:color="auto"/>
      </w:divBdr>
    </w:div>
    <w:div w:id="1927498260">
      <w:bodyDiv w:val="1"/>
      <w:marLeft w:val="0"/>
      <w:marRight w:val="0"/>
      <w:marTop w:val="0"/>
      <w:marBottom w:val="0"/>
      <w:divBdr>
        <w:top w:val="none" w:sz="0" w:space="0" w:color="auto"/>
        <w:left w:val="none" w:sz="0" w:space="0" w:color="auto"/>
        <w:bottom w:val="none" w:sz="0" w:space="0" w:color="auto"/>
        <w:right w:val="none" w:sz="0" w:space="0" w:color="auto"/>
      </w:divBdr>
    </w:div>
    <w:div w:id="1928878073">
      <w:bodyDiv w:val="1"/>
      <w:marLeft w:val="0"/>
      <w:marRight w:val="0"/>
      <w:marTop w:val="0"/>
      <w:marBottom w:val="0"/>
      <w:divBdr>
        <w:top w:val="none" w:sz="0" w:space="0" w:color="auto"/>
        <w:left w:val="none" w:sz="0" w:space="0" w:color="auto"/>
        <w:bottom w:val="none" w:sz="0" w:space="0" w:color="auto"/>
        <w:right w:val="none" w:sz="0" w:space="0" w:color="auto"/>
      </w:divBdr>
    </w:div>
    <w:div w:id="1930045946">
      <w:bodyDiv w:val="1"/>
      <w:marLeft w:val="0"/>
      <w:marRight w:val="0"/>
      <w:marTop w:val="0"/>
      <w:marBottom w:val="0"/>
      <w:divBdr>
        <w:top w:val="none" w:sz="0" w:space="0" w:color="auto"/>
        <w:left w:val="none" w:sz="0" w:space="0" w:color="auto"/>
        <w:bottom w:val="none" w:sz="0" w:space="0" w:color="auto"/>
        <w:right w:val="none" w:sz="0" w:space="0" w:color="auto"/>
      </w:divBdr>
    </w:div>
    <w:div w:id="1932006348">
      <w:bodyDiv w:val="1"/>
      <w:marLeft w:val="0"/>
      <w:marRight w:val="0"/>
      <w:marTop w:val="0"/>
      <w:marBottom w:val="0"/>
      <w:divBdr>
        <w:top w:val="none" w:sz="0" w:space="0" w:color="auto"/>
        <w:left w:val="none" w:sz="0" w:space="0" w:color="auto"/>
        <w:bottom w:val="none" w:sz="0" w:space="0" w:color="auto"/>
        <w:right w:val="none" w:sz="0" w:space="0" w:color="auto"/>
      </w:divBdr>
    </w:div>
    <w:div w:id="1934390146">
      <w:bodyDiv w:val="1"/>
      <w:marLeft w:val="0"/>
      <w:marRight w:val="0"/>
      <w:marTop w:val="0"/>
      <w:marBottom w:val="0"/>
      <w:divBdr>
        <w:top w:val="none" w:sz="0" w:space="0" w:color="auto"/>
        <w:left w:val="none" w:sz="0" w:space="0" w:color="auto"/>
        <w:bottom w:val="none" w:sz="0" w:space="0" w:color="auto"/>
        <w:right w:val="none" w:sz="0" w:space="0" w:color="auto"/>
      </w:divBdr>
    </w:div>
    <w:div w:id="1936356232">
      <w:bodyDiv w:val="1"/>
      <w:marLeft w:val="0"/>
      <w:marRight w:val="0"/>
      <w:marTop w:val="0"/>
      <w:marBottom w:val="0"/>
      <w:divBdr>
        <w:top w:val="none" w:sz="0" w:space="0" w:color="auto"/>
        <w:left w:val="none" w:sz="0" w:space="0" w:color="auto"/>
        <w:bottom w:val="none" w:sz="0" w:space="0" w:color="auto"/>
        <w:right w:val="none" w:sz="0" w:space="0" w:color="auto"/>
      </w:divBdr>
    </w:div>
    <w:div w:id="1936861450">
      <w:bodyDiv w:val="1"/>
      <w:marLeft w:val="0"/>
      <w:marRight w:val="0"/>
      <w:marTop w:val="0"/>
      <w:marBottom w:val="0"/>
      <w:divBdr>
        <w:top w:val="none" w:sz="0" w:space="0" w:color="auto"/>
        <w:left w:val="none" w:sz="0" w:space="0" w:color="auto"/>
        <w:bottom w:val="none" w:sz="0" w:space="0" w:color="auto"/>
        <w:right w:val="none" w:sz="0" w:space="0" w:color="auto"/>
      </w:divBdr>
    </w:div>
    <w:div w:id="1936935949">
      <w:bodyDiv w:val="1"/>
      <w:marLeft w:val="0"/>
      <w:marRight w:val="0"/>
      <w:marTop w:val="0"/>
      <w:marBottom w:val="0"/>
      <w:divBdr>
        <w:top w:val="none" w:sz="0" w:space="0" w:color="auto"/>
        <w:left w:val="none" w:sz="0" w:space="0" w:color="auto"/>
        <w:bottom w:val="none" w:sz="0" w:space="0" w:color="auto"/>
        <w:right w:val="none" w:sz="0" w:space="0" w:color="auto"/>
      </w:divBdr>
    </w:div>
    <w:div w:id="1938101712">
      <w:bodyDiv w:val="1"/>
      <w:marLeft w:val="0"/>
      <w:marRight w:val="0"/>
      <w:marTop w:val="0"/>
      <w:marBottom w:val="0"/>
      <w:divBdr>
        <w:top w:val="none" w:sz="0" w:space="0" w:color="auto"/>
        <w:left w:val="none" w:sz="0" w:space="0" w:color="auto"/>
        <w:bottom w:val="none" w:sz="0" w:space="0" w:color="auto"/>
        <w:right w:val="none" w:sz="0" w:space="0" w:color="auto"/>
      </w:divBdr>
    </w:div>
    <w:div w:id="1939022832">
      <w:bodyDiv w:val="1"/>
      <w:marLeft w:val="0"/>
      <w:marRight w:val="0"/>
      <w:marTop w:val="0"/>
      <w:marBottom w:val="0"/>
      <w:divBdr>
        <w:top w:val="none" w:sz="0" w:space="0" w:color="auto"/>
        <w:left w:val="none" w:sz="0" w:space="0" w:color="auto"/>
        <w:bottom w:val="none" w:sz="0" w:space="0" w:color="auto"/>
        <w:right w:val="none" w:sz="0" w:space="0" w:color="auto"/>
      </w:divBdr>
    </w:div>
    <w:div w:id="1941521818">
      <w:bodyDiv w:val="1"/>
      <w:marLeft w:val="0"/>
      <w:marRight w:val="0"/>
      <w:marTop w:val="0"/>
      <w:marBottom w:val="0"/>
      <w:divBdr>
        <w:top w:val="none" w:sz="0" w:space="0" w:color="auto"/>
        <w:left w:val="none" w:sz="0" w:space="0" w:color="auto"/>
        <w:bottom w:val="none" w:sz="0" w:space="0" w:color="auto"/>
        <w:right w:val="none" w:sz="0" w:space="0" w:color="auto"/>
      </w:divBdr>
    </w:div>
    <w:div w:id="1941639469">
      <w:bodyDiv w:val="1"/>
      <w:marLeft w:val="0"/>
      <w:marRight w:val="0"/>
      <w:marTop w:val="0"/>
      <w:marBottom w:val="0"/>
      <w:divBdr>
        <w:top w:val="none" w:sz="0" w:space="0" w:color="auto"/>
        <w:left w:val="none" w:sz="0" w:space="0" w:color="auto"/>
        <w:bottom w:val="none" w:sz="0" w:space="0" w:color="auto"/>
        <w:right w:val="none" w:sz="0" w:space="0" w:color="auto"/>
      </w:divBdr>
    </w:div>
    <w:div w:id="1943344559">
      <w:bodyDiv w:val="1"/>
      <w:marLeft w:val="0"/>
      <w:marRight w:val="0"/>
      <w:marTop w:val="0"/>
      <w:marBottom w:val="0"/>
      <w:divBdr>
        <w:top w:val="none" w:sz="0" w:space="0" w:color="auto"/>
        <w:left w:val="none" w:sz="0" w:space="0" w:color="auto"/>
        <w:bottom w:val="none" w:sz="0" w:space="0" w:color="auto"/>
        <w:right w:val="none" w:sz="0" w:space="0" w:color="auto"/>
      </w:divBdr>
    </w:div>
    <w:div w:id="1943368282">
      <w:bodyDiv w:val="1"/>
      <w:marLeft w:val="0"/>
      <w:marRight w:val="0"/>
      <w:marTop w:val="0"/>
      <w:marBottom w:val="0"/>
      <w:divBdr>
        <w:top w:val="none" w:sz="0" w:space="0" w:color="auto"/>
        <w:left w:val="none" w:sz="0" w:space="0" w:color="auto"/>
        <w:bottom w:val="none" w:sz="0" w:space="0" w:color="auto"/>
        <w:right w:val="none" w:sz="0" w:space="0" w:color="auto"/>
      </w:divBdr>
    </w:div>
    <w:div w:id="1944920427">
      <w:bodyDiv w:val="1"/>
      <w:marLeft w:val="0"/>
      <w:marRight w:val="0"/>
      <w:marTop w:val="0"/>
      <w:marBottom w:val="0"/>
      <w:divBdr>
        <w:top w:val="none" w:sz="0" w:space="0" w:color="auto"/>
        <w:left w:val="none" w:sz="0" w:space="0" w:color="auto"/>
        <w:bottom w:val="none" w:sz="0" w:space="0" w:color="auto"/>
        <w:right w:val="none" w:sz="0" w:space="0" w:color="auto"/>
      </w:divBdr>
    </w:div>
    <w:div w:id="1945919063">
      <w:bodyDiv w:val="1"/>
      <w:marLeft w:val="0"/>
      <w:marRight w:val="0"/>
      <w:marTop w:val="0"/>
      <w:marBottom w:val="0"/>
      <w:divBdr>
        <w:top w:val="none" w:sz="0" w:space="0" w:color="auto"/>
        <w:left w:val="none" w:sz="0" w:space="0" w:color="auto"/>
        <w:bottom w:val="none" w:sz="0" w:space="0" w:color="auto"/>
        <w:right w:val="none" w:sz="0" w:space="0" w:color="auto"/>
      </w:divBdr>
    </w:div>
    <w:div w:id="1946618127">
      <w:bodyDiv w:val="1"/>
      <w:marLeft w:val="0"/>
      <w:marRight w:val="0"/>
      <w:marTop w:val="0"/>
      <w:marBottom w:val="0"/>
      <w:divBdr>
        <w:top w:val="none" w:sz="0" w:space="0" w:color="auto"/>
        <w:left w:val="none" w:sz="0" w:space="0" w:color="auto"/>
        <w:bottom w:val="none" w:sz="0" w:space="0" w:color="auto"/>
        <w:right w:val="none" w:sz="0" w:space="0" w:color="auto"/>
      </w:divBdr>
    </w:div>
    <w:div w:id="1947036606">
      <w:bodyDiv w:val="1"/>
      <w:marLeft w:val="0"/>
      <w:marRight w:val="0"/>
      <w:marTop w:val="0"/>
      <w:marBottom w:val="0"/>
      <w:divBdr>
        <w:top w:val="none" w:sz="0" w:space="0" w:color="auto"/>
        <w:left w:val="none" w:sz="0" w:space="0" w:color="auto"/>
        <w:bottom w:val="none" w:sz="0" w:space="0" w:color="auto"/>
        <w:right w:val="none" w:sz="0" w:space="0" w:color="auto"/>
      </w:divBdr>
    </w:div>
    <w:div w:id="1947231497">
      <w:bodyDiv w:val="1"/>
      <w:marLeft w:val="0"/>
      <w:marRight w:val="0"/>
      <w:marTop w:val="0"/>
      <w:marBottom w:val="0"/>
      <w:divBdr>
        <w:top w:val="none" w:sz="0" w:space="0" w:color="auto"/>
        <w:left w:val="none" w:sz="0" w:space="0" w:color="auto"/>
        <w:bottom w:val="none" w:sz="0" w:space="0" w:color="auto"/>
        <w:right w:val="none" w:sz="0" w:space="0" w:color="auto"/>
      </w:divBdr>
    </w:div>
    <w:div w:id="1947349483">
      <w:bodyDiv w:val="1"/>
      <w:marLeft w:val="0"/>
      <w:marRight w:val="0"/>
      <w:marTop w:val="0"/>
      <w:marBottom w:val="0"/>
      <w:divBdr>
        <w:top w:val="none" w:sz="0" w:space="0" w:color="auto"/>
        <w:left w:val="none" w:sz="0" w:space="0" w:color="auto"/>
        <w:bottom w:val="none" w:sz="0" w:space="0" w:color="auto"/>
        <w:right w:val="none" w:sz="0" w:space="0" w:color="auto"/>
      </w:divBdr>
    </w:div>
    <w:div w:id="1948659202">
      <w:bodyDiv w:val="1"/>
      <w:marLeft w:val="0"/>
      <w:marRight w:val="0"/>
      <w:marTop w:val="0"/>
      <w:marBottom w:val="0"/>
      <w:divBdr>
        <w:top w:val="none" w:sz="0" w:space="0" w:color="auto"/>
        <w:left w:val="none" w:sz="0" w:space="0" w:color="auto"/>
        <w:bottom w:val="none" w:sz="0" w:space="0" w:color="auto"/>
        <w:right w:val="none" w:sz="0" w:space="0" w:color="auto"/>
      </w:divBdr>
    </w:div>
    <w:div w:id="1949120696">
      <w:bodyDiv w:val="1"/>
      <w:marLeft w:val="0"/>
      <w:marRight w:val="0"/>
      <w:marTop w:val="0"/>
      <w:marBottom w:val="0"/>
      <w:divBdr>
        <w:top w:val="none" w:sz="0" w:space="0" w:color="auto"/>
        <w:left w:val="none" w:sz="0" w:space="0" w:color="auto"/>
        <w:bottom w:val="none" w:sz="0" w:space="0" w:color="auto"/>
        <w:right w:val="none" w:sz="0" w:space="0" w:color="auto"/>
      </w:divBdr>
    </w:div>
    <w:div w:id="1949771521">
      <w:bodyDiv w:val="1"/>
      <w:marLeft w:val="0"/>
      <w:marRight w:val="0"/>
      <w:marTop w:val="0"/>
      <w:marBottom w:val="0"/>
      <w:divBdr>
        <w:top w:val="none" w:sz="0" w:space="0" w:color="auto"/>
        <w:left w:val="none" w:sz="0" w:space="0" w:color="auto"/>
        <w:bottom w:val="none" w:sz="0" w:space="0" w:color="auto"/>
        <w:right w:val="none" w:sz="0" w:space="0" w:color="auto"/>
      </w:divBdr>
    </w:div>
    <w:div w:id="1955595852">
      <w:bodyDiv w:val="1"/>
      <w:marLeft w:val="0"/>
      <w:marRight w:val="0"/>
      <w:marTop w:val="0"/>
      <w:marBottom w:val="0"/>
      <w:divBdr>
        <w:top w:val="none" w:sz="0" w:space="0" w:color="auto"/>
        <w:left w:val="none" w:sz="0" w:space="0" w:color="auto"/>
        <w:bottom w:val="none" w:sz="0" w:space="0" w:color="auto"/>
        <w:right w:val="none" w:sz="0" w:space="0" w:color="auto"/>
      </w:divBdr>
    </w:div>
    <w:div w:id="1956868053">
      <w:bodyDiv w:val="1"/>
      <w:marLeft w:val="0"/>
      <w:marRight w:val="0"/>
      <w:marTop w:val="0"/>
      <w:marBottom w:val="0"/>
      <w:divBdr>
        <w:top w:val="none" w:sz="0" w:space="0" w:color="auto"/>
        <w:left w:val="none" w:sz="0" w:space="0" w:color="auto"/>
        <w:bottom w:val="none" w:sz="0" w:space="0" w:color="auto"/>
        <w:right w:val="none" w:sz="0" w:space="0" w:color="auto"/>
      </w:divBdr>
    </w:div>
    <w:div w:id="1957366427">
      <w:bodyDiv w:val="1"/>
      <w:marLeft w:val="0"/>
      <w:marRight w:val="0"/>
      <w:marTop w:val="0"/>
      <w:marBottom w:val="0"/>
      <w:divBdr>
        <w:top w:val="none" w:sz="0" w:space="0" w:color="auto"/>
        <w:left w:val="none" w:sz="0" w:space="0" w:color="auto"/>
        <w:bottom w:val="none" w:sz="0" w:space="0" w:color="auto"/>
        <w:right w:val="none" w:sz="0" w:space="0" w:color="auto"/>
      </w:divBdr>
    </w:div>
    <w:div w:id="1962690401">
      <w:bodyDiv w:val="1"/>
      <w:marLeft w:val="0"/>
      <w:marRight w:val="0"/>
      <w:marTop w:val="0"/>
      <w:marBottom w:val="0"/>
      <w:divBdr>
        <w:top w:val="none" w:sz="0" w:space="0" w:color="auto"/>
        <w:left w:val="none" w:sz="0" w:space="0" w:color="auto"/>
        <w:bottom w:val="none" w:sz="0" w:space="0" w:color="auto"/>
        <w:right w:val="none" w:sz="0" w:space="0" w:color="auto"/>
      </w:divBdr>
    </w:div>
    <w:div w:id="1962804095">
      <w:bodyDiv w:val="1"/>
      <w:marLeft w:val="0"/>
      <w:marRight w:val="0"/>
      <w:marTop w:val="0"/>
      <w:marBottom w:val="0"/>
      <w:divBdr>
        <w:top w:val="none" w:sz="0" w:space="0" w:color="auto"/>
        <w:left w:val="none" w:sz="0" w:space="0" w:color="auto"/>
        <w:bottom w:val="none" w:sz="0" w:space="0" w:color="auto"/>
        <w:right w:val="none" w:sz="0" w:space="0" w:color="auto"/>
      </w:divBdr>
    </w:div>
    <w:div w:id="1964462293">
      <w:bodyDiv w:val="1"/>
      <w:marLeft w:val="0"/>
      <w:marRight w:val="0"/>
      <w:marTop w:val="0"/>
      <w:marBottom w:val="0"/>
      <w:divBdr>
        <w:top w:val="none" w:sz="0" w:space="0" w:color="auto"/>
        <w:left w:val="none" w:sz="0" w:space="0" w:color="auto"/>
        <w:bottom w:val="none" w:sz="0" w:space="0" w:color="auto"/>
        <w:right w:val="none" w:sz="0" w:space="0" w:color="auto"/>
      </w:divBdr>
    </w:div>
    <w:div w:id="1965915588">
      <w:bodyDiv w:val="1"/>
      <w:marLeft w:val="0"/>
      <w:marRight w:val="0"/>
      <w:marTop w:val="0"/>
      <w:marBottom w:val="0"/>
      <w:divBdr>
        <w:top w:val="none" w:sz="0" w:space="0" w:color="auto"/>
        <w:left w:val="none" w:sz="0" w:space="0" w:color="auto"/>
        <w:bottom w:val="none" w:sz="0" w:space="0" w:color="auto"/>
        <w:right w:val="none" w:sz="0" w:space="0" w:color="auto"/>
      </w:divBdr>
    </w:div>
    <w:div w:id="1968659957">
      <w:bodyDiv w:val="1"/>
      <w:marLeft w:val="0"/>
      <w:marRight w:val="0"/>
      <w:marTop w:val="0"/>
      <w:marBottom w:val="0"/>
      <w:divBdr>
        <w:top w:val="none" w:sz="0" w:space="0" w:color="auto"/>
        <w:left w:val="none" w:sz="0" w:space="0" w:color="auto"/>
        <w:bottom w:val="none" w:sz="0" w:space="0" w:color="auto"/>
        <w:right w:val="none" w:sz="0" w:space="0" w:color="auto"/>
      </w:divBdr>
    </w:div>
    <w:div w:id="1968929532">
      <w:bodyDiv w:val="1"/>
      <w:marLeft w:val="0"/>
      <w:marRight w:val="0"/>
      <w:marTop w:val="0"/>
      <w:marBottom w:val="0"/>
      <w:divBdr>
        <w:top w:val="none" w:sz="0" w:space="0" w:color="auto"/>
        <w:left w:val="none" w:sz="0" w:space="0" w:color="auto"/>
        <w:bottom w:val="none" w:sz="0" w:space="0" w:color="auto"/>
        <w:right w:val="none" w:sz="0" w:space="0" w:color="auto"/>
      </w:divBdr>
    </w:div>
    <w:div w:id="1969241219">
      <w:bodyDiv w:val="1"/>
      <w:marLeft w:val="0"/>
      <w:marRight w:val="0"/>
      <w:marTop w:val="0"/>
      <w:marBottom w:val="0"/>
      <w:divBdr>
        <w:top w:val="none" w:sz="0" w:space="0" w:color="auto"/>
        <w:left w:val="none" w:sz="0" w:space="0" w:color="auto"/>
        <w:bottom w:val="none" w:sz="0" w:space="0" w:color="auto"/>
        <w:right w:val="none" w:sz="0" w:space="0" w:color="auto"/>
      </w:divBdr>
    </w:div>
    <w:div w:id="1969386410">
      <w:bodyDiv w:val="1"/>
      <w:marLeft w:val="0"/>
      <w:marRight w:val="0"/>
      <w:marTop w:val="0"/>
      <w:marBottom w:val="0"/>
      <w:divBdr>
        <w:top w:val="none" w:sz="0" w:space="0" w:color="auto"/>
        <w:left w:val="none" w:sz="0" w:space="0" w:color="auto"/>
        <w:bottom w:val="none" w:sz="0" w:space="0" w:color="auto"/>
        <w:right w:val="none" w:sz="0" w:space="0" w:color="auto"/>
      </w:divBdr>
    </w:div>
    <w:div w:id="1970554651">
      <w:bodyDiv w:val="1"/>
      <w:marLeft w:val="0"/>
      <w:marRight w:val="0"/>
      <w:marTop w:val="0"/>
      <w:marBottom w:val="0"/>
      <w:divBdr>
        <w:top w:val="none" w:sz="0" w:space="0" w:color="auto"/>
        <w:left w:val="none" w:sz="0" w:space="0" w:color="auto"/>
        <w:bottom w:val="none" w:sz="0" w:space="0" w:color="auto"/>
        <w:right w:val="none" w:sz="0" w:space="0" w:color="auto"/>
      </w:divBdr>
    </w:div>
    <w:div w:id="1973318193">
      <w:bodyDiv w:val="1"/>
      <w:marLeft w:val="0"/>
      <w:marRight w:val="0"/>
      <w:marTop w:val="0"/>
      <w:marBottom w:val="0"/>
      <w:divBdr>
        <w:top w:val="none" w:sz="0" w:space="0" w:color="auto"/>
        <w:left w:val="none" w:sz="0" w:space="0" w:color="auto"/>
        <w:bottom w:val="none" w:sz="0" w:space="0" w:color="auto"/>
        <w:right w:val="none" w:sz="0" w:space="0" w:color="auto"/>
      </w:divBdr>
    </w:div>
    <w:div w:id="1973976273">
      <w:bodyDiv w:val="1"/>
      <w:marLeft w:val="0"/>
      <w:marRight w:val="0"/>
      <w:marTop w:val="0"/>
      <w:marBottom w:val="0"/>
      <w:divBdr>
        <w:top w:val="none" w:sz="0" w:space="0" w:color="auto"/>
        <w:left w:val="none" w:sz="0" w:space="0" w:color="auto"/>
        <w:bottom w:val="none" w:sz="0" w:space="0" w:color="auto"/>
        <w:right w:val="none" w:sz="0" w:space="0" w:color="auto"/>
      </w:divBdr>
    </w:div>
    <w:div w:id="1974822517">
      <w:bodyDiv w:val="1"/>
      <w:marLeft w:val="0"/>
      <w:marRight w:val="0"/>
      <w:marTop w:val="0"/>
      <w:marBottom w:val="0"/>
      <w:divBdr>
        <w:top w:val="none" w:sz="0" w:space="0" w:color="auto"/>
        <w:left w:val="none" w:sz="0" w:space="0" w:color="auto"/>
        <w:bottom w:val="none" w:sz="0" w:space="0" w:color="auto"/>
        <w:right w:val="none" w:sz="0" w:space="0" w:color="auto"/>
      </w:divBdr>
    </w:div>
    <w:div w:id="1975405316">
      <w:bodyDiv w:val="1"/>
      <w:marLeft w:val="0"/>
      <w:marRight w:val="0"/>
      <w:marTop w:val="0"/>
      <w:marBottom w:val="0"/>
      <w:divBdr>
        <w:top w:val="none" w:sz="0" w:space="0" w:color="auto"/>
        <w:left w:val="none" w:sz="0" w:space="0" w:color="auto"/>
        <w:bottom w:val="none" w:sz="0" w:space="0" w:color="auto"/>
        <w:right w:val="none" w:sz="0" w:space="0" w:color="auto"/>
      </w:divBdr>
    </w:div>
    <w:div w:id="1975602389">
      <w:bodyDiv w:val="1"/>
      <w:marLeft w:val="0"/>
      <w:marRight w:val="0"/>
      <w:marTop w:val="0"/>
      <w:marBottom w:val="0"/>
      <w:divBdr>
        <w:top w:val="none" w:sz="0" w:space="0" w:color="auto"/>
        <w:left w:val="none" w:sz="0" w:space="0" w:color="auto"/>
        <w:bottom w:val="none" w:sz="0" w:space="0" w:color="auto"/>
        <w:right w:val="none" w:sz="0" w:space="0" w:color="auto"/>
      </w:divBdr>
    </w:div>
    <w:div w:id="1977446493">
      <w:bodyDiv w:val="1"/>
      <w:marLeft w:val="0"/>
      <w:marRight w:val="0"/>
      <w:marTop w:val="0"/>
      <w:marBottom w:val="0"/>
      <w:divBdr>
        <w:top w:val="none" w:sz="0" w:space="0" w:color="auto"/>
        <w:left w:val="none" w:sz="0" w:space="0" w:color="auto"/>
        <w:bottom w:val="none" w:sz="0" w:space="0" w:color="auto"/>
        <w:right w:val="none" w:sz="0" w:space="0" w:color="auto"/>
      </w:divBdr>
    </w:div>
    <w:div w:id="1978953541">
      <w:bodyDiv w:val="1"/>
      <w:marLeft w:val="0"/>
      <w:marRight w:val="0"/>
      <w:marTop w:val="0"/>
      <w:marBottom w:val="0"/>
      <w:divBdr>
        <w:top w:val="none" w:sz="0" w:space="0" w:color="auto"/>
        <w:left w:val="none" w:sz="0" w:space="0" w:color="auto"/>
        <w:bottom w:val="none" w:sz="0" w:space="0" w:color="auto"/>
        <w:right w:val="none" w:sz="0" w:space="0" w:color="auto"/>
      </w:divBdr>
    </w:div>
    <w:div w:id="1979728166">
      <w:bodyDiv w:val="1"/>
      <w:marLeft w:val="0"/>
      <w:marRight w:val="0"/>
      <w:marTop w:val="0"/>
      <w:marBottom w:val="0"/>
      <w:divBdr>
        <w:top w:val="none" w:sz="0" w:space="0" w:color="auto"/>
        <w:left w:val="none" w:sz="0" w:space="0" w:color="auto"/>
        <w:bottom w:val="none" w:sz="0" w:space="0" w:color="auto"/>
        <w:right w:val="none" w:sz="0" w:space="0" w:color="auto"/>
      </w:divBdr>
    </w:div>
    <w:div w:id="1979913414">
      <w:bodyDiv w:val="1"/>
      <w:marLeft w:val="0"/>
      <w:marRight w:val="0"/>
      <w:marTop w:val="0"/>
      <w:marBottom w:val="0"/>
      <w:divBdr>
        <w:top w:val="none" w:sz="0" w:space="0" w:color="auto"/>
        <w:left w:val="none" w:sz="0" w:space="0" w:color="auto"/>
        <w:bottom w:val="none" w:sz="0" w:space="0" w:color="auto"/>
        <w:right w:val="none" w:sz="0" w:space="0" w:color="auto"/>
      </w:divBdr>
    </w:div>
    <w:div w:id="1980726948">
      <w:bodyDiv w:val="1"/>
      <w:marLeft w:val="0"/>
      <w:marRight w:val="0"/>
      <w:marTop w:val="0"/>
      <w:marBottom w:val="0"/>
      <w:divBdr>
        <w:top w:val="none" w:sz="0" w:space="0" w:color="auto"/>
        <w:left w:val="none" w:sz="0" w:space="0" w:color="auto"/>
        <w:bottom w:val="none" w:sz="0" w:space="0" w:color="auto"/>
        <w:right w:val="none" w:sz="0" w:space="0" w:color="auto"/>
      </w:divBdr>
    </w:div>
    <w:div w:id="1980845743">
      <w:bodyDiv w:val="1"/>
      <w:marLeft w:val="0"/>
      <w:marRight w:val="0"/>
      <w:marTop w:val="0"/>
      <w:marBottom w:val="0"/>
      <w:divBdr>
        <w:top w:val="none" w:sz="0" w:space="0" w:color="auto"/>
        <w:left w:val="none" w:sz="0" w:space="0" w:color="auto"/>
        <w:bottom w:val="none" w:sz="0" w:space="0" w:color="auto"/>
        <w:right w:val="none" w:sz="0" w:space="0" w:color="auto"/>
      </w:divBdr>
    </w:div>
    <w:div w:id="1981423450">
      <w:bodyDiv w:val="1"/>
      <w:marLeft w:val="0"/>
      <w:marRight w:val="0"/>
      <w:marTop w:val="0"/>
      <w:marBottom w:val="0"/>
      <w:divBdr>
        <w:top w:val="none" w:sz="0" w:space="0" w:color="auto"/>
        <w:left w:val="none" w:sz="0" w:space="0" w:color="auto"/>
        <w:bottom w:val="none" w:sz="0" w:space="0" w:color="auto"/>
        <w:right w:val="none" w:sz="0" w:space="0" w:color="auto"/>
      </w:divBdr>
    </w:div>
    <w:div w:id="1982222489">
      <w:bodyDiv w:val="1"/>
      <w:marLeft w:val="0"/>
      <w:marRight w:val="0"/>
      <w:marTop w:val="0"/>
      <w:marBottom w:val="0"/>
      <w:divBdr>
        <w:top w:val="none" w:sz="0" w:space="0" w:color="auto"/>
        <w:left w:val="none" w:sz="0" w:space="0" w:color="auto"/>
        <w:bottom w:val="none" w:sz="0" w:space="0" w:color="auto"/>
        <w:right w:val="none" w:sz="0" w:space="0" w:color="auto"/>
      </w:divBdr>
    </w:div>
    <w:div w:id="1983072910">
      <w:bodyDiv w:val="1"/>
      <w:marLeft w:val="0"/>
      <w:marRight w:val="0"/>
      <w:marTop w:val="0"/>
      <w:marBottom w:val="0"/>
      <w:divBdr>
        <w:top w:val="none" w:sz="0" w:space="0" w:color="auto"/>
        <w:left w:val="none" w:sz="0" w:space="0" w:color="auto"/>
        <w:bottom w:val="none" w:sz="0" w:space="0" w:color="auto"/>
        <w:right w:val="none" w:sz="0" w:space="0" w:color="auto"/>
      </w:divBdr>
    </w:div>
    <w:div w:id="1983343013">
      <w:bodyDiv w:val="1"/>
      <w:marLeft w:val="0"/>
      <w:marRight w:val="0"/>
      <w:marTop w:val="0"/>
      <w:marBottom w:val="0"/>
      <w:divBdr>
        <w:top w:val="none" w:sz="0" w:space="0" w:color="auto"/>
        <w:left w:val="none" w:sz="0" w:space="0" w:color="auto"/>
        <w:bottom w:val="none" w:sz="0" w:space="0" w:color="auto"/>
        <w:right w:val="none" w:sz="0" w:space="0" w:color="auto"/>
      </w:divBdr>
    </w:div>
    <w:div w:id="1984384681">
      <w:bodyDiv w:val="1"/>
      <w:marLeft w:val="0"/>
      <w:marRight w:val="0"/>
      <w:marTop w:val="0"/>
      <w:marBottom w:val="0"/>
      <w:divBdr>
        <w:top w:val="none" w:sz="0" w:space="0" w:color="auto"/>
        <w:left w:val="none" w:sz="0" w:space="0" w:color="auto"/>
        <w:bottom w:val="none" w:sz="0" w:space="0" w:color="auto"/>
        <w:right w:val="none" w:sz="0" w:space="0" w:color="auto"/>
      </w:divBdr>
    </w:div>
    <w:div w:id="1984504992">
      <w:bodyDiv w:val="1"/>
      <w:marLeft w:val="0"/>
      <w:marRight w:val="0"/>
      <w:marTop w:val="0"/>
      <w:marBottom w:val="0"/>
      <w:divBdr>
        <w:top w:val="none" w:sz="0" w:space="0" w:color="auto"/>
        <w:left w:val="none" w:sz="0" w:space="0" w:color="auto"/>
        <w:bottom w:val="none" w:sz="0" w:space="0" w:color="auto"/>
        <w:right w:val="none" w:sz="0" w:space="0" w:color="auto"/>
      </w:divBdr>
    </w:div>
    <w:div w:id="1985499350">
      <w:bodyDiv w:val="1"/>
      <w:marLeft w:val="0"/>
      <w:marRight w:val="0"/>
      <w:marTop w:val="0"/>
      <w:marBottom w:val="0"/>
      <w:divBdr>
        <w:top w:val="none" w:sz="0" w:space="0" w:color="auto"/>
        <w:left w:val="none" w:sz="0" w:space="0" w:color="auto"/>
        <w:bottom w:val="none" w:sz="0" w:space="0" w:color="auto"/>
        <w:right w:val="none" w:sz="0" w:space="0" w:color="auto"/>
      </w:divBdr>
    </w:div>
    <w:div w:id="1985619457">
      <w:bodyDiv w:val="1"/>
      <w:marLeft w:val="0"/>
      <w:marRight w:val="0"/>
      <w:marTop w:val="0"/>
      <w:marBottom w:val="0"/>
      <w:divBdr>
        <w:top w:val="none" w:sz="0" w:space="0" w:color="auto"/>
        <w:left w:val="none" w:sz="0" w:space="0" w:color="auto"/>
        <w:bottom w:val="none" w:sz="0" w:space="0" w:color="auto"/>
        <w:right w:val="none" w:sz="0" w:space="0" w:color="auto"/>
      </w:divBdr>
    </w:div>
    <w:div w:id="1986549459">
      <w:bodyDiv w:val="1"/>
      <w:marLeft w:val="0"/>
      <w:marRight w:val="0"/>
      <w:marTop w:val="0"/>
      <w:marBottom w:val="0"/>
      <w:divBdr>
        <w:top w:val="none" w:sz="0" w:space="0" w:color="auto"/>
        <w:left w:val="none" w:sz="0" w:space="0" w:color="auto"/>
        <w:bottom w:val="none" w:sz="0" w:space="0" w:color="auto"/>
        <w:right w:val="none" w:sz="0" w:space="0" w:color="auto"/>
      </w:divBdr>
    </w:div>
    <w:div w:id="1986616389">
      <w:bodyDiv w:val="1"/>
      <w:marLeft w:val="0"/>
      <w:marRight w:val="0"/>
      <w:marTop w:val="0"/>
      <w:marBottom w:val="0"/>
      <w:divBdr>
        <w:top w:val="none" w:sz="0" w:space="0" w:color="auto"/>
        <w:left w:val="none" w:sz="0" w:space="0" w:color="auto"/>
        <w:bottom w:val="none" w:sz="0" w:space="0" w:color="auto"/>
        <w:right w:val="none" w:sz="0" w:space="0" w:color="auto"/>
      </w:divBdr>
    </w:div>
    <w:div w:id="1990163893">
      <w:bodyDiv w:val="1"/>
      <w:marLeft w:val="0"/>
      <w:marRight w:val="0"/>
      <w:marTop w:val="0"/>
      <w:marBottom w:val="0"/>
      <w:divBdr>
        <w:top w:val="none" w:sz="0" w:space="0" w:color="auto"/>
        <w:left w:val="none" w:sz="0" w:space="0" w:color="auto"/>
        <w:bottom w:val="none" w:sz="0" w:space="0" w:color="auto"/>
        <w:right w:val="none" w:sz="0" w:space="0" w:color="auto"/>
      </w:divBdr>
    </w:div>
    <w:div w:id="1990286554">
      <w:bodyDiv w:val="1"/>
      <w:marLeft w:val="0"/>
      <w:marRight w:val="0"/>
      <w:marTop w:val="0"/>
      <w:marBottom w:val="0"/>
      <w:divBdr>
        <w:top w:val="none" w:sz="0" w:space="0" w:color="auto"/>
        <w:left w:val="none" w:sz="0" w:space="0" w:color="auto"/>
        <w:bottom w:val="none" w:sz="0" w:space="0" w:color="auto"/>
        <w:right w:val="none" w:sz="0" w:space="0" w:color="auto"/>
      </w:divBdr>
    </w:div>
    <w:div w:id="1992246158">
      <w:bodyDiv w:val="1"/>
      <w:marLeft w:val="0"/>
      <w:marRight w:val="0"/>
      <w:marTop w:val="0"/>
      <w:marBottom w:val="0"/>
      <w:divBdr>
        <w:top w:val="none" w:sz="0" w:space="0" w:color="auto"/>
        <w:left w:val="none" w:sz="0" w:space="0" w:color="auto"/>
        <w:bottom w:val="none" w:sz="0" w:space="0" w:color="auto"/>
        <w:right w:val="none" w:sz="0" w:space="0" w:color="auto"/>
      </w:divBdr>
    </w:div>
    <w:div w:id="1992639492">
      <w:bodyDiv w:val="1"/>
      <w:marLeft w:val="0"/>
      <w:marRight w:val="0"/>
      <w:marTop w:val="0"/>
      <w:marBottom w:val="0"/>
      <w:divBdr>
        <w:top w:val="none" w:sz="0" w:space="0" w:color="auto"/>
        <w:left w:val="none" w:sz="0" w:space="0" w:color="auto"/>
        <w:bottom w:val="none" w:sz="0" w:space="0" w:color="auto"/>
        <w:right w:val="none" w:sz="0" w:space="0" w:color="auto"/>
      </w:divBdr>
    </w:div>
    <w:div w:id="1992830990">
      <w:bodyDiv w:val="1"/>
      <w:marLeft w:val="0"/>
      <w:marRight w:val="0"/>
      <w:marTop w:val="0"/>
      <w:marBottom w:val="0"/>
      <w:divBdr>
        <w:top w:val="none" w:sz="0" w:space="0" w:color="auto"/>
        <w:left w:val="none" w:sz="0" w:space="0" w:color="auto"/>
        <w:bottom w:val="none" w:sz="0" w:space="0" w:color="auto"/>
        <w:right w:val="none" w:sz="0" w:space="0" w:color="auto"/>
      </w:divBdr>
    </w:div>
    <w:div w:id="1995713933">
      <w:bodyDiv w:val="1"/>
      <w:marLeft w:val="0"/>
      <w:marRight w:val="0"/>
      <w:marTop w:val="0"/>
      <w:marBottom w:val="0"/>
      <w:divBdr>
        <w:top w:val="none" w:sz="0" w:space="0" w:color="auto"/>
        <w:left w:val="none" w:sz="0" w:space="0" w:color="auto"/>
        <w:bottom w:val="none" w:sz="0" w:space="0" w:color="auto"/>
        <w:right w:val="none" w:sz="0" w:space="0" w:color="auto"/>
      </w:divBdr>
    </w:div>
    <w:div w:id="1998413295">
      <w:bodyDiv w:val="1"/>
      <w:marLeft w:val="0"/>
      <w:marRight w:val="0"/>
      <w:marTop w:val="0"/>
      <w:marBottom w:val="0"/>
      <w:divBdr>
        <w:top w:val="none" w:sz="0" w:space="0" w:color="auto"/>
        <w:left w:val="none" w:sz="0" w:space="0" w:color="auto"/>
        <w:bottom w:val="none" w:sz="0" w:space="0" w:color="auto"/>
        <w:right w:val="none" w:sz="0" w:space="0" w:color="auto"/>
      </w:divBdr>
    </w:div>
    <w:div w:id="2002272929">
      <w:bodyDiv w:val="1"/>
      <w:marLeft w:val="0"/>
      <w:marRight w:val="0"/>
      <w:marTop w:val="0"/>
      <w:marBottom w:val="0"/>
      <w:divBdr>
        <w:top w:val="none" w:sz="0" w:space="0" w:color="auto"/>
        <w:left w:val="none" w:sz="0" w:space="0" w:color="auto"/>
        <w:bottom w:val="none" w:sz="0" w:space="0" w:color="auto"/>
        <w:right w:val="none" w:sz="0" w:space="0" w:color="auto"/>
      </w:divBdr>
    </w:div>
    <w:div w:id="2004818443">
      <w:bodyDiv w:val="1"/>
      <w:marLeft w:val="0"/>
      <w:marRight w:val="0"/>
      <w:marTop w:val="0"/>
      <w:marBottom w:val="0"/>
      <w:divBdr>
        <w:top w:val="none" w:sz="0" w:space="0" w:color="auto"/>
        <w:left w:val="none" w:sz="0" w:space="0" w:color="auto"/>
        <w:bottom w:val="none" w:sz="0" w:space="0" w:color="auto"/>
        <w:right w:val="none" w:sz="0" w:space="0" w:color="auto"/>
      </w:divBdr>
    </w:div>
    <w:div w:id="2005163027">
      <w:bodyDiv w:val="1"/>
      <w:marLeft w:val="0"/>
      <w:marRight w:val="0"/>
      <w:marTop w:val="0"/>
      <w:marBottom w:val="0"/>
      <w:divBdr>
        <w:top w:val="none" w:sz="0" w:space="0" w:color="auto"/>
        <w:left w:val="none" w:sz="0" w:space="0" w:color="auto"/>
        <w:bottom w:val="none" w:sz="0" w:space="0" w:color="auto"/>
        <w:right w:val="none" w:sz="0" w:space="0" w:color="auto"/>
      </w:divBdr>
    </w:div>
    <w:div w:id="2005164518">
      <w:bodyDiv w:val="1"/>
      <w:marLeft w:val="0"/>
      <w:marRight w:val="0"/>
      <w:marTop w:val="0"/>
      <w:marBottom w:val="0"/>
      <w:divBdr>
        <w:top w:val="none" w:sz="0" w:space="0" w:color="auto"/>
        <w:left w:val="none" w:sz="0" w:space="0" w:color="auto"/>
        <w:bottom w:val="none" w:sz="0" w:space="0" w:color="auto"/>
        <w:right w:val="none" w:sz="0" w:space="0" w:color="auto"/>
      </w:divBdr>
    </w:div>
    <w:div w:id="2006594302">
      <w:bodyDiv w:val="1"/>
      <w:marLeft w:val="0"/>
      <w:marRight w:val="0"/>
      <w:marTop w:val="0"/>
      <w:marBottom w:val="0"/>
      <w:divBdr>
        <w:top w:val="none" w:sz="0" w:space="0" w:color="auto"/>
        <w:left w:val="none" w:sz="0" w:space="0" w:color="auto"/>
        <w:bottom w:val="none" w:sz="0" w:space="0" w:color="auto"/>
        <w:right w:val="none" w:sz="0" w:space="0" w:color="auto"/>
      </w:divBdr>
    </w:div>
    <w:div w:id="2007054535">
      <w:bodyDiv w:val="1"/>
      <w:marLeft w:val="0"/>
      <w:marRight w:val="0"/>
      <w:marTop w:val="0"/>
      <w:marBottom w:val="0"/>
      <w:divBdr>
        <w:top w:val="none" w:sz="0" w:space="0" w:color="auto"/>
        <w:left w:val="none" w:sz="0" w:space="0" w:color="auto"/>
        <w:bottom w:val="none" w:sz="0" w:space="0" w:color="auto"/>
        <w:right w:val="none" w:sz="0" w:space="0" w:color="auto"/>
      </w:divBdr>
    </w:div>
    <w:div w:id="2007710335">
      <w:bodyDiv w:val="1"/>
      <w:marLeft w:val="0"/>
      <w:marRight w:val="0"/>
      <w:marTop w:val="0"/>
      <w:marBottom w:val="0"/>
      <w:divBdr>
        <w:top w:val="none" w:sz="0" w:space="0" w:color="auto"/>
        <w:left w:val="none" w:sz="0" w:space="0" w:color="auto"/>
        <w:bottom w:val="none" w:sz="0" w:space="0" w:color="auto"/>
        <w:right w:val="none" w:sz="0" w:space="0" w:color="auto"/>
      </w:divBdr>
    </w:div>
    <w:div w:id="2009020825">
      <w:bodyDiv w:val="1"/>
      <w:marLeft w:val="0"/>
      <w:marRight w:val="0"/>
      <w:marTop w:val="0"/>
      <w:marBottom w:val="0"/>
      <w:divBdr>
        <w:top w:val="none" w:sz="0" w:space="0" w:color="auto"/>
        <w:left w:val="none" w:sz="0" w:space="0" w:color="auto"/>
        <w:bottom w:val="none" w:sz="0" w:space="0" w:color="auto"/>
        <w:right w:val="none" w:sz="0" w:space="0" w:color="auto"/>
      </w:divBdr>
    </w:div>
    <w:div w:id="2011326260">
      <w:bodyDiv w:val="1"/>
      <w:marLeft w:val="0"/>
      <w:marRight w:val="0"/>
      <w:marTop w:val="0"/>
      <w:marBottom w:val="0"/>
      <w:divBdr>
        <w:top w:val="none" w:sz="0" w:space="0" w:color="auto"/>
        <w:left w:val="none" w:sz="0" w:space="0" w:color="auto"/>
        <w:bottom w:val="none" w:sz="0" w:space="0" w:color="auto"/>
        <w:right w:val="none" w:sz="0" w:space="0" w:color="auto"/>
      </w:divBdr>
    </w:div>
    <w:div w:id="2012415121">
      <w:bodyDiv w:val="1"/>
      <w:marLeft w:val="0"/>
      <w:marRight w:val="0"/>
      <w:marTop w:val="0"/>
      <w:marBottom w:val="0"/>
      <w:divBdr>
        <w:top w:val="none" w:sz="0" w:space="0" w:color="auto"/>
        <w:left w:val="none" w:sz="0" w:space="0" w:color="auto"/>
        <w:bottom w:val="none" w:sz="0" w:space="0" w:color="auto"/>
        <w:right w:val="none" w:sz="0" w:space="0" w:color="auto"/>
      </w:divBdr>
    </w:div>
    <w:div w:id="2015186823">
      <w:bodyDiv w:val="1"/>
      <w:marLeft w:val="0"/>
      <w:marRight w:val="0"/>
      <w:marTop w:val="0"/>
      <w:marBottom w:val="0"/>
      <w:divBdr>
        <w:top w:val="none" w:sz="0" w:space="0" w:color="auto"/>
        <w:left w:val="none" w:sz="0" w:space="0" w:color="auto"/>
        <w:bottom w:val="none" w:sz="0" w:space="0" w:color="auto"/>
        <w:right w:val="none" w:sz="0" w:space="0" w:color="auto"/>
      </w:divBdr>
    </w:div>
    <w:div w:id="2016179536">
      <w:bodyDiv w:val="1"/>
      <w:marLeft w:val="0"/>
      <w:marRight w:val="0"/>
      <w:marTop w:val="0"/>
      <w:marBottom w:val="0"/>
      <w:divBdr>
        <w:top w:val="none" w:sz="0" w:space="0" w:color="auto"/>
        <w:left w:val="none" w:sz="0" w:space="0" w:color="auto"/>
        <w:bottom w:val="none" w:sz="0" w:space="0" w:color="auto"/>
        <w:right w:val="none" w:sz="0" w:space="0" w:color="auto"/>
      </w:divBdr>
    </w:div>
    <w:div w:id="2018919153">
      <w:bodyDiv w:val="1"/>
      <w:marLeft w:val="0"/>
      <w:marRight w:val="0"/>
      <w:marTop w:val="0"/>
      <w:marBottom w:val="0"/>
      <w:divBdr>
        <w:top w:val="none" w:sz="0" w:space="0" w:color="auto"/>
        <w:left w:val="none" w:sz="0" w:space="0" w:color="auto"/>
        <w:bottom w:val="none" w:sz="0" w:space="0" w:color="auto"/>
        <w:right w:val="none" w:sz="0" w:space="0" w:color="auto"/>
      </w:divBdr>
    </w:div>
    <w:div w:id="2020110041">
      <w:bodyDiv w:val="1"/>
      <w:marLeft w:val="0"/>
      <w:marRight w:val="0"/>
      <w:marTop w:val="0"/>
      <w:marBottom w:val="0"/>
      <w:divBdr>
        <w:top w:val="none" w:sz="0" w:space="0" w:color="auto"/>
        <w:left w:val="none" w:sz="0" w:space="0" w:color="auto"/>
        <w:bottom w:val="none" w:sz="0" w:space="0" w:color="auto"/>
        <w:right w:val="none" w:sz="0" w:space="0" w:color="auto"/>
      </w:divBdr>
    </w:div>
    <w:div w:id="2021199837">
      <w:bodyDiv w:val="1"/>
      <w:marLeft w:val="0"/>
      <w:marRight w:val="0"/>
      <w:marTop w:val="0"/>
      <w:marBottom w:val="0"/>
      <w:divBdr>
        <w:top w:val="none" w:sz="0" w:space="0" w:color="auto"/>
        <w:left w:val="none" w:sz="0" w:space="0" w:color="auto"/>
        <w:bottom w:val="none" w:sz="0" w:space="0" w:color="auto"/>
        <w:right w:val="none" w:sz="0" w:space="0" w:color="auto"/>
      </w:divBdr>
    </w:div>
    <w:div w:id="2021352019">
      <w:bodyDiv w:val="1"/>
      <w:marLeft w:val="0"/>
      <w:marRight w:val="0"/>
      <w:marTop w:val="0"/>
      <w:marBottom w:val="0"/>
      <w:divBdr>
        <w:top w:val="none" w:sz="0" w:space="0" w:color="auto"/>
        <w:left w:val="none" w:sz="0" w:space="0" w:color="auto"/>
        <w:bottom w:val="none" w:sz="0" w:space="0" w:color="auto"/>
        <w:right w:val="none" w:sz="0" w:space="0" w:color="auto"/>
      </w:divBdr>
    </w:div>
    <w:div w:id="2021806928">
      <w:bodyDiv w:val="1"/>
      <w:marLeft w:val="0"/>
      <w:marRight w:val="0"/>
      <w:marTop w:val="0"/>
      <w:marBottom w:val="0"/>
      <w:divBdr>
        <w:top w:val="none" w:sz="0" w:space="0" w:color="auto"/>
        <w:left w:val="none" w:sz="0" w:space="0" w:color="auto"/>
        <w:bottom w:val="none" w:sz="0" w:space="0" w:color="auto"/>
        <w:right w:val="none" w:sz="0" w:space="0" w:color="auto"/>
      </w:divBdr>
    </w:div>
    <w:div w:id="2024088262">
      <w:bodyDiv w:val="1"/>
      <w:marLeft w:val="0"/>
      <w:marRight w:val="0"/>
      <w:marTop w:val="0"/>
      <w:marBottom w:val="0"/>
      <w:divBdr>
        <w:top w:val="none" w:sz="0" w:space="0" w:color="auto"/>
        <w:left w:val="none" w:sz="0" w:space="0" w:color="auto"/>
        <w:bottom w:val="none" w:sz="0" w:space="0" w:color="auto"/>
        <w:right w:val="none" w:sz="0" w:space="0" w:color="auto"/>
      </w:divBdr>
    </w:div>
    <w:div w:id="2024210999">
      <w:bodyDiv w:val="1"/>
      <w:marLeft w:val="0"/>
      <w:marRight w:val="0"/>
      <w:marTop w:val="0"/>
      <w:marBottom w:val="0"/>
      <w:divBdr>
        <w:top w:val="none" w:sz="0" w:space="0" w:color="auto"/>
        <w:left w:val="none" w:sz="0" w:space="0" w:color="auto"/>
        <w:bottom w:val="none" w:sz="0" w:space="0" w:color="auto"/>
        <w:right w:val="none" w:sz="0" w:space="0" w:color="auto"/>
      </w:divBdr>
    </w:div>
    <w:div w:id="2025088879">
      <w:bodyDiv w:val="1"/>
      <w:marLeft w:val="0"/>
      <w:marRight w:val="0"/>
      <w:marTop w:val="0"/>
      <w:marBottom w:val="0"/>
      <w:divBdr>
        <w:top w:val="none" w:sz="0" w:space="0" w:color="auto"/>
        <w:left w:val="none" w:sz="0" w:space="0" w:color="auto"/>
        <w:bottom w:val="none" w:sz="0" w:space="0" w:color="auto"/>
        <w:right w:val="none" w:sz="0" w:space="0" w:color="auto"/>
      </w:divBdr>
    </w:div>
    <w:div w:id="2029407532">
      <w:bodyDiv w:val="1"/>
      <w:marLeft w:val="0"/>
      <w:marRight w:val="0"/>
      <w:marTop w:val="0"/>
      <w:marBottom w:val="0"/>
      <w:divBdr>
        <w:top w:val="none" w:sz="0" w:space="0" w:color="auto"/>
        <w:left w:val="none" w:sz="0" w:space="0" w:color="auto"/>
        <w:bottom w:val="none" w:sz="0" w:space="0" w:color="auto"/>
        <w:right w:val="none" w:sz="0" w:space="0" w:color="auto"/>
      </w:divBdr>
    </w:div>
    <w:div w:id="2030374923">
      <w:bodyDiv w:val="1"/>
      <w:marLeft w:val="0"/>
      <w:marRight w:val="0"/>
      <w:marTop w:val="0"/>
      <w:marBottom w:val="0"/>
      <w:divBdr>
        <w:top w:val="none" w:sz="0" w:space="0" w:color="auto"/>
        <w:left w:val="none" w:sz="0" w:space="0" w:color="auto"/>
        <w:bottom w:val="none" w:sz="0" w:space="0" w:color="auto"/>
        <w:right w:val="none" w:sz="0" w:space="0" w:color="auto"/>
      </w:divBdr>
    </w:div>
    <w:div w:id="2030376794">
      <w:bodyDiv w:val="1"/>
      <w:marLeft w:val="0"/>
      <w:marRight w:val="0"/>
      <w:marTop w:val="0"/>
      <w:marBottom w:val="0"/>
      <w:divBdr>
        <w:top w:val="none" w:sz="0" w:space="0" w:color="auto"/>
        <w:left w:val="none" w:sz="0" w:space="0" w:color="auto"/>
        <w:bottom w:val="none" w:sz="0" w:space="0" w:color="auto"/>
        <w:right w:val="none" w:sz="0" w:space="0" w:color="auto"/>
      </w:divBdr>
    </w:div>
    <w:div w:id="2030981122">
      <w:bodyDiv w:val="1"/>
      <w:marLeft w:val="0"/>
      <w:marRight w:val="0"/>
      <w:marTop w:val="0"/>
      <w:marBottom w:val="0"/>
      <w:divBdr>
        <w:top w:val="none" w:sz="0" w:space="0" w:color="auto"/>
        <w:left w:val="none" w:sz="0" w:space="0" w:color="auto"/>
        <w:bottom w:val="none" w:sz="0" w:space="0" w:color="auto"/>
        <w:right w:val="none" w:sz="0" w:space="0" w:color="auto"/>
      </w:divBdr>
    </w:div>
    <w:div w:id="2031180760">
      <w:bodyDiv w:val="1"/>
      <w:marLeft w:val="0"/>
      <w:marRight w:val="0"/>
      <w:marTop w:val="0"/>
      <w:marBottom w:val="0"/>
      <w:divBdr>
        <w:top w:val="none" w:sz="0" w:space="0" w:color="auto"/>
        <w:left w:val="none" w:sz="0" w:space="0" w:color="auto"/>
        <w:bottom w:val="none" w:sz="0" w:space="0" w:color="auto"/>
        <w:right w:val="none" w:sz="0" w:space="0" w:color="auto"/>
      </w:divBdr>
    </w:div>
    <w:div w:id="2034064636">
      <w:bodyDiv w:val="1"/>
      <w:marLeft w:val="0"/>
      <w:marRight w:val="0"/>
      <w:marTop w:val="0"/>
      <w:marBottom w:val="0"/>
      <w:divBdr>
        <w:top w:val="none" w:sz="0" w:space="0" w:color="auto"/>
        <w:left w:val="none" w:sz="0" w:space="0" w:color="auto"/>
        <w:bottom w:val="none" w:sz="0" w:space="0" w:color="auto"/>
        <w:right w:val="none" w:sz="0" w:space="0" w:color="auto"/>
      </w:divBdr>
    </w:div>
    <w:div w:id="2034258533">
      <w:bodyDiv w:val="1"/>
      <w:marLeft w:val="0"/>
      <w:marRight w:val="0"/>
      <w:marTop w:val="0"/>
      <w:marBottom w:val="0"/>
      <w:divBdr>
        <w:top w:val="none" w:sz="0" w:space="0" w:color="auto"/>
        <w:left w:val="none" w:sz="0" w:space="0" w:color="auto"/>
        <w:bottom w:val="none" w:sz="0" w:space="0" w:color="auto"/>
        <w:right w:val="none" w:sz="0" w:space="0" w:color="auto"/>
      </w:divBdr>
    </w:div>
    <w:div w:id="2038113224">
      <w:bodyDiv w:val="1"/>
      <w:marLeft w:val="0"/>
      <w:marRight w:val="0"/>
      <w:marTop w:val="0"/>
      <w:marBottom w:val="0"/>
      <w:divBdr>
        <w:top w:val="none" w:sz="0" w:space="0" w:color="auto"/>
        <w:left w:val="none" w:sz="0" w:space="0" w:color="auto"/>
        <w:bottom w:val="none" w:sz="0" w:space="0" w:color="auto"/>
        <w:right w:val="none" w:sz="0" w:space="0" w:color="auto"/>
      </w:divBdr>
    </w:div>
    <w:div w:id="2040349964">
      <w:bodyDiv w:val="1"/>
      <w:marLeft w:val="0"/>
      <w:marRight w:val="0"/>
      <w:marTop w:val="0"/>
      <w:marBottom w:val="0"/>
      <w:divBdr>
        <w:top w:val="none" w:sz="0" w:space="0" w:color="auto"/>
        <w:left w:val="none" w:sz="0" w:space="0" w:color="auto"/>
        <w:bottom w:val="none" w:sz="0" w:space="0" w:color="auto"/>
        <w:right w:val="none" w:sz="0" w:space="0" w:color="auto"/>
      </w:divBdr>
    </w:div>
    <w:div w:id="2040664433">
      <w:bodyDiv w:val="1"/>
      <w:marLeft w:val="0"/>
      <w:marRight w:val="0"/>
      <w:marTop w:val="0"/>
      <w:marBottom w:val="0"/>
      <w:divBdr>
        <w:top w:val="none" w:sz="0" w:space="0" w:color="auto"/>
        <w:left w:val="none" w:sz="0" w:space="0" w:color="auto"/>
        <w:bottom w:val="none" w:sz="0" w:space="0" w:color="auto"/>
        <w:right w:val="none" w:sz="0" w:space="0" w:color="auto"/>
      </w:divBdr>
    </w:div>
    <w:div w:id="2041011257">
      <w:bodyDiv w:val="1"/>
      <w:marLeft w:val="0"/>
      <w:marRight w:val="0"/>
      <w:marTop w:val="0"/>
      <w:marBottom w:val="0"/>
      <w:divBdr>
        <w:top w:val="none" w:sz="0" w:space="0" w:color="auto"/>
        <w:left w:val="none" w:sz="0" w:space="0" w:color="auto"/>
        <w:bottom w:val="none" w:sz="0" w:space="0" w:color="auto"/>
        <w:right w:val="none" w:sz="0" w:space="0" w:color="auto"/>
      </w:divBdr>
    </w:div>
    <w:div w:id="2042322693">
      <w:bodyDiv w:val="1"/>
      <w:marLeft w:val="0"/>
      <w:marRight w:val="0"/>
      <w:marTop w:val="0"/>
      <w:marBottom w:val="0"/>
      <w:divBdr>
        <w:top w:val="none" w:sz="0" w:space="0" w:color="auto"/>
        <w:left w:val="none" w:sz="0" w:space="0" w:color="auto"/>
        <w:bottom w:val="none" w:sz="0" w:space="0" w:color="auto"/>
        <w:right w:val="none" w:sz="0" w:space="0" w:color="auto"/>
      </w:divBdr>
    </w:div>
    <w:div w:id="2042590933">
      <w:bodyDiv w:val="1"/>
      <w:marLeft w:val="0"/>
      <w:marRight w:val="0"/>
      <w:marTop w:val="0"/>
      <w:marBottom w:val="0"/>
      <w:divBdr>
        <w:top w:val="none" w:sz="0" w:space="0" w:color="auto"/>
        <w:left w:val="none" w:sz="0" w:space="0" w:color="auto"/>
        <w:bottom w:val="none" w:sz="0" w:space="0" w:color="auto"/>
        <w:right w:val="none" w:sz="0" w:space="0" w:color="auto"/>
      </w:divBdr>
    </w:div>
    <w:div w:id="2044356033">
      <w:bodyDiv w:val="1"/>
      <w:marLeft w:val="0"/>
      <w:marRight w:val="0"/>
      <w:marTop w:val="0"/>
      <w:marBottom w:val="0"/>
      <w:divBdr>
        <w:top w:val="none" w:sz="0" w:space="0" w:color="auto"/>
        <w:left w:val="none" w:sz="0" w:space="0" w:color="auto"/>
        <w:bottom w:val="none" w:sz="0" w:space="0" w:color="auto"/>
        <w:right w:val="none" w:sz="0" w:space="0" w:color="auto"/>
      </w:divBdr>
    </w:div>
    <w:div w:id="2044479518">
      <w:bodyDiv w:val="1"/>
      <w:marLeft w:val="0"/>
      <w:marRight w:val="0"/>
      <w:marTop w:val="0"/>
      <w:marBottom w:val="0"/>
      <w:divBdr>
        <w:top w:val="none" w:sz="0" w:space="0" w:color="auto"/>
        <w:left w:val="none" w:sz="0" w:space="0" w:color="auto"/>
        <w:bottom w:val="none" w:sz="0" w:space="0" w:color="auto"/>
        <w:right w:val="none" w:sz="0" w:space="0" w:color="auto"/>
      </w:divBdr>
    </w:div>
    <w:div w:id="2046177159">
      <w:bodyDiv w:val="1"/>
      <w:marLeft w:val="0"/>
      <w:marRight w:val="0"/>
      <w:marTop w:val="0"/>
      <w:marBottom w:val="0"/>
      <w:divBdr>
        <w:top w:val="none" w:sz="0" w:space="0" w:color="auto"/>
        <w:left w:val="none" w:sz="0" w:space="0" w:color="auto"/>
        <w:bottom w:val="none" w:sz="0" w:space="0" w:color="auto"/>
        <w:right w:val="none" w:sz="0" w:space="0" w:color="auto"/>
      </w:divBdr>
    </w:div>
    <w:div w:id="2046522123">
      <w:bodyDiv w:val="1"/>
      <w:marLeft w:val="0"/>
      <w:marRight w:val="0"/>
      <w:marTop w:val="0"/>
      <w:marBottom w:val="0"/>
      <w:divBdr>
        <w:top w:val="none" w:sz="0" w:space="0" w:color="auto"/>
        <w:left w:val="none" w:sz="0" w:space="0" w:color="auto"/>
        <w:bottom w:val="none" w:sz="0" w:space="0" w:color="auto"/>
        <w:right w:val="none" w:sz="0" w:space="0" w:color="auto"/>
      </w:divBdr>
    </w:div>
    <w:div w:id="2048098137">
      <w:bodyDiv w:val="1"/>
      <w:marLeft w:val="0"/>
      <w:marRight w:val="0"/>
      <w:marTop w:val="0"/>
      <w:marBottom w:val="0"/>
      <w:divBdr>
        <w:top w:val="none" w:sz="0" w:space="0" w:color="auto"/>
        <w:left w:val="none" w:sz="0" w:space="0" w:color="auto"/>
        <w:bottom w:val="none" w:sz="0" w:space="0" w:color="auto"/>
        <w:right w:val="none" w:sz="0" w:space="0" w:color="auto"/>
      </w:divBdr>
    </w:div>
    <w:div w:id="2052681885">
      <w:bodyDiv w:val="1"/>
      <w:marLeft w:val="0"/>
      <w:marRight w:val="0"/>
      <w:marTop w:val="0"/>
      <w:marBottom w:val="0"/>
      <w:divBdr>
        <w:top w:val="none" w:sz="0" w:space="0" w:color="auto"/>
        <w:left w:val="none" w:sz="0" w:space="0" w:color="auto"/>
        <w:bottom w:val="none" w:sz="0" w:space="0" w:color="auto"/>
        <w:right w:val="none" w:sz="0" w:space="0" w:color="auto"/>
      </w:divBdr>
    </w:div>
    <w:div w:id="2054957435">
      <w:bodyDiv w:val="1"/>
      <w:marLeft w:val="0"/>
      <w:marRight w:val="0"/>
      <w:marTop w:val="0"/>
      <w:marBottom w:val="0"/>
      <w:divBdr>
        <w:top w:val="none" w:sz="0" w:space="0" w:color="auto"/>
        <w:left w:val="none" w:sz="0" w:space="0" w:color="auto"/>
        <w:bottom w:val="none" w:sz="0" w:space="0" w:color="auto"/>
        <w:right w:val="none" w:sz="0" w:space="0" w:color="auto"/>
      </w:divBdr>
    </w:div>
    <w:div w:id="2055808640">
      <w:bodyDiv w:val="1"/>
      <w:marLeft w:val="0"/>
      <w:marRight w:val="0"/>
      <w:marTop w:val="0"/>
      <w:marBottom w:val="0"/>
      <w:divBdr>
        <w:top w:val="none" w:sz="0" w:space="0" w:color="auto"/>
        <w:left w:val="none" w:sz="0" w:space="0" w:color="auto"/>
        <w:bottom w:val="none" w:sz="0" w:space="0" w:color="auto"/>
        <w:right w:val="none" w:sz="0" w:space="0" w:color="auto"/>
      </w:divBdr>
    </w:div>
    <w:div w:id="2056738927">
      <w:bodyDiv w:val="1"/>
      <w:marLeft w:val="0"/>
      <w:marRight w:val="0"/>
      <w:marTop w:val="0"/>
      <w:marBottom w:val="0"/>
      <w:divBdr>
        <w:top w:val="none" w:sz="0" w:space="0" w:color="auto"/>
        <w:left w:val="none" w:sz="0" w:space="0" w:color="auto"/>
        <w:bottom w:val="none" w:sz="0" w:space="0" w:color="auto"/>
        <w:right w:val="none" w:sz="0" w:space="0" w:color="auto"/>
      </w:divBdr>
    </w:div>
    <w:div w:id="2057504558">
      <w:bodyDiv w:val="1"/>
      <w:marLeft w:val="0"/>
      <w:marRight w:val="0"/>
      <w:marTop w:val="0"/>
      <w:marBottom w:val="0"/>
      <w:divBdr>
        <w:top w:val="none" w:sz="0" w:space="0" w:color="auto"/>
        <w:left w:val="none" w:sz="0" w:space="0" w:color="auto"/>
        <w:bottom w:val="none" w:sz="0" w:space="0" w:color="auto"/>
        <w:right w:val="none" w:sz="0" w:space="0" w:color="auto"/>
      </w:divBdr>
    </w:div>
    <w:div w:id="2058579141">
      <w:bodyDiv w:val="1"/>
      <w:marLeft w:val="0"/>
      <w:marRight w:val="0"/>
      <w:marTop w:val="0"/>
      <w:marBottom w:val="0"/>
      <w:divBdr>
        <w:top w:val="none" w:sz="0" w:space="0" w:color="auto"/>
        <w:left w:val="none" w:sz="0" w:space="0" w:color="auto"/>
        <w:bottom w:val="none" w:sz="0" w:space="0" w:color="auto"/>
        <w:right w:val="none" w:sz="0" w:space="0" w:color="auto"/>
      </w:divBdr>
    </w:div>
    <w:div w:id="2058775466">
      <w:bodyDiv w:val="1"/>
      <w:marLeft w:val="0"/>
      <w:marRight w:val="0"/>
      <w:marTop w:val="0"/>
      <w:marBottom w:val="0"/>
      <w:divBdr>
        <w:top w:val="none" w:sz="0" w:space="0" w:color="auto"/>
        <w:left w:val="none" w:sz="0" w:space="0" w:color="auto"/>
        <w:bottom w:val="none" w:sz="0" w:space="0" w:color="auto"/>
        <w:right w:val="none" w:sz="0" w:space="0" w:color="auto"/>
      </w:divBdr>
    </w:div>
    <w:div w:id="2060131812">
      <w:bodyDiv w:val="1"/>
      <w:marLeft w:val="0"/>
      <w:marRight w:val="0"/>
      <w:marTop w:val="0"/>
      <w:marBottom w:val="0"/>
      <w:divBdr>
        <w:top w:val="none" w:sz="0" w:space="0" w:color="auto"/>
        <w:left w:val="none" w:sz="0" w:space="0" w:color="auto"/>
        <w:bottom w:val="none" w:sz="0" w:space="0" w:color="auto"/>
        <w:right w:val="none" w:sz="0" w:space="0" w:color="auto"/>
      </w:divBdr>
    </w:div>
    <w:div w:id="2060206302">
      <w:bodyDiv w:val="1"/>
      <w:marLeft w:val="0"/>
      <w:marRight w:val="0"/>
      <w:marTop w:val="0"/>
      <w:marBottom w:val="0"/>
      <w:divBdr>
        <w:top w:val="none" w:sz="0" w:space="0" w:color="auto"/>
        <w:left w:val="none" w:sz="0" w:space="0" w:color="auto"/>
        <w:bottom w:val="none" w:sz="0" w:space="0" w:color="auto"/>
        <w:right w:val="none" w:sz="0" w:space="0" w:color="auto"/>
      </w:divBdr>
    </w:div>
    <w:div w:id="2061780464">
      <w:bodyDiv w:val="1"/>
      <w:marLeft w:val="0"/>
      <w:marRight w:val="0"/>
      <w:marTop w:val="0"/>
      <w:marBottom w:val="0"/>
      <w:divBdr>
        <w:top w:val="none" w:sz="0" w:space="0" w:color="auto"/>
        <w:left w:val="none" w:sz="0" w:space="0" w:color="auto"/>
        <w:bottom w:val="none" w:sz="0" w:space="0" w:color="auto"/>
        <w:right w:val="none" w:sz="0" w:space="0" w:color="auto"/>
      </w:divBdr>
    </w:div>
    <w:div w:id="2061971775">
      <w:bodyDiv w:val="1"/>
      <w:marLeft w:val="0"/>
      <w:marRight w:val="0"/>
      <w:marTop w:val="0"/>
      <w:marBottom w:val="0"/>
      <w:divBdr>
        <w:top w:val="none" w:sz="0" w:space="0" w:color="auto"/>
        <w:left w:val="none" w:sz="0" w:space="0" w:color="auto"/>
        <w:bottom w:val="none" w:sz="0" w:space="0" w:color="auto"/>
        <w:right w:val="none" w:sz="0" w:space="0" w:color="auto"/>
      </w:divBdr>
    </w:div>
    <w:div w:id="2064522372">
      <w:bodyDiv w:val="1"/>
      <w:marLeft w:val="0"/>
      <w:marRight w:val="0"/>
      <w:marTop w:val="0"/>
      <w:marBottom w:val="0"/>
      <w:divBdr>
        <w:top w:val="none" w:sz="0" w:space="0" w:color="auto"/>
        <w:left w:val="none" w:sz="0" w:space="0" w:color="auto"/>
        <w:bottom w:val="none" w:sz="0" w:space="0" w:color="auto"/>
        <w:right w:val="none" w:sz="0" w:space="0" w:color="auto"/>
      </w:divBdr>
    </w:div>
    <w:div w:id="2064593697">
      <w:bodyDiv w:val="1"/>
      <w:marLeft w:val="0"/>
      <w:marRight w:val="0"/>
      <w:marTop w:val="0"/>
      <w:marBottom w:val="0"/>
      <w:divBdr>
        <w:top w:val="none" w:sz="0" w:space="0" w:color="auto"/>
        <w:left w:val="none" w:sz="0" w:space="0" w:color="auto"/>
        <w:bottom w:val="none" w:sz="0" w:space="0" w:color="auto"/>
        <w:right w:val="none" w:sz="0" w:space="0" w:color="auto"/>
      </w:divBdr>
    </w:div>
    <w:div w:id="2065055145">
      <w:bodyDiv w:val="1"/>
      <w:marLeft w:val="0"/>
      <w:marRight w:val="0"/>
      <w:marTop w:val="0"/>
      <w:marBottom w:val="0"/>
      <w:divBdr>
        <w:top w:val="none" w:sz="0" w:space="0" w:color="auto"/>
        <w:left w:val="none" w:sz="0" w:space="0" w:color="auto"/>
        <w:bottom w:val="none" w:sz="0" w:space="0" w:color="auto"/>
        <w:right w:val="none" w:sz="0" w:space="0" w:color="auto"/>
      </w:divBdr>
    </w:div>
    <w:div w:id="2065326033">
      <w:bodyDiv w:val="1"/>
      <w:marLeft w:val="0"/>
      <w:marRight w:val="0"/>
      <w:marTop w:val="0"/>
      <w:marBottom w:val="0"/>
      <w:divBdr>
        <w:top w:val="none" w:sz="0" w:space="0" w:color="auto"/>
        <w:left w:val="none" w:sz="0" w:space="0" w:color="auto"/>
        <w:bottom w:val="none" w:sz="0" w:space="0" w:color="auto"/>
        <w:right w:val="none" w:sz="0" w:space="0" w:color="auto"/>
      </w:divBdr>
    </w:div>
    <w:div w:id="2067023507">
      <w:bodyDiv w:val="1"/>
      <w:marLeft w:val="0"/>
      <w:marRight w:val="0"/>
      <w:marTop w:val="0"/>
      <w:marBottom w:val="0"/>
      <w:divBdr>
        <w:top w:val="none" w:sz="0" w:space="0" w:color="auto"/>
        <w:left w:val="none" w:sz="0" w:space="0" w:color="auto"/>
        <w:bottom w:val="none" w:sz="0" w:space="0" w:color="auto"/>
        <w:right w:val="none" w:sz="0" w:space="0" w:color="auto"/>
      </w:divBdr>
    </w:div>
    <w:div w:id="2068339397">
      <w:bodyDiv w:val="1"/>
      <w:marLeft w:val="0"/>
      <w:marRight w:val="0"/>
      <w:marTop w:val="0"/>
      <w:marBottom w:val="0"/>
      <w:divBdr>
        <w:top w:val="none" w:sz="0" w:space="0" w:color="auto"/>
        <w:left w:val="none" w:sz="0" w:space="0" w:color="auto"/>
        <w:bottom w:val="none" w:sz="0" w:space="0" w:color="auto"/>
        <w:right w:val="none" w:sz="0" w:space="0" w:color="auto"/>
      </w:divBdr>
    </w:div>
    <w:div w:id="2069306135">
      <w:bodyDiv w:val="1"/>
      <w:marLeft w:val="0"/>
      <w:marRight w:val="0"/>
      <w:marTop w:val="0"/>
      <w:marBottom w:val="0"/>
      <w:divBdr>
        <w:top w:val="none" w:sz="0" w:space="0" w:color="auto"/>
        <w:left w:val="none" w:sz="0" w:space="0" w:color="auto"/>
        <w:bottom w:val="none" w:sz="0" w:space="0" w:color="auto"/>
        <w:right w:val="none" w:sz="0" w:space="0" w:color="auto"/>
      </w:divBdr>
    </w:div>
    <w:div w:id="2069330660">
      <w:bodyDiv w:val="1"/>
      <w:marLeft w:val="0"/>
      <w:marRight w:val="0"/>
      <w:marTop w:val="0"/>
      <w:marBottom w:val="0"/>
      <w:divBdr>
        <w:top w:val="none" w:sz="0" w:space="0" w:color="auto"/>
        <w:left w:val="none" w:sz="0" w:space="0" w:color="auto"/>
        <w:bottom w:val="none" w:sz="0" w:space="0" w:color="auto"/>
        <w:right w:val="none" w:sz="0" w:space="0" w:color="auto"/>
      </w:divBdr>
    </w:div>
    <w:div w:id="2072531224">
      <w:bodyDiv w:val="1"/>
      <w:marLeft w:val="0"/>
      <w:marRight w:val="0"/>
      <w:marTop w:val="0"/>
      <w:marBottom w:val="0"/>
      <w:divBdr>
        <w:top w:val="none" w:sz="0" w:space="0" w:color="auto"/>
        <w:left w:val="none" w:sz="0" w:space="0" w:color="auto"/>
        <w:bottom w:val="none" w:sz="0" w:space="0" w:color="auto"/>
        <w:right w:val="none" w:sz="0" w:space="0" w:color="auto"/>
      </w:divBdr>
    </w:div>
    <w:div w:id="2075279128">
      <w:bodyDiv w:val="1"/>
      <w:marLeft w:val="0"/>
      <w:marRight w:val="0"/>
      <w:marTop w:val="0"/>
      <w:marBottom w:val="0"/>
      <w:divBdr>
        <w:top w:val="none" w:sz="0" w:space="0" w:color="auto"/>
        <w:left w:val="none" w:sz="0" w:space="0" w:color="auto"/>
        <w:bottom w:val="none" w:sz="0" w:space="0" w:color="auto"/>
        <w:right w:val="none" w:sz="0" w:space="0" w:color="auto"/>
      </w:divBdr>
    </w:div>
    <w:div w:id="2077436479">
      <w:bodyDiv w:val="1"/>
      <w:marLeft w:val="0"/>
      <w:marRight w:val="0"/>
      <w:marTop w:val="0"/>
      <w:marBottom w:val="0"/>
      <w:divBdr>
        <w:top w:val="none" w:sz="0" w:space="0" w:color="auto"/>
        <w:left w:val="none" w:sz="0" w:space="0" w:color="auto"/>
        <w:bottom w:val="none" w:sz="0" w:space="0" w:color="auto"/>
        <w:right w:val="none" w:sz="0" w:space="0" w:color="auto"/>
      </w:divBdr>
    </w:div>
    <w:div w:id="2077967021">
      <w:bodyDiv w:val="1"/>
      <w:marLeft w:val="0"/>
      <w:marRight w:val="0"/>
      <w:marTop w:val="0"/>
      <w:marBottom w:val="0"/>
      <w:divBdr>
        <w:top w:val="none" w:sz="0" w:space="0" w:color="auto"/>
        <w:left w:val="none" w:sz="0" w:space="0" w:color="auto"/>
        <w:bottom w:val="none" w:sz="0" w:space="0" w:color="auto"/>
        <w:right w:val="none" w:sz="0" w:space="0" w:color="auto"/>
      </w:divBdr>
    </w:div>
    <w:div w:id="2079353714">
      <w:bodyDiv w:val="1"/>
      <w:marLeft w:val="0"/>
      <w:marRight w:val="0"/>
      <w:marTop w:val="0"/>
      <w:marBottom w:val="0"/>
      <w:divBdr>
        <w:top w:val="none" w:sz="0" w:space="0" w:color="auto"/>
        <w:left w:val="none" w:sz="0" w:space="0" w:color="auto"/>
        <w:bottom w:val="none" w:sz="0" w:space="0" w:color="auto"/>
        <w:right w:val="none" w:sz="0" w:space="0" w:color="auto"/>
      </w:divBdr>
    </w:div>
    <w:div w:id="2079470643">
      <w:bodyDiv w:val="1"/>
      <w:marLeft w:val="0"/>
      <w:marRight w:val="0"/>
      <w:marTop w:val="0"/>
      <w:marBottom w:val="0"/>
      <w:divBdr>
        <w:top w:val="none" w:sz="0" w:space="0" w:color="auto"/>
        <w:left w:val="none" w:sz="0" w:space="0" w:color="auto"/>
        <w:bottom w:val="none" w:sz="0" w:space="0" w:color="auto"/>
        <w:right w:val="none" w:sz="0" w:space="0" w:color="auto"/>
      </w:divBdr>
    </w:div>
    <w:div w:id="2081781026">
      <w:bodyDiv w:val="1"/>
      <w:marLeft w:val="0"/>
      <w:marRight w:val="0"/>
      <w:marTop w:val="0"/>
      <w:marBottom w:val="0"/>
      <w:divBdr>
        <w:top w:val="none" w:sz="0" w:space="0" w:color="auto"/>
        <w:left w:val="none" w:sz="0" w:space="0" w:color="auto"/>
        <w:bottom w:val="none" w:sz="0" w:space="0" w:color="auto"/>
        <w:right w:val="none" w:sz="0" w:space="0" w:color="auto"/>
      </w:divBdr>
    </w:div>
    <w:div w:id="2081783172">
      <w:bodyDiv w:val="1"/>
      <w:marLeft w:val="0"/>
      <w:marRight w:val="0"/>
      <w:marTop w:val="0"/>
      <w:marBottom w:val="0"/>
      <w:divBdr>
        <w:top w:val="none" w:sz="0" w:space="0" w:color="auto"/>
        <w:left w:val="none" w:sz="0" w:space="0" w:color="auto"/>
        <w:bottom w:val="none" w:sz="0" w:space="0" w:color="auto"/>
        <w:right w:val="none" w:sz="0" w:space="0" w:color="auto"/>
      </w:divBdr>
    </w:div>
    <w:div w:id="2081949612">
      <w:bodyDiv w:val="1"/>
      <w:marLeft w:val="0"/>
      <w:marRight w:val="0"/>
      <w:marTop w:val="0"/>
      <w:marBottom w:val="0"/>
      <w:divBdr>
        <w:top w:val="none" w:sz="0" w:space="0" w:color="auto"/>
        <w:left w:val="none" w:sz="0" w:space="0" w:color="auto"/>
        <w:bottom w:val="none" w:sz="0" w:space="0" w:color="auto"/>
        <w:right w:val="none" w:sz="0" w:space="0" w:color="auto"/>
      </w:divBdr>
    </w:div>
    <w:div w:id="2082680029">
      <w:bodyDiv w:val="1"/>
      <w:marLeft w:val="0"/>
      <w:marRight w:val="0"/>
      <w:marTop w:val="0"/>
      <w:marBottom w:val="0"/>
      <w:divBdr>
        <w:top w:val="none" w:sz="0" w:space="0" w:color="auto"/>
        <w:left w:val="none" w:sz="0" w:space="0" w:color="auto"/>
        <w:bottom w:val="none" w:sz="0" w:space="0" w:color="auto"/>
        <w:right w:val="none" w:sz="0" w:space="0" w:color="auto"/>
      </w:divBdr>
    </w:div>
    <w:div w:id="2083139055">
      <w:bodyDiv w:val="1"/>
      <w:marLeft w:val="0"/>
      <w:marRight w:val="0"/>
      <w:marTop w:val="0"/>
      <w:marBottom w:val="0"/>
      <w:divBdr>
        <w:top w:val="none" w:sz="0" w:space="0" w:color="auto"/>
        <w:left w:val="none" w:sz="0" w:space="0" w:color="auto"/>
        <w:bottom w:val="none" w:sz="0" w:space="0" w:color="auto"/>
        <w:right w:val="none" w:sz="0" w:space="0" w:color="auto"/>
      </w:divBdr>
    </w:div>
    <w:div w:id="2083486550">
      <w:bodyDiv w:val="1"/>
      <w:marLeft w:val="0"/>
      <w:marRight w:val="0"/>
      <w:marTop w:val="0"/>
      <w:marBottom w:val="0"/>
      <w:divBdr>
        <w:top w:val="none" w:sz="0" w:space="0" w:color="auto"/>
        <w:left w:val="none" w:sz="0" w:space="0" w:color="auto"/>
        <w:bottom w:val="none" w:sz="0" w:space="0" w:color="auto"/>
        <w:right w:val="none" w:sz="0" w:space="0" w:color="auto"/>
      </w:divBdr>
    </w:div>
    <w:div w:id="2083526267">
      <w:bodyDiv w:val="1"/>
      <w:marLeft w:val="0"/>
      <w:marRight w:val="0"/>
      <w:marTop w:val="0"/>
      <w:marBottom w:val="0"/>
      <w:divBdr>
        <w:top w:val="none" w:sz="0" w:space="0" w:color="auto"/>
        <w:left w:val="none" w:sz="0" w:space="0" w:color="auto"/>
        <w:bottom w:val="none" w:sz="0" w:space="0" w:color="auto"/>
        <w:right w:val="none" w:sz="0" w:space="0" w:color="auto"/>
      </w:divBdr>
    </w:div>
    <w:div w:id="2083678856">
      <w:bodyDiv w:val="1"/>
      <w:marLeft w:val="0"/>
      <w:marRight w:val="0"/>
      <w:marTop w:val="0"/>
      <w:marBottom w:val="0"/>
      <w:divBdr>
        <w:top w:val="none" w:sz="0" w:space="0" w:color="auto"/>
        <w:left w:val="none" w:sz="0" w:space="0" w:color="auto"/>
        <w:bottom w:val="none" w:sz="0" w:space="0" w:color="auto"/>
        <w:right w:val="none" w:sz="0" w:space="0" w:color="auto"/>
      </w:divBdr>
    </w:div>
    <w:div w:id="2083987590">
      <w:bodyDiv w:val="1"/>
      <w:marLeft w:val="0"/>
      <w:marRight w:val="0"/>
      <w:marTop w:val="0"/>
      <w:marBottom w:val="0"/>
      <w:divBdr>
        <w:top w:val="none" w:sz="0" w:space="0" w:color="auto"/>
        <w:left w:val="none" w:sz="0" w:space="0" w:color="auto"/>
        <w:bottom w:val="none" w:sz="0" w:space="0" w:color="auto"/>
        <w:right w:val="none" w:sz="0" w:space="0" w:color="auto"/>
      </w:divBdr>
    </w:div>
    <w:div w:id="2084331010">
      <w:bodyDiv w:val="1"/>
      <w:marLeft w:val="0"/>
      <w:marRight w:val="0"/>
      <w:marTop w:val="0"/>
      <w:marBottom w:val="0"/>
      <w:divBdr>
        <w:top w:val="none" w:sz="0" w:space="0" w:color="auto"/>
        <w:left w:val="none" w:sz="0" w:space="0" w:color="auto"/>
        <w:bottom w:val="none" w:sz="0" w:space="0" w:color="auto"/>
        <w:right w:val="none" w:sz="0" w:space="0" w:color="auto"/>
      </w:divBdr>
    </w:div>
    <w:div w:id="2084595465">
      <w:bodyDiv w:val="1"/>
      <w:marLeft w:val="0"/>
      <w:marRight w:val="0"/>
      <w:marTop w:val="0"/>
      <w:marBottom w:val="0"/>
      <w:divBdr>
        <w:top w:val="none" w:sz="0" w:space="0" w:color="auto"/>
        <w:left w:val="none" w:sz="0" w:space="0" w:color="auto"/>
        <w:bottom w:val="none" w:sz="0" w:space="0" w:color="auto"/>
        <w:right w:val="none" w:sz="0" w:space="0" w:color="auto"/>
      </w:divBdr>
    </w:div>
    <w:div w:id="2085178000">
      <w:bodyDiv w:val="1"/>
      <w:marLeft w:val="0"/>
      <w:marRight w:val="0"/>
      <w:marTop w:val="0"/>
      <w:marBottom w:val="0"/>
      <w:divBdr>
        <w:top w:val="none" w:sz="0" w:space="0" w:color="auto"/>
        <w:left w:val="none" w:sz="0" w:space="0" w:color="auto"/>
        <w:bottom w:val="none" w:sz="0" w:space="0" w:color="auto"/>
        <w:right w:val="none" w:sz="0" w:space="0" w:color="auto"/>
      </w:divBdr>
    </w:div>
    <w:div w:id="2085687461">
      <w:bodyDiv w:val="1"/>
      <w:marLeft w:val="0"/>
      <w:marRight w:val="0"/>
      <w:marTop w:val="0"/>
      <w:marBottom w:val="0"/>
      <w:divBdr>
        <w:top w:val="none" w:sz="0" w:space="0" w:color="auto"/>
        <w:left w:val="none" w:sz="0" w:space="0" w:color="auto"/>
        <w:bottom w:val="none" w:sz="0" w:space="0" w:color="auto"/>
        <w:right w:val="none" w:sz="0" w:space="0" w:color="auto"/>
      </w:divBdr>
    </w:div>
    <w:div w:id="2088068702">
      <w:bodyDiv w:val="1"/>
      <w:marLeft w:val="0"/>
      <w:marRight w:val="0"/>
      <w:marTop w:val="0"/>
      <w:marBottom w:val="0"/>
      <w:divBdr>
        <w:top w:val="none" w:sz="0" w:space="0" w:color="auto"/>
        <w:left w:val="none" w:sz="0" w:space="0" w:color="auto"/>
        <w:bottom w:val="none" w:sz="0" w:space="0" w:color="auto"/>
        <w:right w:val="none" w:sz="0" w:space="0" w:color="auto"/>
      </w:divBdr>
    </w:div>
    <w:div w:id="2089843352">
      <w:bodyDiv w:val="1"/>
      <w:marLeft w:val="0"/>
      <w:marRight w:val="0"/>
      <w:marTop w:val="0"/>
      <w:marBottom w:val="0"/>
      <w:divBdr>
        <w:top w:val="none" w:sz="0" w:space="0" w:color="auto"/>
        <w:left w:val="none" w:sz="0" w:space="0" w:color="auto"/>
        <w:bottom w:val="none" w:sz="0" w:space="0" w:color="auto"/>
        <w:right w:val="none" w:sz="0" w:space="0" w:color="auto"/>
      </w:divBdr>
    </w:div>
    <w:div w:id="2090498138">
      <w:bodyDiv w:val="1"/>
      <w:marLeft w:val="0"/>
      <w:marRight w:val="0"/>
      <w:marTop w:val="0"/>
      <w:marBottom w:val="0"/>
      <w:divBdr>
        <w:top w:val="none" w:sz="0" w:space="0" w:color="auto"/>
        <w:left w:val="none" w:sz="0" w:space="0" w:color="auto"/>
        <w:bottom w:val="none" w:sz="0" w:space="0" w:color="auto"/>
        <w:right w:val="none" w:sz="0" w:space="0" w:color="auto"/>
      </w:divBdr>
    </w:div>
    <w:div w:id="2092971094">
      <w:bodyDiv w:val="1"/>
      <w:marLeft w:val="0"/>
      <w:marRight w:val="0"/>
      <w:marTop w:val="0"/>
      <w:marBottom w:val="0"/>
      <w:divBdr>
        <w:top w:val="none" w:sz="0" w:space="0" w:color="auto"/>
        <w:left w:val="none" w:sz="0" w:space="0" w:color="auto"/>
        <w:bottom w:val="none" w:sz="0" w:space="0" w:color="auto"/>
        <w:right w:val="none" w:sz="0" w:space="0" w:color="auto"/>
      </w:divBdr>
    </w:div>
    <w:div w:id="2094741700">
      <w:bodyDiv w:val="1"/>
      <w:marLeft w:val="0"/>
      <w:marRight w:val="0"/>
      <w:marTop w:val="0"/>
      <w:marBottom w:val="0"/>
      <w:divBdr>
        <w:top w:val="none" w:sz="0" w:space="0" w:color="auto"/>
        <w:left w:val="none" w:sz="0" w:space="0" w:color="auto"/>
        <w:bottom w:val="none" w:sz="0" w:space="0" w:color="auto"/>
        <w:right w:val="none" w:sz="0" w:space="0" w:color="auto"/>
      </w:divBdr>
    </w:div>
    <w:div w:id="2095516936">
      <w:bodyDiv w:val="1"/>
      <w:marLeft w:val="0"/>
      <w:marRight w:val="0"/>
      <w:marTop w:val="0"/>
      <w:marBottom w:val="0"/>
      <w:divBdr>
        <w:top w:val="none" w:sz="0" w:space="0" w:color="auto"/>
        <w:left w:val="none" w:sz="0" w:space="0" w:color="auto"/>
        <w:bottom w:val="none" w:sz="0" w:space="0" w:color="auto"/>
        <w:right w:val="none" w:sz="0" w:space="0" w:color="auto"/>
      </w:divBdr>
    </w:div>
    <w:div w:id="2098281627">
      <w:bodyDiv w:val="1"/>
      <w:marLeft w:val="0"/>
      <w:marRight w:val="0"/>
      <w:marTop w:val="0"/>
      <w:marBottom w:val="0"/>
      <w:divBdr>
        <w:top w:val="none" w:sz="0" w:space="0" w:color="auto"/>
        <w:left w:val="none" w:sz="0" w:space="0" w:color="auto"/>
        <w:bottom w:val="none" w:sz="0" w:space="0" w:color="auto"/>
        <w:right w:val="none" w:sz="0" w:space="0" w:color="auto"/>
      </w:divBdr>
    </w:div>
    <w:div w:id="2099403218">
      <w:bodyDiv w:val="1"/>
      <w:marLeft w:val="0"/>
      <w:marRight w:val="0"/>
      <w:marTop w:val="0"/>
      <w:marBottom w:val="0"/>
      <w:divBdr>
        <w:top w:val="none" w:sz="0" w:space="0" w:color="auto"/>
        <w:left w:val="none" w:sz="0" w:space="0" w:color="auto"/>
        <w:bottom w:val="none" w:sz="0" w:space="0" w:color="auto"/>
        <w:right w:val="none" w:sz="0" w:space="0" w:color="auto"/>
      </w:divBdr>
    </w:div>
    <w:div w:id="2099980172">
      <w:bodyDiv w:val="1"/>
      <w:marLeft w:val="0"/>
      <w:marRight w:val="0"/>
      <w:marTop w:val="0"/>
      <w:marBottom w:val="0"/>
      <w:divBdr>
        <w:top w:val="none" w:sz="0" w:space="0" w:color="auto"/>
        <w:left w:val="none" w:sz="0" w:space="0" w:color="auto"/>
        <w:bottom w:val="none" w:sz="0" w:space="0" w:color="auto"/>
        <w:right w:val="none" w:sz="0" w:space="0" w:color="auto"/>
      </w:divBdr>
    </w:div>
    <w:div w:id="2100104049">
      <w:bodyDiv w:val="1"/>
      <w:marLeft w:val="0"/>
      <w:marRight w:val="0"/>
      <w:marTop w:val="0"/>
      <w:marBottom w:val="0"/>
      <w:divBdr>
        <w:top w:val="none" w:sz="0" w:space="0" w:color="auto"/>
        <w:left w:val="none" w:sz="0" w:space="0" w:color="auto"/>
        <w:bottom w:val="none" w:sz="0" w:space="0" w:color="auto"/>
        <w:right w:val="none" w:sz="0" w:space="0" w:color="auto"/>
      </w:divBdr>
    </w:div>
    <w:div w:id="2101247479">
      <w:bodyDiv w:val="1"/>
      <w:marLeft w:val="0"/>
      <w:marRight w:val="0"/>
      <w:marTop w:val="0"/>
      <w:marBottom w:val="0"/>
      <w:divBdr>
        <w:top w:val="none" w:sz="0" w:space="0" w:color="auto"/>
        <w:left w:val="none" w:sz="0" w:space="0" w:color="auto"/>
        <w:bottom w:val="none" w:sz="0" w:space="0" w:color="auto"/>
        <w:right w:val="none" w:sz="0" w:space="0" w:color="auto"/>
      </w:divBdr>
    </w:div>
    <w:div w:id="2103260463">
      <w:bodyDiv w:val="1"/>
      <w:marLeft w:val="0"/>
      <w:marRight w:val="0"/>
      <w:marTop w:val="0"/>
      <w:marBottom w:val="0"/>
      <w:divBdr>
        <w:top w:val="none" w:sz="0" w:space="0" w:color="auto"/>
        <w:left w:val="none" w:sz="0" w:space="0" w:color="auto"/>
        <w:bottom w:val="none" w:sz="0" w:space="0" w:color="auto"/>
        <w:right w:val="none" w:sz="0" w:space="0" w:color="auto"/>
      </w:divBdr>
    </w:div>
    <w:div w:id="2103527464">
      <w:bodyDiv w:val="1"/>
      <w:marLeft w:val="0"/>
      <w:marRight w:val="0"/>
      <w:marTop w:val="0"/>
      <w:marBottom w:val="0"/>
      <w:divBdr>
        <w:top w:val="none" w:sz="0" w:space="0" w:color="auto"/>
        <w:left w:val="none" w:sz="0" w:space="0" w:color="auto"/>
        <w:bottom w:val="none" w:sz="0" w:space="0" w:color="auto"/>
        <w:right w:val="none" w:sz="0" w:space="0" w:color="auto"/>
      </w:divBdr>
    </w:div>
    <w:div w:id="2103798781">
      <w:bodyDiv w:val="1"/>
      <w:marLeft w:val="0"/>
      <w:marRight w:val="0"/>
      <w:marTop w:val="0"/>
      <w:marBottom w:val="0"/>
      <w:divBdr>
        <w:top w:val="none" w:sz="0" w:space="0" w:color="auto"/>
        <w:left w:val="none" w:sz="0" w:space="0" w:color="auto"/>
        <w:bottom w:val="none" w:sz="0" w:space="0" w:color="auto"/>
        <w:right w:val="none" w:sz="0" w:space="0" w:color="auto"/>
      </w:divBdr>
    </w:div>
    <w:div w:id="2105414105">
      <w:bodyDiv w:val="1"/>
      <w:marLeft w:val="0"/>
      <w:marRight w:val="0"/>
      <w:marTop w:val="0"/>
      <w:marBottom w:val="0"/>
      <w:divBdr>
        <w:top w:val="none" w:sz="0" w:space="0" w:color="auto"/>
        <w:left w:val="none" w:sz="0" w:space="0" w:color="auto"/>
        <w:bottom w:val="none" w:sz="0" w:space="0" w:color="auto"/>
        <w:right w:val="none" w:sz="0" w:space="0" w:color="auto"/>
      </w:divBdr>
    </w:div>
    <w:div w:id="2107731717">
      <w:bodyDiv w:val="1"/>
      <w:marLeft w:val="0"/>
      <w:marRight w:val="0"/>
      <w:marTop w:val="0"/>
      <w:marBottom w:val="0"/>
      <w:divBdr>
        <w:top w:val="none" w:sz="0" w:space="0" w:color="auto"/>
        <w:left w:val="none" w:sz="0" w:space="0" w:color="auto"/>
        <w:bottom w:val="none" w:sz="0" w:space="0" w:color="auto"/>
        <w:right w:val="none" w:sz="0" w:space="0" w:color="auto"/>
      </w:divBdr>
    </w:div>
    <w:div w:id="2109039743">
      <w:bodyDiv w:val="1"/>
      <w:marLeft w:val="0"/>
      <w:marRight w:val="0"/>
      <w:marTop w:val="0"/>
      <w:marBottom w:val="0"/>
      <w:divBdr>
        <w:top w:val="none" w:sz="0" w:space="0" w:color="auto"/>
        <w:left w:val="none" w:sz="0" w:space="0" w:color="auto"/>
        <w:bottom w:val="none" w:sz="0" w:space="0" w:color="auto"/>
        <w:right w:val="none" w:sz="0" w:space="0" w:color="auto"/>
      </w:divBdr>
    </w:div>
    <w:div w:id="2109421247">
      <w:bodyDiv w:val="1"/>
      <w:marLeft w:val="0"/>
      <w:marRight w:val="0"/>
      <w:marTop w:val="0"/>
      <w:marBottom w:val="0"/>
      <w:divBdr>
        <w:top w:val="none" w:sz="0" w:space="0" w:color="auto"/>
        <w:left w:val="none" w:sz="0" w:space="0" w:color="auto"/>
        <w:bottom w:val="none" w:sz="0" w:space="0" w:color="auto"/>
        <w:right w:val="none" w:sz="0" w:space="0" w:color="auto"/>
      </w:divBdr>
    </w:div>
    <w:div w:id="2109497521">
      <w:bodyDiv w:val="1"/>
      <w:marLeft w:val="0"/>
      <w:marRight w:val="0"/>
      <w:marTop w:val="0"/>
      <w:marBottom w:val="0"/>
      <w:divBdr>
        <w:top w:val="none" w:sz="0" w:space="0" w:color="auto"/>
        <w:left w:val="none" w:sz="0" w:space="0" w:color="auto"/>
        <w:bottom w:val="none" w:sz="0" w:space="0" w:color="auto"/>
        <w:right w:val="none" w:sz="0" w:space="0" w:color="auto"/>
      </w:divBdr>
    </w:div>
    <w:div w:id="2109546897">
      <w:bodyDiv w:val="1"/>
      <w:marLeft w:val="0"/>
      <w:marRight w:val="0"/>
      <w:marTop w:val="0"/>
      <w:marBottom w:val="0"/>
      <w:divBdr>
        <w:top w:val="none" w:sz="0" w:space="0" w:color="auto"/>
        <w:left w:val="none" w:sz="0" w:space="0" w:color="auto"/>
        <w:bottom w:val="none" w:sz="0" w:space="0" w:color="auto"/>
        <w:right w:val="none" w:sz="0" w:space="0" w:color="auto"/>
      </w:divBdr>
    </w:div>
    <w:div w:id="2110924275">
      <w:bodyDiv w:val="1"/>
      <w:marLeft w:val="0"/>
      <w:marRight w:val="0"/>
      <w:marTop w:val="0"/>
      <w:marBottom w:val="0"/>
      <w:divBdr>
        <w:top w:val="none" w:sz="0" w:space="0" w:color="auto"/>
        <w:left w:val="none" w:sz="0" w:space="0" w:color="auto"/>
        <w:bottom w:val="none" w:sz="0" w:space="0" w:color="auto"/>
        <w:right w:val="none" w:sz="0" w:space="0" w:color="auto"/>
      </w:divBdr>
    </w:div>
    <w:div w:id="2116827694">
      <w:bodyDiv w:val="1"/>
      <w:marLeft w:val="0"/>
      <w:marRight w:val="0"/>
      <w:marTop w:val="0"/>
      <w:marBottom w:val="0"/>
      <w:divBdr>
        <w:top w:val="none" w:sz="0" w:space="0" w:color="auto"/>
        <w:left w:val="none" w:sz="0" w:space="0" w:color="auto"/>
        <w:bottom w:val="none" w:sz="0" w:space="0" w:color="auto"/>
        <w:right w:val="none" w:sz="0" w:space="0" w:color="auto"/>
      </w:divBdr>
    </w:div>
    <w:div w:id="2116972539">
      <w:bodyDiv w:val="1"/>
      <w:marLeft w:val="0"/>
      <w:marRight w:val="0"/>
      <w:marTop w:val="0"/>
      <w:marBottom w:val="0"/>
      <w:divBdr>
        <w:top w:val="none" w:sz="0" w:space="0" w:color="auto"/>
        <w:left w:val="none" w:sz="0" w:space="0" w:color="auto"/>
        <w:bottom w:val="none" w:sz="0" w:space="0" w:color="auto"/>
        <w:right w:val="none" w:sz="0" w:space="0" w:color="auto"/>
      </w:divBdr>
    </w:div>
    <w:div w:id="2117017365">
      <w:bodyDiv w:val="1"/>
      <w:marLeft w:val="0"/>
      <w:marRight w:val="0"/>
      <w:marTop w:val="0"/>
      <w:marBottom w:val="0"/>
      <w:divBdr>
        <w:top w:val="none" w:sz="0" w:space="0" w:color="auto"/>
        <w:left w:val="none" w:sz="0" w:space="0" w:color="auto"/>
        <w:bottom w:val="none" w:sz="0" w:space="0" w:color="auto"/>
        <w:right w:val="none" w:sz="0" w:space="0" w:color="auto"/>
      </w:divBdr>
    </w:div>
    <w:div w:id="2118284951">
      <w:bodyDiv w:val="1"/>
      <w:marLeft w:val="0"/>
      <w:marRight w:val="0"/>
      <w:marTop w:val="0"/>
      <w:marBottom w:val="0"/>
      <w:divBdr>
        <w:top w:val="none" w:sz="0" w:space="0" w:color="auto"/>
        <w:left w:val="none" w:sz="0" w:space="0" w:color="auto"/>
        <w:bottom w:val="none" w:sz="0" w:space="0" w:color="auto"/>
        <w:right w:val="none" w:sz="0" w:space="0" w:color="auto"/>
      </w:divBdr>
    </w:div>
    <w:div w:id="2118910664">
      <w:bodyDiv w:val="1"/>
      <w:marLeft w:val="0"/>
      <w:marRight w:val="0"/>
      <w:marTop w:val="0"/>
      <w:marBottom w:val="0"/>
      <w:divBdr>
        <w:top w:val="none" w:sz="0" w:space="0" w:color="auto"/>
        <w:left w:val="none" w:sz="0" w:space="0" w:color="auto"/>
        <w:bottom w:val="none" w:sz="0" w:space="0" w:color="auto"/>
        <w:right w:val="none" w:sz="0" w:space="0" w:color="auto"/>
      </w:divBdr>
    </w:div>
    <w:div w:id="2120836535">
      <w:bodyDiv w:val="1"/>
      <w:marLeft w:val="0"/>
      <w:marRight w:val="0"/>
      <w:marTop w:val="0"/>
      <w:marBottom w:val="0"/>
      <w:divBdr>
        <w:top w:val="none" w:sz="0" w:space="0" w:color="auto"/>
        <w:left w:val="none" w:sz="0" w:space="0" w:color="auto"/>
        <w:bottom w:val="none" w:sz="0" w:space="0" w:color="auto"/>
        <w:right w:val="none" w:sz="0" w:space="0" w:color="auto"/>
      </w:divBdr>
    </w:div>
    <w:div w:id="2122795953">
      <w:bodyDiv w:val="1"/>
      <w:marLeft w:val="0"/>
      <w:marRight w:val="0"/>
      <w:marTop w:val="0"/>
      <w:marBottom w:val="0"/>
      <w:divBdr>
        <w:top w:val="none" w:sz="0" w:space="0" w:color="auto"/>
        <w:left w:val="none" w:sz="0" w:space="0" w:color="auto"/>
        <w:bottom w:val="none" w:sz="0" w:space="0" w:color="auto"/>
        <w:right w:val="none" w:sz="0" w:space="0" w:color="auto"/>
      </w:divBdr>
    </w:div>
    <w:div w:id="2123575905">
      <w:bodyDiv w:val="1"/>
      <w:marLeft w:val="0"/>
      <w:marRight w:val="0"/>
      <w:marTop w:val="0"/>
      <w:marBottom w:val="0"/>
      <w:divBdr>
        <w:top w:val="none" w:sz="0" w:space="0" w:color="auto"/>
        <w:left w:val="none" w:sz="0" w:space="0" w:color="auto"/>
        <w:bottom w:val="none" w:sz="0" w:space="0" w:color="auto"/>
        <w:right w:val="none" w:sz="0" w:space="0" w:color="auto"/>
      </w:divBdr>
    </w:div>
    <w:div w:id="2125071233">
      <w:bodyDiv w:val="1"/>
      <w:marLeft w:val="0"/>
      <w:marRight w:val="0"/>
      <w:marTop w:val="0"/>
      <w:marBottom w:val="0"/>
      <w:divBdr>
        <w:top w:val="none" w:sz="0" w:space="0" w:color="auto"/>
        <w:left w:val="none" w:sz="0" w:space="0" w:color="auto"/>
        <w:bottom w:val="none" w:sz="0" w:space="0" w:color="auto"/>
        <w:right w:val="none" w:sz="0" w:space="0" w:color="auto"/>
      </w:divBdr>
    </w:div>
    <w:div w:id="2127774609">
      <w:bodyDiv w:val="1"/>
      <w:marLeft w:val="0"/>
      <w:marRight w:val="0"/>
      <w:marTop w:val="0"/>
      <w:marBottom w:val="0"/>
      <w:divBdr>
        <w:top w:val="none" w:sz="0" w:space="0" w:color="auto"/>
        <w:left w:val="none" w:sz="0" w:space="0" w:color="auto"/>
        <w:bottom w:val="none" w:sz="0" w:space="0" w:color="auto"/>
        <w:right w:val="none" w:sz="0" w:space="0" w:color="auto"/>
      </w:divBdr>
    </w:div>
    <w:div w:id="2129546035">
      <w:bodyDiv w:val="1"/>
      <w:marLeft w:val="0"/>
      <w:marRight w:val="0"/>
      <w:marTop w:val="0"/>
      <w:marBottom w:val="0"/>
      <w:divBdr>
        <w:top w:val="none" w:sz="0" w:space="0" w:color="auto"/>
        <w:left w:val="none" w:sz="0" w:space="0" w:color="auto"/>
        <w:bottom w:val="none" w:sz="0" w:space="0" w:color="auto"/>
        <w:right w:val="none" w:sz="0" w:space="0" w:color="auto"/>
      </w:divBdr>
    </w:div>
    <w:div w:id="2129884506">
      <w:bodyDiv w:val="1"/>
      <w:marLeft w:val="0"/>
      <w:marRight w:val="0"/>
      <w:marTop w:val="0"/>
      <w:marBottom w:val="0"/>
      <w:divBdr>
        <w:top w:val="none" w:sz="0" w:space="0" w:color="auto"/>
        <w:left w:val="none" w:sz="0" w:space="0" w:color="auto"/>
        <w:bottom w:val="none" w:sz="0" w:space="0" w:color="auto"/>
        <w:right w:val="none" w:sz="0" w:space="0" w:color="auto"/>
      </w:divBdr>
    </w:div>
    <w:div w:id="2129933338">
      <w:bodyDiv w:val="1"/>
      <w:marLeft w:val="0"/>
      <w:marRight w:val="0"/>
      <w:marTop w:val="0"/>
      <w:marBottom w:val="0"/>
      <w:divBdr>
        <w:top w:val="none" w:sz="0" w:space="0" w:color="auto"/>
        <w:left w:val="none" w:sz="0" w:space="0" w:color="auto"/>
        <w:bottom w:val="none" w:sz="0" w:space="0" w:color="auto"/>
        <w:right w:val="none" w:sz="0" w:space="0" w:color="auto"/>
      </w:divBdr>
    </w:div>
    <w:div w:id="2130051402">
      <w:bodyDiv w:val="1"/>
      <w:marLeft w:val="0"/>
      <w:marRight w:val="0"/>
      <w:marTop w:val="0"/>
      <w:marBottom w:val="0"/>
      <w:divBdr>
        <w:top w:val="none" w:sz="0" w:space="0" w:color="auto"/>
        <w:left w:val="none" w:sz="0" w:space="0" w:color="auto"/>
        <w:bottom w:val="none" w:sz="0" w:space="0" w:color="auto"/>
        <w:right w:val="none" w:sz="0" w:space="0" w:color="auto"/>
      </w:divBdr>
    </w:div>
    <w:div w:id="2130777896">
      <w:bodyDiv w:val="1"/>
      <w:marLeft w:val="0"/>
      <w:marRight w:val="0"/>
      <w:marTop w:val="0"/>
      <w:marBottom w:val="0"/>
      <w:divBdr>
        <w:top w:val="none" w:sz="0" w:space="0" w:color="auto"/>
        <w:left w:val="none" w:sz="0" w:space="0" w:color="auto"/>
        <w:bottom w:val="none" w:sz="0" w:space="0" w:color="auto"/>
        <w:right w:val="none" w:sz="0" w:space="0" w:color="auto"/>
      </w:divBdr>
    </w:div>
    <w:div w:id="2130858562">
      <w:bodyDiv w:val="1"/>
      <w:marLeft w:val="0"/>
      <w:marRight w:val="0"/>
      <w:marTop w:val="0"/>
      <w:marBottom w:val="0"/>
      <w:divBdr>
        <w:top w:val="none" w:sz="0" w:space="0" w:color="auto"/>
        <w:left w:val="none" w:sz="0" w:space="0" w:color="auto"/>
        <w:bottom w:val="none" w:sz="0" w:space="0" w:color="auto"/>
        <w:right w:val="none" w:sz="0" w:space="0" w:color="auto"/>
      </w:divBdr>
    </w:div>
    <w:div w:id="2131166678">
      <w:bodyDiv w:val="1"/>
      <w:marLeft w:val="0"/>
      <w:marRight w:val="0"/>
      <w:marTop w:val="0"/>
      <w:marBottom w:val="0"/>
      <w:divBdr>
        <w:top w:val="none" w:sz="0" w:space="0" w:color="auto"/>
        <w:left w:val="none" w:sz="0" w:space="0" w:color="auto"/>
        <w:bottom w:val="none" w:sz="0" w:space="0" w:color="auto"/>
        <w:right w:val="none" w:sz="0" w:space="0" w:color="auto"/>
      </w:divBdr>
    </w:div>
    <w:div w:id="2131246264">
      <w:bodyDiv w:val="1"/>
      <w:marLeft w:val="0"/>
      <w:marRight w:val="0"/>
      <w:marTop w:val="0"/>
      <w:marBottom w:val="0"/>
      <w:divBdr>
        <w:top w:val="none" w:sz="0" w:space="0" w:color="auto"/>
        <w:left w:val="none" w:sz="0" w:space="0" w:color="auto"/>
        <w:bottom w:val="none" w:sz="0" w:space="0" w:color="auto"/>
        <w:right w:val="none" w:sz="0" w:space="0" w:color="auto"/>
      </w:divBdr>
    </w:div>
    <w:div w:id="2131969578">
      <w:bodyDiv w:val="1"/>
      <w:marLeft w:val="0"/>
      <w:marRight w:val="0"/>
      <w:marTop w:val="0"/>
      <w:marBottom w:val="0"/>
      <w:divBdr>
        <w:top w:val="none" w:sz="0" w:space="0" w:color="auto"/>
        <w:left w:val="none" w:sz="0" w:space="0" w:color="auto"/>
        <w:bottom w:val="none" w:sz="0" w:space="0" w:color="auto"/>
        <w:right w:val="none" w:sz="0" w:space="0" w:color="auto"/>
      </w:divBdr>
    </w:div>
    <w:div w:id="2132093494">
      <w:bodyDiv w:val="1"/>
      <w:marLeft w:val="0"/>
      <w:marRight w:val="0"/>
      <w:marTop w:val="0"/>
      <w:marBottom w:val="0"/>
      <w:divBdr>
        <w:top w:val="none" w:sz="0" w:space="0" w:color="auto"/>
        <w:left w:val="none" w:sz="0" w:space="0" w:color="auto"/>
        <w:bottom w:val="none" w:sz="0" w:space="0" w:color="auto"/>
        <w:right w:val="none" w:sz="0" w:space="0" w:color="auto"/>
      </w:divBdr>
    </w:div>
    <w:div w:id="2132359049">
      <w:bodyDiv w:val="1"/>
      <w:marLeft w:val="0"/>
      <w:marRight w:val="0"/>
      <w:marTop w:val="0"/>
      <w:marBottom w:val="0"/>
      <w:divBdr>
        <w:top w:val="none" w:sz="0" w:space="0" w:color="auto"/>
        <w:left w:val="none" w:sz="0" w:space="0" w:color="auto"/>
        <w:bottom w:val="none" w:sz="0" w:space="0" w:color="auto"/>
        <w:right w:val="none" w:sz="0" w:space="0" w:color="auto"/>
      </w:divBdr>
    </w:div>
    <w:div w:id="2134010070">
      <w:bodyDiv w:val="1"/>
      <w:marLeft w:val="0"/>
      <w:marRight w:val="0"/>
      <w:marTop w:val="0"/>
      <w:marBottom w:val="0"/>
      <w:divBdr>
        <w:top w:val="none" w:sz="0" w:space="0" w:color="auto"/>
        <w:left w:val="none" w:sz="0" w:space="0" w:color="auto"/>
        <w:bottom w:val="none" w:sz="0" w:space="0" w:color="auto"/>
        <w:right w:val="none" w:sz="0" w:space="0" w:color="auto"/>
      </w:divBdr>
    </w:div>
    <w:div w:id="2134902087">
      <w:bodyDiv w:val="1"/>
      <w:marLeft w:val="0"/>
      <w:marRight w:val="0"/>
      <w:marTop w:val="0"/>
      <w:marBottom w:val="0"/>
      <w:divBdr>
        <w:top w:val="none" w:sz="0" w:space="0" w:color="auto"/>
        <w:left w:val="none" w:sz="0" w:space="0" w:color="auto"/>
        <w:bottom w:val="none" w:sz="0" w:space="0" w:color="auto"/>
        <w:right w:val="none" w:sz="0" w:space="0" w:color="auto"/>
      </w:divBdr>
    </w:div>
    <w:div w:id="2136286815">
      <w:bodyDiv w:val="1"/>
      <w:marLeft w:val="0"/>
      <w:marRight w:val="0"/>
      <w:marTop w:val="0"/>
      <w:marBottom w:val="0"/>
      <w:divBdr>
        <w:top w:val="none" w:sz="0" w:space="0" w:color="auto"/>
        <w:left w:val="none" w:sz="0" w:space="0" w:color="auto"/>
        <w:bottom w:val="none" w:sz="0" w:space="0" w:color="auto"/>
        <w:right w:val="none" w:sz="0" w:space="0" w:color="auto"/>
      </w:divBdr>
    </w:div>
    <w:div w:id="2136676461">
      <w:bodyDiv w:val="1"/>
      <w:marLeft w:val="0"/>
      <w:marRight w:val="0"/>
      <w:marTop w:val="0"/>
      <w:marBottom w:val="0"/>
      <w:divBdr>
        <w:top w:val="none" w:sz="0" w:space="0" w:color="auto"/>
        <w:left w:val="none" w:sz="0" w:space="0" w:color="auto"/>
        <w:bottom w:val="none" w:sz="0" w:space="0" w:color="auto"/>
        <w:right w:val="none" w:sz="0" w:space="0" w:color="auto"/>
      </w:divBdr>
    </w:div>
    <w:div w:id="2136944539">
      <w:bodyDiv w:val="1"/>
      <w:marLeft w:val="0"/>
      <w:marRight w:val="0"/>
      <w:marTop w:val="0"/>
      <w:marBottom w:val="0"/>
      <w:divBdr>
        <w:top w:val="none" w:sz="0" w:space="0" w:color="auto"/>
        <w:left w:val="none" w:sz="0" w:space="0" w:color="auto"/>
        <w:bottom w:val="none" w:sz="0" w:space="0" w:color="auto"/>
        <w:right w:val="none" w:sz="0" w:space="0" w:color="auto"/>
      </w:divBdr>
    </w:div>
    <w:div w:id="2137064149">
      <w:bodyDiv w:val="1"/>
      <w:marLeft w:val="0"/>
      <w:marRight w:val="0"/>
      <w:marTop w:val="0"/>
      <w:marBottom w:val="0"/>
      <w:divBdr>
        <w:top w:val="none" w:sz="0" w:space="0" w:color="auto"/>
        <w:left w:val="none" w:sz="0" w:space="0" w:color="auto"/>
        <w:bottom w:val="none" w:sz="0" w:space="0" w:color="auto"/>
        <w:right w:val="none" w:sz="0" w:space="0" w:color="auto"/>
      </w:divBdr>
    </w:div>
    <w:div w:id="2137945923">
      <w:bodyDiv w:val="1"/>
      <w:marLeft w:val="0"/>
      <w:marRight w:val="0"/>
      <w:marTop w:val="0"/>
      <w:marBottom w:val="0"/>
      <w:divBdr>
        <w:top w:val="none" w:sz="0" w:space="0" w:color="auto"/>
        <w:left w:val="none" w:sz="0" w:space="0" w:color="auto"/>
        <w:bottom w:val="none" w:sz="0" w:space="0" w:color="auto"/>
        <w:right w:val="none" w:sz="0" w:space="0" w:color="auto"/>
      </w:divBdr>
    </w:div>
    <w:div w:id="2139375436">
      <w:bodyDiv w:val="1"/>
      <w:marLeft w:val="0"/>
      <w:marRight w:val="0"/>
      <w:marTop w:val="0"/>
      <w:marBottom w:val="0"/>
      <w:divBdr>
        <w:top w:val="none" w:sz="0" w:space="0" w:color="auto"/>
        <w:left w:val="none" w:sz="0" w:space="0" w:color="auto"/>
        <w:bottom w:val="none" w:sz="0" w:space="0" w:color="auto"/>
        <w:right w:val="none" w:sz="0" w:space="0" w:color="auto"/>
      </w:divBdr>
    </w:div>
    <w:div w:id="2139490938">
      <w:bodyDiv w:val="1"/>
      <w:marLeft w:val="0"/>
      <w:marRight w:val="0"/>
      <w:marTop w:val="0"/>
      <w:marBottom w:val="0"/>
      <w:divBdr>
        <w:top w:val="none" w:sz="0" w:space="0" w:color="auto"/>
        <w:left w:val="none" w:sz="0" w:space="0" w:color="auto"/>
        <w:bottom w:val="none" w:sz="0" w:space="0" w:color="auto"/>
        <w:right w:val="none" w:sz="0" w:space="0" w:color="auto"/>
      </w:divBdr>
    </w:div>
    <w:div w:id="2140104053">
      <w:bodyDiv w:val="1"/>
      <w:marLeft w:val="0"/>
      <w:marRight w:val="0"/>
      <w:marTop w:val="0"/>
      <w:marBottom w:val="0"/>
      <w:divBdr>
        <w:top w:val="none" w:sz="0" w:space="0" w:color="auto"/>
        <w:left w:val="none" w:sz="0" w:space="0" w:color="auto"/>
        <w:bottom w:val="none" w:sz="0" w:space="0" w:color="auto"/>
        <w:right w:val="none" w:sz="0" w:space="0" w:color="auto"/>
      </w:divBdr>
    </w:div>
    <w:div w:id="2140488860">
      <w:bodyDiv w:val="1"/>
      <w:marLeft w:val="0"/>
      <w:marRight w:val="0"/>
      <w:marTop w:val="0"/>
      <w:marBottom w:val="0"/>
      <w:divBdr>
        <w:top w:val="none" w:sz="0" w:space="0" w:color="auto"/>
        <w:left w:val="none" w:sz="0" w:space="0" w:color="auto"/>
        <w:bottom w:val="none" w:sz="0" w:space="0" w:color="auto"/>
        <w:right w:val="none" w:sz="0" w:space="0" w:color="auto"/>
      </w:divBdr>
    </w:div>
    <w:div w:id="2141338544">
      <w:bodyDiv w:val="1"/>
      <w:marLeft w:val="0"/>
      <w:marRight w:val="0"/>
      <w:marTop w:val="0"/>
      <w:marBottom w:val="0"/>
      <w:divBdr>
        <w:top w:val="none" w:sz="0" w:space="0" w:color="auto"/>
        <w:left w:val="none" w:sz="0" w:space="0" w:color="auto"/>
        <w:bottom w:val="none" w:sz="0" w:space="0" w:color="auto"/>
        <w:right w:val="none" w:sz="0" w:space="0" w:color="auto"/>
      </w:divBdr>
    </w:div>
    <w:div w:id="2141344042">
      <w:bodyDiv w:val="1"/>
      <w:marLeft w:val="0"/>
      <w:marRight w:val="0"/>
      <w:marTop w:val="0"/>
      <w:marBottom w:val="0"/>
      <w:divBdr>
        <w:top w:val="none" w:sz="0" w:space="0" w:color="auto"/>
        <w:left w:val="none" w:sz="0" w:space="0" w:color="auto"/>
        <w:bottom w:val="none" w:sz="0" w:space="0" w:color="auto"/>
        <w:right w:val="none" w:sz="0" w:space="0" w:color="auto"/>
      </w:divBdr>
    </w:div>
    <w:div w:id="2143572982">
      <w:bodyDiv w:val="1"/>
      <w:marLeft w:val="0"/>
      <w:marRight w:val="0"/>
      <w:marTop w:val="0"/>
      <w:marBottom w:val="0"/>
      <w:divBdr>
        <w:top w:val="none" w:sz="0" w:space="0" w:color="auto"/>
        <w:left w:val="none" w:sz="0" w:space="0" w:color="auto"/>
        <w:bottom w:val="none" w:sz="0" w:space="0" w:color="auto"/>
        <w:right w:val="none" w:sz="0" w:space="0" w:color="auto"/>
      </w:divBdr>
    </w:div>
    <w:div w:id="2145200242">
      <w:bodyDiv w:val="1"/>
      <w:marLeft w:val="0"/>
      <w:marRight w:val="0"/>
      <w:marTop w:val="0"/>
      <w:marBottom w:val="0"/>
      <w:divBdr>
        <w:top w:val="none" w:sz="0" w:space="0" w:color="auto"/>
        <w:left w:val="none" w:sz="0" w:space="0" w:color="auto"/>
        <w:bottom w:val="none" w:sz="0" w:space="0" w:color="auto"/>
        <w:right w:val="none" w:sz="0" w:space="0" w:color="auto"/>
      </w:divBdr>
    </w:div>
    <w:div w:id="2145271957">
      <w:bodyDiv w:val="1"/>
      <w:marLeft w:val="0"/>
      <w:marRight w:val="0"/>
      <w:marTop w:val="0"/>
      <w:marBottom w:val="0"/>
      <w:divBdr>
        <w:top w:val="none" w:sz="0" w:space="0" w:color="auto"/>
        <w:left w:val="none" w:sz="0" w:space="0" w:color="auto"/>
        <w:bottom w:val="none" w:sz="0" w:space="0" w:color="auto"/>
        <w:right w:val="none" w:sz="0" w:space="0" w:color="auto"/>
      </w:divBdr>
    </w:div>
    <w:div w:id="2145342555">
      <w:bodyDiv w:val="1"/>
      <w:marLeft w:val="0"/>
      <w:marRight w:val="0"/>
      <w:marTop w:val="0"/>
      <w:marBottom w:val="0"/>
      <w:divBdr>
        <w:top w:val="none" w:sz="0" w:space="0" w:color="auto"/>
        <w:left w:val="none" w:sz="0" w:space="0" w:color="auto"/>
        <w:bottom w:val="none" w:sz="0" w:space="0" w:color="auto"/>
        <w:right w:val="none" w:sz="0" w:space="0" w:color="auto"/>
      </w:divBdr>
    </w:div>
    <w:div w:id="214561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s://hubkaho-my.sharepoint.com/personal/roy_devolder_student_odisee_be/Documents/PWR/rapporteren/Het%20maken%20en%20sturen%20van%20een%20robotarm%20versie1.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footer" Target="footer7.xml"/><Relationship Id="rId68" Type="http://schemas.openxmlformats.org/officeDocument/2006/relationships/image" Target="media/image41.jpeg"/><Relationship Id="rId84" Type="http://schemas.openxmlformats.org/officeDocument/2006/relationships/hyperlink" Target="https://nl.aliexpress.com/item/1005003411558149.html?spm=a2g0o.order_list.order_list_main.83.7b2f79d2tsYecZ&amp;gatewayAdapt=glo2nld" TargetMode="External"/><Relationship Id="rId89" Type="http://schemas.openxmlformats.org/officeDocument/2006/relationships/hyperlink" Target="https://nl.aliexpress.com/item/1005002221813688.html?spm=a2g0o.order_list.order_list_main.141.7b2f79d2tsYecZ&amp;gatewayAdapt=glo2nld" TargetMode="External"/><Relationship Id="rId112" Type="http://schemas.microsoft.com/office/2011/relationships/people" Target="people.xml"/><Relationship Id="rId16" Type="http://schemas.openxmlformats.org/officeDocument/2006/relationships/hyperlink" Target="https://hubkaho-my.sharepoint.com/personal/roy_devolder_student_odisee_be/Documents/PWR/rapporteren/Het%20maken%20en%20sturen%20van%20een%20robotarm%20versie1.docx" TargetMode="External"/><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www.trinamic.com/fileadmin/assets/Products/ICs_Documents/TMC220x_TMC2224_datasheet_Rev1.09.pdf" TargetMode="External"/><Relationship Id="rId79" Type="http://schemas.openxmlformats.org/officeDocument/2006/relationships/hyperlink" Target="https://nl.aliexpress.com/item/33000297490.html?spm=a2g0o.order_list.order_list_main.41.7b2f79d2tsYecZ&amp;gatewayAdapt=glo2nld" TargetMode="External"/><Relationship Id="rId102" Type="http://schemas.openxmlformats.org/officeDocument/2006/relationships/image" Target="media/image47.png"/><Relationship Id="rId5" Type="http://schemas.openxmlformats.org/officeDocument/2006/relationships/numbering" Target="numbering.xml"/><Relationship Id="rId90" Type="http://schemas.openxmlformats.org/officeDocument/2006/relationships/hyperlink" Target="https://nl.aliexpress.com/item/4000700060759.html?spm=a2g0o.order_list.order_list_main.147.7b2f79d2tsYecZ&amp;gatewayAdapt=glo2nld" TargetMode="External"/><Relationship Id="rId95" Type="http://schemas.openxmlformats.org/officeDocument/2006/relationships/hyperlink" Target="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 TargetMode="External"/><Relationship Id="rId22" Type="http://schemas.openxmlformats.org/officeDocument/2006/relationships/hyperlink" Target="https://hubkaho-my.sharepoint.com/personal/roy_devolder_student_odisee_be/Documents/PWR/rapporteren/Het%20maken%20en%20sturen%20van%20een%20robotarm%20versie1.docx" TargetMode="External"/><Relationship Id="rId27" Type="http://schemas.openxmlformats.org/officeDocument/2006/relationships/footer" Target="foot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jpeg"/><Relationship Id="rId113" Type="http://schemas.openxmlformats.org/officeDocument/2006/relationships/theme" Target="theme/theme1.xml"/><Relationship Id="rId80" Type="http://schemas.openxmlformats.org/officeDocument/2006/relationships/hyperlink" Target="https://nl.aliexpress.com/item/1005004804811591.html?spm=a2g0o.order_list.order_list_main.47.7b2f79d2tsYecZ&amp;gatewayAdapt=glo2nld" TargetMode="External"/><Relationship Id="rId85" Type="http://schemas.openxmlformats.org/officeDocument/2006/relationships/hyperlink" Target="https://nl.aliexpress.com/item/1005003327360045.html?spm=a2g0o.order_list.order_list_main.101.7b2f79d2tsYecZ&amp;gatewayAdapt=glo2nld" TargetMode="External"/><Relationship Id="rId12" Type="http://schemas.openxmlformats.org/officeDocument/2006/relationships/footer" Target="footer1.xml"/><Relationship Id="rId17" Type="http://schemas.openxmlformats.org/officeDocument/2006/relationships/hyperlink" Target="https://hubkaho-my.sharepoint.com/personal/roy_devolder_student_odisee_be/Documents/PWR/rapporteren/Het%20maken%20en%20sturen%20van%20een%20robotarm%20versie1.docx" TargetMode="External"/><Relationship Id="rId33" Type="http://schemas.openxmlformats.org/officeDocument/2006/relationships/image" Target="media/image7.png"/><Relationship Id="rId38" Type="http://schemas.openxmlformats.org/officeDocument/2006/relationships/image" Target="media/image12.jpeg"/><Relationship Id="rId59" Type="http://schemas.openxmlformats.org/officeDocument/2006/relationships/image" Target="media/image33.png"/><Relationship Id="rId103" Type="http://schemas.openxmlformats.org/officeDocument/2006/relationships/image" Target="media/image48.png"/><Relationship Id="rId108" Type="http://schemas.openxmlformats.org/officeDocument/2006/relationships/footer" Target="footer10.xm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5.png"/><Relationship Id="rId91" Type="http://schemas.openxmlformats.org/officeDocument/2006/relationships/hyperlink" Target="https://nl.aliexpress.com/item/4001345918046.html?spm=a2g0o.order_list.order_list_main.51.209079d2DWapJU&amp;gatewayAdapt=glo2nld" TargetMode="External"/><Relationship Id="rId96" Type="http://schemas.openxmlformats.org/officeDocument/2006/relationships/hyperlink" Target="https://nl.aliexpress.com/item/32803428396.html?spm=a2g0o.order_list.order_list_main.60.303079d22by5pV&amp;gatewayAdapt=glo2nl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ubkaho-my.sharepoint.com/personal/roy_devolder_student_odisee_be/Documents/PWR/rapporteren/Het%20maken%20en%20sturen%20van%20een%20robotarm%20versie1.docx" TargetMode="External"/><Relationship Id="rId23" Type="http://schemas.openxmlformats.org/officeDocument/2006/relationships/footer" Target="footer2.xm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51.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hyperlink" Target="https://nl.aliexpress.com/item/4000677508616.html?spm=a2g0o.order_list.order_list_main.35.7b2f79d2tsYecZ&amp;gatewayAdapt=glo2nld" TargetMode="External"/><Relationship Id="rId81" Type="http://schemas.openxmlformats.org/officeDocument/2006/relationships/hyperlink" Target="https://nl.aliexpress.com/item/1005004985941167.html?spm=a2g0o.order_list.order_list_main.59.7b2f79d2tsYecZ&amp;gatewayAdapt=glo2nld" TargetMode="External"/><Relationship Id="rId86" Type="http://schemas.openxmlformats.org/officeDocument/2006/relationships/hyperlink" Target="https://nl.aliexpress.com/item/1005004908874511.html?spm=a2g0o.order_list.order_list_main.122.7b2f79d2tsYecZ&amp;gatewayAdapt=glo2nld" TargetMode="External"/><Relationship Id="rId94" Type="http://schemas.openxmlformats.org/officeDocument/2006/relationships/hyperlink" Target="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 TargetMode="External"/><Relationship Id="rId99" Type="http://schemas.openxmlformats.org/officeDocument/2006/relationships/hyperlink" Target="https://jlcpcb.com/" TargetMode="External"/><Relationship Id="rId101" Type="http://schemas.openxmlformats.org/officeDocument/2006/relationships/footer" Target="footer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hubkaho-my.sharepoint.com/personal/roy_devolder_student_odisee_be/Documents/PWR/rapporteren/Het%20maken%20en%20sturen%20van%20een%20robotarm%20versie1.docx" TargetMode="External"/><Relationship Id="rId18" Type="http://schemas.openxmlformats.org/officeDocument/2006/relationships/hyperlink" Target="https://hubkaho-my.sharepoint.com/personal/roy_devolder_student_odisee_be/Documents/PWR/rapporteren/Het%20maken%20en%20sturen%20van%20een%20robotarm%20versie1.docx" TargetMode="External"/><Relationship Id="rId39" Type="http://schemas.openxmlformats.org/officeDocument/2006/relationships/image" Target="media/image13.jpeg"/><Relationship Id="rId109" Type="http://schemas.openxmlformats.org/officeDocument/2006/relationships/footer" Target="footer11.xm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silabs.com/documents/public/data-sheets/CP2102-9.pdf" TargetMode="External"/><Relationship Id="rId97" Type="http://schemas.openxmlformats.org/officeDocument/2006/relationships/hyperlink" Target="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 TargetMode="External"/><Relationship Id="rId104"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s://chat.openai.com/" TargetMode="External"/><Relationship Id="rId92" Type="http://schemas.openxmlformats.org/officeDocument/2006/relationships/hyperlink" Target="https://nl.aliexpress.com/item/1005001461098423.html?spm=a2g0o.order_list.order_list_main.26.209079d2DWapJU&amp;gatewayAdapt=glo2nld" TargetMode="External"/><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footer" Target="footer3.xm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image" Target="media/image39.jpeg"/><Relationship Id="rId87" Type="http://schemas.openxmlformats.org/officeDocument/2006/relationships/hyperlink" Target="https://nl.aliexpress.com/item/1005004908874511.html?spm=a2g0o.order_list.order_list_main.122.7b2f79d2tsYecZ&amp;gatewayAdapt=glo2nld" TargetMode="External"/><Relationship Id="rId110" Type="http://schemas.openxmlformats.org/officeDocument/2006/relationships/footer" Target="footer12.xml"/><Relationship Id="rId61" Type="http://schemas.openxmlformats.org/officeDocument/2006/relationships/image" Target="media/image35.png"/><Relationship Id="rId82" Type="http://schemas.openxmlformats.org/officeDocument/2006/relationships/hyperlink" Target="https://nl.aliexpress.com/item/10000056483250.html?spm=a2g0o.order_list.order_list_main.64.7b2f79d2tsYecZ&amp;gatewayAdapt=glo2nld" TargetMode="External"/><Relationship Id="rId19" Type="http://schemas.openxmlformats.org/officeDocument/2006/relationships/hyperlink" Target="https://hubkaho-my.sharepoint.com/personal/roy_devolder_student_odisee_be/Documents/PWR/rapporteren/Het%20maken%20en%20sturen%20van%20een%20robotarm%20versie1.docx" TargetMode="External"/><Relationship Id="rId14" Type="http://schemas.openxmlformats.org/officeDocument/2006/relationships/hyperlink" Target="https://hubkaho-my.sharepoint.com/personal/roy_devolder_student_odisee_be/Documents/PWR/rapporteren/Het%20maken%20en%20sturen%20van%20een%20robotarm%20versie1.docx" TargetMode="Externa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footer" Target="footer8.xml"/><Relationship Id="rId105"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www.espressif.com/sites/default/files/documentation/esp32-s2_datasheet_en.pdf" TargetMode="External"/><Relationship Id="rId93" Type="http://schemas.openxmlformats.org/officeDocument/2006/relationships/hyperlink" Target="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 TargetMode="External"/><Relationship Id="rId98" Type="http://schemas.openxmlformats.org/officeDocument/2006/relationships/hyperlink" Target="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 TargetMode="External"/><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20.jpeg"/><Relationship Id="rId67" Type="http://schemas.openxmlformats.org/officeDocument/2006/relationships/image" Target="media/image40.jpeg"/><Relationship Id="rId20" Type="http://schemas.openxmlformats.org/officeDocument/2006/relationships/hyperlink" Target="https://hubkaho-my.sharepoint.com/personal/roy_devolder_student_odisee_be/Documents/PWR/rapporteren/Het%20maken%20en%20sturen%20van%20een%20robotarm%20versie1.docx" TargetMode="External"/><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hyperlink" Target="https://nl.aliexpress.com/item/1005002763769561.html?spm=a2g0o.order_list.order_list_main.82.7b2f79d2tsYecZ&amp;gatewayAdapt=glo2nld" TargetMode="External"/><Relationship Id="rId88" Type="http://schemas.openxmlformats.org/officeDocument/2006/relationships/hyperlink" Target="https://nl.aliexpress.com/item/1005002873631753.html?spm=a2g0o.order_list.order_list_main.129.7b2f79d2tsYecZ&amp;gatewayAdapt=glo2nld" TargetMode="External"/><Relationship Id="rId111"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DCmotor</b:Tag>
    <b:SourceType>InternetSite</b:SourceType>
    <b:Guid>{C8F0953D-4870-4FE4-A3A0-536DBCEEA554}</b:Guid>
    <b:LCID>nl-BE</b:LCID>
    <b:Title>Tinytronics</b:Title>
    <b:YearAccessed>2023</b:YearAccessed>
    <b:MonthAccessed>maart</b:MonthAccessed>
    <b:DayAccessed>17</b:DayAccessed>
    <b:URL>https://ap.lc/3loJv</b:URL>
    <b:RefOrder>4</b:RefOrder>
  </b:Source>
  <b:Source>
    <b:Tag>servomotor</b:Tag>
    <b:SourceType>InternetSite</b:SourceType>
    <b:Guid>{27B19ADA-270E-4E04-947C-BC0BDB63EB91}</b:Guid>
    <b:LCID>nl-BE</b:LCID>
    <b:Title>Tinytronics</b:Title>
    <b:YearAccessed>2023</b:YearAccessed>
    <b:MonthAccessed>maart</b:MonthAccessed>
    <b:DayAccessed>17</b:DayAccessed>
    <b:URL>https://ap.lc/eTqNZ</b:URL>
    <b:RefOrder>3</b:RefOrder>
  </b:Source>
  <b:Source>
    <b:Tag>stappenmotor</b:Tag>
    <b:SourceType>InternetSite</b:SourceType>
    <b:Guid>{6C738B76-173C-489F-A6C7-6C7A95D78CD9}</b:Guid>
    <b:Title>Domoticx</b:Title>
    <b:YearAccessed>2023</b:YearAccessed>
    <b:MonthAccessed>Maart</b:MonthAccessed>
    <b:DayAccessed>17</b:DayAccessed>
    <b:URL>https://ap.lc/deZqp</b:URL>
    <b:LCID>nl-BE</b:LCID>
    <b:RefOrder>2</b:RefOrder>
  </b:Source>
  <b:Source>
    <b:Tag>BrushlessDCmotoren</b:Tag>
    <b:SourceType>InternetSite</b:SourceType>
    <b:Guid>{10529C45-B1EE-4B70-B3CF-DE0C61D57C0C}</b:Guid>
    <b:Title>Conrad</b:Title>
    <b:YearAccessed>2023</b:YearAccessed>
    <b:MonthAccessed>maart</b:MonthAccessed>
    <b:DayAccessed>17</b:DayAccessed>
    <b:URL>https://ap.lc/pZaYL</b:URL>
    <b:RefOrder>5</b:RefOrder>
  </b:Source>
  <b:Source>
    <b:Tag>Arduinomkrwifi1010</b:Tag>
    <b:SourceType>InternetSite</b:SourceType>
    <b:Guid>{2CA52EFF-E51C-4E91-A091-4250E6F7A5CF}</b:Guid>
    <b:Title>Arduino</b:Title>
    <b:YearAccessed>2023</b:YearAccessed>
    <b:MonthAccessed>maart</b:MonthAccessed>
    <b:DayAccessed>18</b:DayAccessed>
    <b:URL>https://ap.lc/OHA2n</b:URL>
    <b:RefOrder>6</b:RefOrder>
  </b:Source>
  <b:Source>
    <b:Tag>ESP32</b:Tag>
    <b:SourceType>InternetSite</b:SourceType>
    <b:Guid>{36DE035E-2D3D-40A5-B85B-18EE5A7AFAD0}</b:Guid>
    <b:Title>Tinytronics</b:Title>
    <b:YearAccessed>2023</b:YearAccessed>
    <b:MonthAccessed>maart</b:MonthAccessed>
    <b:DayAccessed>18</b:DayAccessed>
    <b:URL>https://ap.lc/gQWu6</b:URL>
    <b:RefOrder>7</b:RefOrder>
  </b:Source>
  <b:Source>
    <b:Tag>ESP32chip</b:Tag>
    <b:SourceType>InternetSite</b:SourceType>
    <b:Guid>{1EB0D4EA-5F29-4991-A9FC-6FEB86EC236E}</b:Guid>
    <b:LCID>nl-BE</b:LCID>
    <b:Title>Digikey</b:Title>
    <b:YearAccessed>2023</b:YearAccessed>
    <b:MonthAccessed>maart</b:MonthAccessed>
    <b:DayAccessed>20</b:DayAccessed>
    <b:URL>https://ap.lc/i7Pd2</b:URL>
    <b:RefOrder>8</b:RefOrder>
  </b:Source>
  <b:Source>
    <b:Tag>USBC</b:Tag>
    <b:SourceType>InternetSite</b:SourceType>
    <b:Guid>{F271EC1D-7CAD-48A5-824F-4277FE2D9475}</b:Guid>
    <b:LCID>nl-BE</b:LCID>
    <b:Author>
      <b:Author>
        <b:NameList>
          <b:Person>
            <b:Last>YAKIMOVA</b:Last>
            <b:First>Yasmina</b:First>
          </b:Person>
        </b:NameList>
      </b:Author>
    </b:Author>
    <b:Title>Europees parlement</b:Title>
    <b:ProductionCompany>Europees parlement</b:ProductionCompany>
    <b:Year>2022</b:Year>
    <b:Month>juni</b:Month>
    <b:Day>07</b:Day>
    <b:YearAccessed>2023</b:YearAccessed>
    <b:MonthAccessed>maart</b:MonthAccessed>
    <b:DayAccessed>20</b:DayAccessed>
    <b:URL>https://ap.lc/BxmRq</b:URL>
    <b:RefOrder>35</b:RefOrder>
  </b:Source>
  <b:Source>
    <b:Tag>TMC2208datasheet</b:Tag>
    <b:SourceType>InternetSite</b:SourceType>
    <b:Guid>{B2CC7470-D8D2-438A-869A-361F48AF4A56}</b:Guid>
    <b:LCID>nl-BE</b:LCID>
    <b:Title>Alldatasheet</b:Title>
    <b:YearAccessed>2023</b:YearAccessed>
    <b:MonthAccessed>maart</b:MonthAccessed>
    <b:DayAccessed>17</b:DayAccessed>
    <b:URL>https://ap.lc/CW7Hs</b:URL>
    <b:RefOrder>13</b:RefOrder>
  </b:Source>
  <b:Source>
    <b:Tag>TMC2208</b:Tag>
    <b:SourceType>InternetSite</b:SourceType>
    <b:Guid>{19C82B10-EB2F-43CC-954B-313DDE171253}</b:Guid>
    <b:LCID>nl-BE</b:LCID>
    <b:Title>Mchobby</b:Title>
    <b:YearAccessed>2023</b:YearAccessed>
    <b:MonthAccessed>maart</b:MonthAccessed>
    <b:DayAccessed>17</b:DayAccessed>
    <b:URL>https://ap.lc/jClrO</b:URL>
    <b:RefOrder>11</b:RefOrder>
  </b:Source>
  <b:Source>
    <b:Tag>LDL1117</b:Tag>
    <b:SourceType>InternetSite</b:SourceType>
    <b:Guid>{59675F42-3B12-493A-B2E9-F411B9C234DB}</b:Guid>
    <b:LCID>nl-BE</b:LCID>
    <b:Title>Mouser</b:Title>
    <b:ProductionCompany>STMicroelectronics</b:ProductionCompany>
    <b:Year>2021</b:Year>
    <b:YearAccessed>2023</b:YearAccessed>
    <b:MonthAccessed>maart</b:MonthAccessed>
    <b:DayAccessed>20</b:DayAccessed>
    <b:URL>https://ap.lc/08Oq4</b:URL>
    <b:RefOrder>10</b:RefOrder>
  </b:Source>
  <b:Source>
    <b:Tag>Soortenrobotarmen</b:Tag>
    <b:SourceType>InternetSite</b:SourceType>
    <b:Guid>{B0E7A5A7-6102-41B4-BE66-07BAA4A88513}</b:Guid>
    <b:LCID>nl-BE</b:LCID>
    <b:Title>Robotic arms</b:Title>
    <b:YearAccessed>2023</b:YearAccessed>
    <b:MonthAccessed>maart</b:MonthAccessed>
    <b:DayAccessed>21</b:DayAccessed>
    <b:URL>https://ap.lc/cL01R</b:URL>
    <b:RefOrder>14</b:RefOrder>
  </b:Source>
  <b:Source>
    <b:Tag>aluminiumprofiel</b:Tag>
    <b:SourceType>InternetSite</b:SourceType>
    <b:Guid>{448CA2A5-B92C-45D2-9D99-A59AA393DEA7}</b:Guid>
    <b:LCID>nl-BE</b:LCID>
    <b:Title>Go to shoping</b:Title>
    <b:YearAccessed>2023</b:YearAccessed>
    <b:MonthAccessed>maart</b:MonthAccessed>
    <b:DayAccessed>21</b:DayAccessed>
    <b:URL>https://ap.lc/ZoN4D</b:URL>
    <b:RefOrder>16</b:RefOrder>
  </b:Source>
  <b:Source>
    <b:Tag>LumenPnP</b:Tag>
    <b:SourceType>InternetSite</b:SourceType>
    <b:Guid>{D564DA35-7335-42DD-BC53-65B87287CE8D}</b:Guid>
    <b:LCID>nl-BE</b:LCID>
    <b:Author>
      <b:Author>
        <b:NameList>
          <b:Person>
            <b:Last>Claussen</b:Last>
            <b:First>Mathias</b:First>
          </b:Person>
        </b:NameList>
      </b:Author>
    </b:Author>
    <b:Title>Elektormagazine</b:Title>
    <b:ProductionCompany>Elektormagazine</b:ProductionCompany>
    <b:Year>2022</b:Year>
    <b:Month>juli</b:Month>
    <b:Day>12</b:Day>
    <b:YearAccessed>2023</b:YearAccessed>
    <b:MonthAccessed>maart</b:MonthAccessed>
    <b:DayAccessed>21</b:DayAccessed>
    <b:URL>https://ap.lc/lHw1e</b:URL>
    <b:RefOrder>17</b:RefOrder>
  </b:Source>
  <b:Source>
    <b:Tag>cartesischerobotarm</b:Tag>
    <b:SourceType>InternetSite</b:SourceType>
    <b:Guid>{6EF0E908-47BE-4422-8B88-EC2182ACB84A}</b:Guid>
    <b:LCID>nl-BE</b:LCID>
    <b:Title>Machinedesign</b:Title>
    <b:YearAccessed>2023</b:YearAccessed>
    <b:MonthAccessed>maart</b:MonthAccessed>
    <b:DayAccessed>21</b:DayAccessed>
    <b:URL>https://ap.lc/Xp3Y1</b:URL>
    <b:Author>
      <b:Author>
        <b:NameList>
          <b:Person>
            <b:Last>Vaughn</b:Last>
            <b:First>Richard</b:First>
          </b:Person>
        </b:NameList>
      </b:Author>
    </b:Author>
    <b:ProductionCompany>Machinedesign</b:ProductionCompany>
    <b:Year>2013</b:Year>
    <b:Month>december</b:Month>
    <b:Day>2</b:Day>
    <b:RefOrder>15</b:RefOrder>
  </b:Source>
  <b:Source>
    <b:Tag>Tomnardi</b:Tag>
    <b:SourceType>InternetSite</b:SourceType>
    <b:Guid>{5C53C1D8-9A88-443E-84B4-BB0589FB730E}</b:Guid>
    <b:LCID>nl-BE</b:LCID>
    <b:Author>
      <b:Author>
        <b:NameList>
          <b:Person>
            <b:Last>Nardi</b:Last>
            <b:First>Tom</b:First>
          </b:Person>
        </b:NameList>
      </b:Author>
    </b:Author>
    <b:Title>Hackaday</b:Title>
    <b:ProductionCompany>Hackaday</b:ProductionCompany>
    <b:Year>2020</b:Year>
    <b:Month>oktober</b:Month>
    <b:Day>19</b:Day>
    <b:YearAccessed>2023</b:YearAccessed>
    <b:MonthAccessed>maat</b:MonthAccessed>
    <b:DayAccessed>21</b:DayAccessed>
    <b:URL>https://ap.lc/UFSXb</b:URL>
    <b:RefOrder>19</b:RefOrder>
  </b:Source>
  <b:Source>
    <b:Tag>kuka</b:Tag>
    <b:SourceType>InternetSite</b:SourceType>
    <b:Guid>{85566450-5DF8-4B99-B387-808341024DDF}</b:Guid>
    <b:LCID>nl-BE</b:LCID>
    <b:Title>Kuka</b:Title>
    <b:ProductionCompany>Kuka</b:ProductionCompany>
    <b:YearAccessed>2023</b:YearAccessed>
    <b:MonthAccessed>maart</b:MonthAccessed>
    <b:DayAccessed>21</b:DayAccessed>
    <b:URL>https://ap.lc/gyjYQ</b:URL>
    <b:RefOrder>18</b:RefOrder>
  </b:Source>
  <b:Source>
    <b:Tag>usbc</b:Tag>
    <b:SourceType>InternetSite</b:SourceType>
    <b:Guid>{C1C109DA-55F0-4164-8688-19CB5E2C848C}</b:Guid>
    <b:Year>19</b:Year>
    <b:Month>november</b:Month>
    <b:Day>2018</b:Day>
    <b:URL>https://ap.lc/Hhr6j</b:URL>
    <b:LCID>nl-BE</b:LCID>
    <b:Author>
      <b:Author>
        <b:NameList>
          <b:Person>
            <b:Last>Chindi.ap</b:Last>
            <b:First>CC</b:First>
            <b:Middle>BY-SA 4.0</b:Middle>
          </b:Person>
        </b:NameList>
      </b:Author>
    </b:Author>
    <b:Title>Arrow</b:Title>
    <b:YearAccessed>28</b:YearAccessed>
    <b:MonthAccessed>maart</b:MonthAccessed>
    <b:DayAccessed>2023</b:DayAccessed>
    <b:RefOrder>9</b:RefOrder>
  </b:Source>
  <b:Source>
    <b:Tag>fullstepvsmicrostep</b:Tag>
    <b:SourceType>InternetSite</b:SourceType>
    <b:Guid>{540A2FA9-430D-4BDA-B59A-4DF2A4F846DC}</b:Guid>
    <b:LCID>nl-BE</b:LCID>
    <b:Author>
      <b:Author>
        <b:NameList>
          <b:Person>
            <b:Last>Dhruti Ranjan Gaan</b:Last>
            <b:First>M.</b:First>
            <b:Middle>Kumar, C. G. Majumder</b:Middle>
          </b:Person>
        </b:NameList>
      </b:Author>
    </b:Author>
    <b:Title>semanticscholar</b:Title>
    <b:Year>2017</b:Year>
    <b:YearAccessed>28</b:YearAccessed>
    <b:MonthAccessed>maart</b:MonthAccessed>
    <b:DayAccessed>2023</b:DayAccessed>
    <b:URL>https://ap.lc/3FZnb</b:URL>
    <b:RefOrder>12</b:RefOrder>
  </b:Source>
  <b:Source>
    <b:Tag>parallellegrijper</b:Tag>
    <b:SourceType>InternetSite</b:SourceType>
    <b:Guid>{1E844A71-38F6-4265-8CF2-96AD44B44CF3}</b:Guid>
    <b:LCID>nl-BE</b:LCID>
    <b:Title>almotion</b:Title>
    <b:ProductionCompany>almotion</b:ProductionCompany>
    <b:YearAccessed>28</b:YearAccessed>
    <b:MonthAccessed>maart</b:MonthAccessed>
    <b:DayAccessed>2023</b:DayAccessed>
    <b:URL>https://ap.lc/amwzP</b:URL>
    <b:RefOrder>36</b:RefOrder>
  </b:Source>
  <b:Source>
    <b:Tag>pneumatischehoekgrijper</b:Tag>
    <b:SourceType>InternetSite</b:SourceType>
    <b:Guid>{13122B2C-63A9-46BD-B6CF-70D62607FE2E}</b:Guid>
    <b:LCID>nl-BE</b:LCID>
    <b:Title>zvstechniek</b:Title>
    <b:ProductionCompany>zvstechniek</b:ProductionCompany>
    <b:YearAccessed>28</b:YearAccessed>
    <b:MonthAccessed>maart</b:MonthAccessed>
    <b:DayAccessed>2023</b:DayAccessed>
    <b:URL>https://ap.lc/gdEbe</b:URL>
    <b:RefOrder>37</b:RefOrder>
  </b:Source>
  <b:Source>
    <b:Tag>kopermassadichtheid</b:Tag>
    <b:SourceType>InternetSite</b:SourceType>
    <b:Guid>{25F41591-35B9-4E73-B39C-704ABD345263}</b:Guid>
    <b:LCID>nl-BE</b:LCID>
    <b:Author>
      <b:Author>
        <b:NameList>
          <b:Person>
            <b:Last>Dinkgreve</b:Last>
            <b:First>Stephan</b:First>
            <b:Middle>P.</b:Middle>
          </b:Person>
        </b:NameList>
      </b:Author>
    </b:Author>
    <b:Title>wetenschapsschool</b:Title>
    <b:ProductionCompany>Natuurkunde voor de Middelbare School</b:ProductionCompany>
    <b:Year>2018</b:Year>
    <b:YearAccessed>29</b:YearAccessed>
    <b:MonthAccessed>maart</b:MonthAccessed>
    <b:DayAccessed>2023</b:DayAccessed>
    <b:URL>https://ap.lc/MHHQ6</b:URL>
    <b:RefOrder>1</b:RefOrder>
  </b:Source>
  <b:Source>
    <b:Tag>veiligheid</b:Tag>
    <b:SourceType>InternetSite</b:SourceType>
    <b:Guid>{5BAD746E-9C26-4083-9AF3-10F331F578A9}</b:Guid>
    <b:LCID>nl-BE</b:LCID>
    <b:Author>
      <b:Author>
        <b:NameList>
          <b:Person>
            <b:Last>Klop</b:Last>
            <b:First>G.J.B.</b:First>
          </b:Person>
        </b:NameList>
      </b:Author>
    </b:Author>
    <b:Title>Pure.tue</b:Title>
    <b:ProductionCompany>Tue</b:ProductionCompany>
    <b:Year>01</b:Year>
    <b:Month>januari</b:Month>
    <b:Day>1992</b:Day>
    <b:YearAccessed>29</b:YearAccessed>
    <b:MonthAccessed>maart</b:MonthAccessed>
    <b:DayAccessed>2023</b:DayAccessed>
    <b:URL>https://ap.lc/0subo</b:URL>
    <b:RefOrder>20</b:RefOrder>
  </b:Source>
  <b:Source>
    <b:Tag>Esp23</b:Tag>
    <b:SourceType>InternetSite</b:SourceType>
    <b:Guid>{D4C342FF-FDBD-4CFE-A8E0-3E2A926CE934}</b:Guid>
    <b:Author>
      <b:Author>
        <b:NameList>
          <b:Person>
            <b:Last>Espressif</b:Last>
          </b:Person>
        </b:NameList>
      </b:Author>
    </b:Author>
    <b:Title>Espressif</b:Title>
    <b:ProductionCompany>Espressif systems</b:ProductionCompany>
    <b:Year>2023</b:Year>
    <b:YearAccessed>2023</b:YearAccessed>
    <b:MonthAccessed>mei</b:MonthAccessed>
    <b:DayAccessed>19</b:DayAccessed>
    <b:URL>https://ap.lc/W5mUX</b:URL>
    <b:RefOrder>22</b:RefOrder>
  </b:Source>
  <b:Source>
    <b:Tag>Sparkfunesp</b:Tag>
    <b:SourceType>InternetSite</b:SourceType>
    <b:Guid>{E04C65FB-3D33-403B-954C-B79258B652F9}</b:Guid>
    <b:LCID>nl-BE</b:LCID>
    <b:Author>
      <b:Author>
        <b:NameList>
          <b:Person>
            <b:Last>Sparkfun</b:Last>
          </b:Person>
        </b:NameList>
      </b:Author>
    </b:Author>
    <b:Title>Sparkfun</b:Title>
    <b:ProductionCompany>Sparkfun</b:ProductionCompany>
    <b:YearAccessed>2023</b:YearAccessed>
    <b:MonthAccessed>mei</b:MonthAccessed>
    <b:DayAccessed>19</b:DayAccessed>
    <b:URL>https://ap.lc/GlkWh</b:URL>
    <b:RefOrder>21</b:RefOrder>
  </b:Source>
  <b:Source>
    <b:Tag>tmcdigikey</b:Tag>
    <b:SourceType>InternetSite</b:SourceType>
    <b:Guid>{9F0674B8-2B86-49CF-9A14-D15D2288D005}</b:Guid>
    <b:LCID>nl-BE</b:LCID>
    <b:Author>
      <b:Author>
        <b:NameList>
          <b:Person>
            <b:Last>TRINAMIC</b:Last>
          </b:Person>
        </b:NameList>
      </b:Author>
    </b:Author>
    <b:Title>Digikey</b:Title>
    <b:ProductionCompany>Digikey</b:ProductionCompany>
    <b:Year>2017</b:Year>
    <b:Month>12</b:Month>
    <b:YearAccessed>2023</b:YearAccessed>
    <b:MonthAccessed>mei</b:MonthAccessed>
    <b:DayAccessed>18</b:DayAccessed>
    <b:URL>https://www.digikey.be/reference-designs/en/motor-control/motor-control/2276</b:URL>
    <b:RefOrder>23</b:RefOrder>
  </b:Source>
  <b:Source>
    <b:Tag>cp2102schema</b:Tag>
    <b:SourceType>InternetSite</b:SourceType>
    <b:Guid>{7D4B7911-9DC2-4501-AF68-04B8A020C78B}</b:Guid>
    <b:LCID>nl-BE</b:LCID>
    <b:Author>
      <b:Author>
        <b:NameList>
          <b:Person>
            <b:Last>Espressif</b:Last>
          </b:Person>
        </b:NameList>
      </b:Author>
    </b:Author>
    <b:Title>Espressif</b:Title>
    <b:ProductionCompany>Espressif systems</b:ProductionCompany>
    <b:Year>2012</b:Year>
    <b:Month>December</b:Month>
    <b:Day>06</b:Day>
    <b:YearAccessed>2023</b:YearAccessed>
    <b:MonthAccessed>mei</b:MonthAccessed>
    <b:DayAccessed>20</b:DayAccessed>
    <b:URL>https://ap.lc/yFm0c</b:URL>
    <b:RefOrder>24</b:RefOrder>
  </b:Source>
  <b:Source>
    <b:Tag>lcd</b:Tag>
    <b:SourceType>InternetSite</b:SourceType>
    <b:Guid>{F7D95CFF-B1EB-40AA-9D84-A0CCCB059ADF}</b:Guid>
    <b:LCID>nl-BE</b:LCID>
    <b:Author>
      <b:Author>
        <b:NameList>
          <b:Person>
            <b:Last>Blaisebaette</b:Last>
          </b:Person>
        </b:NameList>
      </b:Author>
    </b:Author>
    <b:Title>Instructables</b:Title>
    <b:YearAccessed>2023</b:YearAccessed>
    <b:MonthAccessed>mei</b:MonthAccessed>
    <b:DayAccessed>20</b:DayAccessed>
    <b:URL>https://ap.lc/KWCGc</b:URL>
    <b:RefOrder>25</b:RefOrder>
  </b:Source>
  <b:Source>
    <b:Tag>Gun23</b:Tag>
    <b:SourceType>InternetSite</b:SourceType>
    <b:Guid>{43A74669-BA75-4483-8A78-254D53B55A48}</b:Guid>
    <b:LCID>nl-BE</b:LCID>
    <b:Author>
      <b:Author>
        <b:NameList>
          <b:Person>
            <b:Last>Schorcht</b:Last>
            <b:First>Gunar</b:First>
          </b:Person>
        </b:NameList>
      </b:Author>
    </b:Author>
    <b:Title>Riot</b:Title>
    <b:YearAccessed>2023</b:YearAccessed>
    <b:MonthAccessed>mei</b:MonthAccessed>
    <b:DayAccessed>20</b:DayAccessed>
    <b:URL>https://ap.lc/q2g6g</b:URL>
    <b:RefOrder>26</b:RefOrder>
  </b:Source>
  <b:Source>
    <b:Tag>Rob23</b:Tag>
    <b:SourceType>InternetSite</b:SourceType>
    <b:Guid>{0FF67165-54C2-4234-8F1D-80A043F48CB3}</b:Guid>
    <b:LCID>nl-BE</b:LCID>
    <b:Author>
      <b:Author>
        <b:NameList>
          <b:Person>
            <b:Last>Robotics</b:Last>
          </b:Person>
        </b:NameList>
      </b:Author>
    </b:Author>
    <b:Title>robotics</b:Title>
    <b:YearAccessed>2023</b:YearAccessed>
    <b:MonthAccessed>mei</b:MonthAccessed>
    <b:DayAccessed>21</b:DayAccessed>
    <b:URL>https://ap.lc/yF6s1</b:URL>
    <b:RefOrder>27</b:RefOrder>
  </b:Source>
  <b:Source>
    <b:Tag>Pis23</b:Tag>
    <b:SourceType>InternetSite</b:SourceType>
    <b:Guid>{60E436EF-A1A7-41CA-8BAF-03F76B92BD84}</b:Guid>
    <b:LCID>nl-BE</b:LCID>
    <b:Author>
      <b:Author>
        <b:NameList>
          <b:Person>
            <b:Last>Pishop</b:Last>
          </b:Person>
        </b:NameList>
      </b:Author>
    </b:Author>
    <b:Title>Pishop</b:Title>
    <b:YearAccessed>2023</b:YearAccessed>
    <b:MonthAccessed>mei</b:MonthAccessed>
    <b:DayAccessed>22</b:DayAccessed>
    <b:URL>https://ap.lc/FYUwR</b:URL>
    <b:RefOrder>28</b:RefOrder>
  </b:Source>
  <b:Source>
    <b:Tag>TME20</b:Tag>
    <b:SourceType>InternetSite</b:SourceType>
    <b:Guid>{E33C1DFD-0618-435D-93CA-1AAC91987A83}</b:Guid>
    <b:LCID>nl-BE</b:LCID>
    <b:Author>
      <b:Author>
        <b:NameList>
          <b:Person>
            <b:Last>TME</b:Last>
          </b:Person>
        </b:NameList>
      </b:Author>
    </b:Author>
    <b:Title>TME</b:Title>
    <b:ProductionCompany>TME</b:ProductionCompany>
    <b:Year>2020</b:Year>
    <b:Month>augustus</b:Month>
    <b:Day>08</b:Day>
    <b:YearAccessed>2023</b:YearAccessed>
    <b:MonthAccessed>mei</b:MonthAccessed>
    <b:DayAccessed>22</b:DayAccessed>
    <b:URL>https://ap.lc/VQVPt</b:URL>
    <b:RefOrder>30</b:RefOrder>
  </b:Source>
  <b:Source>
    <b:Tag>cir06</b:Tag>
    <b:SourceType>InternetSite</b:SourceType>
    <b:Guid>{97A06409-6859-49A2-B961-77F21F8B5DE3}</b:Guid>
    <b:LCID>nl-BE</b:LCID>
    <b:Title>circuitcalculator</b:Title>
    <b:Year>2006</b:Year>
    <b:Month>januari</b:Month>
    <b:Day>31</b:Day>
    <b:YearAccessed>2023</b:YearAccessed>
    <b:MonthAccessed>mei</b:MonthAccessed>
    <b:DayAccessed>23</b:DayAccessed>
    <b:URL>https://ap.lc/aBSjM</b:URL>
    <b:RefOrder>31</b:RefOrder>
  </b:Source>
  <b:Source>
    <b:Tag>BrainyBits</b:Tag>
    <b:SourceType>InternetSite</b:SourceType>
    <b:Guid>{515D9756-977D-4DA3-821D-C0D8094FF544}</b:Guid>
    <b:LCID>nl-BE</b:LCID>
    <b:Author>
      <b:Author>
        <b:NameList>
          <b:Person>
            <b:Last>Brainy-Bits</b:Last>
          </b:Person>
        </b:NameList>
      </b:Author>
    </b:Author>
    <b:Title>Brainy-Bits</b:Title>
    <b:Year>2020</b:Year>
    <b:Month>10</b:Month>
    <b:Day>23</b:Day>
    <b:YearAccessed>2023</b:YearAccessed>
    <b:MonthAccessed>05</b:MonthAccessed>
    <b:DayAccessed>18</b:DayAccessed>
    <b:URL>https://ap.lc/NNVai</b:URL>
    <b:RefOrder>32</b:RefOrder>
  </b:Source>
  <b:Source>
    <b:Tag>accelstepper</b:Tag>
    <b:SourceType>InternetSite</b:SourceType>
    <b:Guid>{33AB354F-B4F0-4583-A151-4BF0324D318A}</b:Guid>
    <b:LCID>nl-BE</b:LCID>
    <b:Author>
      <b:Author>
        <b:NameList>
          <b:Person>
            <b:Last>McCauley</b:Last>
            <b:First>Mike</b:First>
          </b:Person>
        </b:NameList>
      </b:Author>
    </b:Author>
    <b:Title>airspayce</b:Title>
    <b:Year>2010</b:Year>
    <b:YearAccessed>2023</b:YearAccessed>
    <b:MonthAccessed>05</b:MonthAccessed>
    <b:DayAccessed>18</b:DayAccessed>
    <b:URL>https://ap.lc/lcZLl</b:URL>
    <b:RefOrder>33</b:RefOrder>
  </b:Source>
  <b:Source>
    <b:Tag>Geo06</b:Tag>
    <b:SourceType>InternetSite</b:SourceType>
    <b:Guid>{DE4EE4F4-685A-4D0A-8465-D09A86F77D4C}</b:Guid>
    <b:Author>
      <b:Author>
        <b:NameList>
          <b:Person>
            <b:Last>Brandl</b:Last>
            <b:First>Georg</b:First>
          </b:Person>
        </b:NameList>
      </b:Author>
    </b:Author>
    <b:Title>pygments</b:Title>
    <b:Year>2006</b:Year>
    <b:YearAccessed>2023</b:YearAccessed>
    <b:MonthAccessed>05</b:MonthAccessed>
    <b:DayAccessed>28</b:DayAccessed>
    <b:URL>https://ap.lc/M75In</b:URL>
    <b:RefOrder>34</b:RefOrder>
  </b:Source>
  <b:Source>
    <b:Tag>Kau23</b:Tag>
    <b:SourceType>InternetSite</b:SourceType>
    <b:Guid>{570EB501-6547-4B94-B900-5ED4511A0D9B}</b:Guid>
    <b:LCID>nl-BE</b:LCID>
    <b:Author>
      <b:Author>
        <b:NameList>
          <b:Person>
            <b:Last>Kauda</b:Last>
          </b:Person>
        </b:NameList>
      </b:Author>
    </b:Author>
    <b:Title>Kauda</b:Title>
    <b:YearAccessed>2023</b:YearAccessed>
    <b:MonthAccessed>05</b:MonthAccessed>
    <b:DayAccessed>1</b:DayAccessed>
    <b:URL>https://www.diy-tech.it/010-kauda</b:URL>
    <b:RefOrder>29</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3234981591A014E8078D6EA956CB342" ma:contentTypeVersion="14" ma:contentTypeDescription="Een nieuw document maken." ma:contentTypeScope="" ma:versionID="3c85f6d1ba9d5b2b3d66e775281a8acc">
  <xsd:schema xmlns:xsd="http://www.w3.org/2001/XMLSchema" xmlns:xs="http://www.w3.org/2001/XMLSchema" xmlns:p="http://schemas.microsoft.com/office/2006/metadata/properties" xmlns:ns3="c5b17e41-9d16-4710-9fd8-1c1a8e74c157" xmlns:ns4="d0e8b4ec-709b-4d77-9325-d8ed423d9b28" targetNamespace="http://schemas.microsoft.com/office/2006/metadata/properties" ma:root="true" ma:fieldsID="adcb4e443038bea5e6dad833ac7fef5b" ns3:_="" ns4:_="">
    <xsd:import namespace="c5b17e41-9d16-4710-9fd8-1c1a8e74c157"/>
    <xsd:import namespace="d0e8b4ec-709b-4d77-9325-d8ed423d9b2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b17e41-9d16-4710-9fd8-1c1a8e74c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e8b4ec-709b-4d77-9325-d8ed423d9b2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5b17e41-9d16-4710-9fd8-1c1a8e74c157" xsi:nil="true"/>
  </documentManagement>
</p:properties>
</file>

<file path=customXml/itemProps1.xml><?xml version="1.0" encoding="utf-8"?>
<ds:datastoreItem xmlns:ds="http://schemas.openxmlformats.org/officeDocument/2006/customXml" ds:itemID="{0EFFEB23-E9F3-4025-A746-654C46CD4C23}">
  <ds:schemaRefs>
    <ds:schemaRef ds:uri="http://schemas.openxmlformats.org/officeDocument/2006/bibliography"/>
  </ds:schemaRefs>
</ds:datastoreItem>
</file>

<file path=customXml/itemProps2.xml><?xml version="1.0" encoding="utf-8"?>
<ds:datastoreItem xmlns:ds="http://schemas.openxmlformats.org/officeDocument/2006/customXml" ds:itemID="{711DCE41-F654-43B8-84CE-6CB97A9EB8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b17e41-9d16-4710-9fd8-1c1a8e74c157"/>
    <ds:schemaRef ds:uri="d0e8b4ec-709b-4d77-9325-d8ed423d9b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8EB1DF-AB13-4B8D-9B98-8E17CFC27412}">
  <ds:schemaRefs>
    <ds:schemaRef ds:uri="http://schemas.microsoft.com/sharepoint/v3/contenttype/forms"/>
  </ds:schemaRefs>
</ds:datastoreItem>
</file>

<file path=customXml/itemProps4.xml><?xml version="1.0" encoding="utf-8"?>
<ds:datastoreItem xmlns:ds="http://schemas.openxmlformats.org/officeDocument/2006/customXml" ds:itemID="{D99009BF-BC8F-46BA-9CFA-5A710F090D39}">
  <ds:schemaRefs>
    <ds:schemaRef ds:uri="http://schemas.microsoft.com/office/2006/metadata/properties"/>
    <ds:schemaRef ds:uri="http://schemas.microsoft.com/office/infopath/2007/PartnerControls"/>
    <ds:schemaRef ds:uri="c5b17e41-9d16-4710-9fd8-1c1a8e74c157"/>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16168</Words>
  <Characters>88927</Characters>
  <Application>Microsoft Office Word</Application>
  <DocSecurity>0</DocSecurity>
  <Lines>741</Lines>
  <Paragraphs>209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104886</CharactersWithSpaces>
  <SharedDoc>false</SharedDoc>
  <HLinks>
    <vt:vector size="816" baseType="variant">
      <vt:variant>
        <vt:i4>6357099</vt:i4>
      </vt:variant>
      <vt:variant>
        <vt:i4>1353</vt:i4>
      </vt:variant>
      <vt:variant>
        <vt:i4>0</vt:i4>
      </vt:variant>
      <vt:variant>
        <vt:i4>5</vt:i4>
      </vt:variant>
      <vt:variant>
        <vt:lpwstr>https://jlcpcb.com/</vt:lpwstr>
      </vt:variant>
      <vt:variant>
        <vt:lpwstr/>
      </vt:variant>
      <vt:variant>
        <vt:i4>6684775</vt:i4>
      </vt:variant>
      <vt:variant>
        <vt:i4>1350</vt:i4>
      </vt:variant>
      <vt:variant>
        <vt:i4>0</vt:i4>
      </vt:variant>
      <vt:variant>
        <vt:i4>5</vt:i4>
      </vt:variant>
      <vt:variant>
        <vt:lpwstr>https://nl.aliexpress.com/item/32665922113.html?srcSns=sns_Copy&amp;spreadType=socialShare&amp;bizType=ProductDetail&amp;social_params=20821561299&amp;aff_fcid=b567e40c98d9443286b9f26b04eb34ad-1682416080730-01145-_mOC7ie2&amp;tt=MG&amp;aff_fsk=_mOC7ie2&amp;aff_platform=default&amp;sk=_mOC7ie2&amp;aff_trace_key=b567e40c98d9443286b9f26b04eb34ad-1682416080730-01145-_mOC7ie2&amp;shareId=20821561299&amp;businessType=ProductDetail&amp;platform=AE&amp;terminal_id=dce7fe7314bb41a089845f15ca24b83f&amp;afSmartRedirect=y</vt:lpwstr>
      </vt:variant>
      <vt:variant>
        <vt:lpwstr/>
      </vt:variant>
      <vt:variant>
        <vt:i4>2555942</vt:i4>
      </vt:variant>
      <vt:variant>
        <vt:i4>1347</vt:i4>
      </vt:variant>
      <vt:variant>
        <vt:i4>0</vt:i4>
      </vt:variant>
      <vt:variant>
        <vt:i4>5</vt:i4>
      </vt:variant>
      <vt:variant>
        <vt:lpwstr>https://nl.aliexpress.com/item/1005003938244847.html?spm=a2g0o.productlist.main.73.2aff49d9TQChN0&amp;algo_pvid=5740f107-9fca-4e52-bd27-a80c1c05cb40&amp;algo_exp_id=5740f107-9fca-4e52-bd27-a80c1c05cb40-36&amp;pdp_npi=3%40dis%21EUR%213.04%211.52%21%21%21%21%21%40211bda9b16824144711724249d076c%2112000027513761698%21sea%21BE%21841531276&amp;curPageLogUid=K8xWAa7PJtsA</vt:lpwstr>
      </vt:variant>
      <vt:variant>
        <vt:lpwstr/>
      </vt:variant>
      <vt:variant>
        <vt:i4>7864330</vt:i4>
      </vt:variant>
      <vt:variant>
        <vt:i4>1344</vt:i4>
      </vt:variant>
      <vt:variant>
        <vt:i4>0</vt:i4>
      </vt:variant>
      <vt:variant>
        <vt:i4>5</vt:i4>
      </vt:variant>
      <vt:variant>
        <vt:lpwstr>https://nl.aliexpress.com/item/32803428396.html?spm=a2g0o.order_list.order_list_main.60.303079d22by5pV&amp;gatewayAdapt=glo2nld</vt:lpwstr>
      </vt:variant>
      <vt:variant>
        <vt:lpwstr/>
      </vt:variant>
      <vt:variant>
        <vt:i4>8192042</vt:i4>
      </vt:variant>
      <vt:variant>
        <vt:i4>1341</vt:i4>
      </vt:variant>
      <vt:variant>
        <vt:i4>0</vt:i4>
      </vt:variant>
      <vt:variant>
        <vt:i4>5</vt:i4>
      </vt:variant>
      <vt:variant>
        <vt:lpwstr>https://nl.aliexpress.com/item/1005003458995298.html?spm=a2g0o.productlist.main.25.194d611bO6wcNu&amp;algo_pvid=4188a2d8-a71d-45e2-837b-feeebd6bb0ec&amp;algo_exp_id=4188a2d8-a71d-45e2-837b-feeebd6bb0ec-12&amp;pdp_npi=3%40dis%21EUR%210.69%210.65%21%21%21%21%21%402122443916824144206786581d06e0%2112000025882263685%21sea%21BE%21841531276&amp;curPageLogUid=MeJttTnuwZX3</vt:lpwstr>
      </vt:variant>
      <vt:variant>
        <vt:lpwstr/>
      </vt:variant>
      <vt:variant>
        <vt:i4>3932200</vt:i4>
      </vt:variant>
      <vt:variant>
        <vt:i4>1338</vt:i4>
      </vt:variant>
      <vt:variant>
        <vt:i4>0</vt:i4>
      </vt:variant>
      <vt:variant>
        <vt:i4>5</vt:i4>
      </vt:variant>
      <vt:variant>
        <vt:lpwstr>https://www.bol.com/be/nl/p/azdelivery-3-x-mg995-micro-digital-servo-motor-voor-rc-robots-helikoptervliegtuigen-compatibel-met-arduino-inclusief-e-book/9300000119725910/?Referrer=ADVNLGOO002013-G-135735706222-S-1679639870575-9300000119725910&amp;gclid=CjwKCAjw9J2iBhBPEiwAErwpebNH9WkOYeBrWzY8cHZ-MVn6p75LLGyoObHuUK76pHnsliEYkcddphoCmzYQAvD_BwE</vt:lpwstr>
      </vt:variant>
      <vt:variant>
        <vt:lpwstr/>
      </vt:variant>
      <vt:variant>
        <vt:i4>2359397</vt:i4>
      </vt:variant>
      <vt:variant>
        <vt:i4>1335</vt:i4>
      </vt:variant>
      <vt:variant>
        <vt:i4>0</vt:i4>
      </vt:variant>
      <vt:variant>
        <vt:i4>5</vt:i4>
      </vt:variant>
      <vt:variant>
        <vt:lpwstr>https://nl.aliexpress.com/item/1005003916378097.html?spm=a2g0o.productlist.main.21.f7f51444aau90J&amp;algo_pvid=357aed06-1a8f-4e04-962d-232323ec6a1f&amp;algo_exp_id=357aed06-1a8f-4e04-962d-232323ec6a1f-10&amp;pdp_npi=3%40dis%21EUR%214.96%214.91%21%21%21%21%21%40211bf14716824140317308166d077e%2112000027459351006%21sea%21BE%21841531276&amp;curPageLogUid=X9ZGha1inysk</vt:lpwstr>
      </vt:variant>
      <vt:variant>
        <vt:lpwstr/>
      </vt:variant>
      <vt:variant>
        <vt:i4>3473431</vt:i4>
      </vt:variant>
      <vt:variant>
        <vt:i4>1332</vt:i4>
      </vt:variant>
      <vt:variant>
        <vt:i4>0</vt:i4>
      </vt:variant>
      <vt:variant>
        <vt:i4>5</vt:i4>
      </vt:variant>
      <vt:variant>
        <vt:lpwstr>https://nl.aliexpress.com/item/1005001461098423.html?spm=a2g0o.order_list.order_list_main.26.209079d2DWapJU&amp;gatewayAdapt=glo2nld</vt:lpwstr>
      </vt:variant>
      <vt:variant>
        <vt:lpwstr/>
      </vt:variant>
      <vt:variant>
        <vt:i4>1179747</vt:i4>
      </vt:variant>
      <vt:variant>
        <vt:i4>1329</vt:i4>
      </vt:variant>
      <vt:variant>
        <vt:i4>0</vt:i4>
      </vt:variant>
      <vt:variant>
        <vt:i4>5</vt:i4>
      </vt:variant>
      <vt:variant>
        <vt:lpwstr>https://nl.aliexpress.com/item/4001345918046.html?spm=a2g0o.order_list.order_list_main.51.209079d2DWapJU&amp;gatewayAdapt=glo2nld</vt:lpwstr>
      </vt:variant>
      <vt:variant>
        <vt:lpwstr/>
      </vt:variant>
      <vt:variant>
        <vt:i4>7536718</vt:i4>
      </vt:variant>
      <vt:variant>
        <vt:i4>1326</vt:i4>
      </vt:variant>
      <vt:variant>
        <vt:i4>0</vt:i4>
      </vt:variant>
      <vt:variant>
        <vt:i4>5</vt:i4>
      </vt:variant>
      <vt:variant>
        <vt:lpwstr>https://nl.aliexpress.com/item/4000700060759.html?spm=a2g0o.order_list.order_list_main.147.7b2f79d2tsYecZ&amp;gatewayAdapt=glo2nld</vt:lpwstr>
      </vt:variant>
      <vt:variant>
        <vt:lpwstr/>
      </vt:variant>
      <vt:variant>
        <vt:i4>7340058</vt:i4>
      </vt:variant>
      <vt:variant>
        <vt:i4>1323</vt:i4>
      </vt:variant>
      <vt:variant>
        <vt:i4>0</vt:i4>
      </vt:variant>
      <vt:variant>
        <vt:i4>5</vt:i4>
      </vt:variant>
      <vt:variant>
        <vt:lpwstr>https://nl.aliexpress.com/item/1005002221813688.html?spm=a2g0o.order_list.order_list_main.141.7b2f79d2tsYecZ&amp;gatewayAdapt=glo2nld</vt:lpwstr>
      </vt:variant>
      <vt:variant>
        <vt:lpwstr/>
      </vt:variant>
      <vt:variant>
        <vt:i4>7471122</vt:i4>
      </vt:variant>
      <vt:variant>
        <vt:i4>1320</vt:i4>
      </vt:variant>
      <vt:variant>
        <vt:i4>0</vt:i4>
      </vt:variant>
      <vt:variant>
        <vt:i4>5</vt:i4>
      </vt:variant>
      <vt:variant>
        <vt:lpwstr>https://nl.aliexpress.com/item/1005002873631753.html?spm=a2g0o.order_list.order_list_main.129.7b2f79d2tsYecZ&amp;gatewayAdapt=glo2nld</vt:lpwstr>
      </vt:variant>
      <vt:variant>
        <vt:lpwstr/>
      </vt:variant>
      <vt:variant>
        <vt:i4>8126487</vt:i4>
      </vt:variant>
      <vt:variant>
        <vt:i4>1317</vt:i4>
      </vt:variant>
      <vt:variant>
        <vt:i4>0</vt:i4>
      </vt:variant>
      <vt:variant>
        <vt:i4>5</vt:i4>
      </vt:variant>
      <vt:variant>
        <vt:lpwstr>https://nl.aliexpress.com/item/1005004908874511.html?spm=a2g0o.order_list.order_list_main.122.7b2f79d2tsYecZ&amp;gatewayAdapt=glo2nld</vt:lpwstr>
      </vt:variant>
      <vt:variant>
        <vt:lpwstr/>
      </vt:variant>
      <vt:variant>
        <vt:i4>8126487</vt:i4>
      </vt:variant>
      <vt:variant>
        <vt:i4>1314</vt:i4>
      </vt:variant>
      <vt:variant>
        <vt:i4>0</vt:i4>
      </vt:variant>
      <vt:variant>
        <vt:i4>5</vt:i4>
      </vt:variant>
      <vt:variant>
        <vt:lpwstr>https://nl.aliexpress.com/item/1005004908874511.html?spm=a2g0o.order_list.order_list_main.122.7b2f79d2tsYecZ&amp;gatewayAdapt=glo2nld</vt:lpwstr>
      </vt:variant>
      <vt:variant>
        <vt:lpwstr/>
      </vt:variant>
      <vt:variant>
        <vt:i4>7405585</vt:i4>
      </vt:variant>
      <vt:variant>
        <vt:i4>1311</vt:i4>
      </vt:variant>
      <vt:variant>
        <vt:i4>0</vt:i4>
      </vt:variant>
      <vt:variant>
        <vt:i4>5</vt:i4>
      </vt:variant>
      <vt:variant>
        <vt:lpwstr>https://nl.aliexpress.com/item/1005003327360045.html?spm=a2g0o.order_list.order_list_main.101.7b2f79d2tsYecZ&amp;gatewayAdapt=glo2nld</vt:lpwstr>
      </vt:variant>
      <vt:variant>
        <vt:lpwstr/>
      </vt:variant>
      <vt:variant>
        <vt:i4>3735556</vt:i4>
      </vt:variant>
      <vt:variant>
        <vt:i4>1308</vt:i4>
      </vt:variant>
      <vt:variant>
        <vt:i4>0</vt:i4>
      </vt:variant>
      <vt:variant>
        <vt:i4>5</vt:i4>
      </vt:variant>
      <vt:variant>
        <vt:lpwstr>https://nl.aliexpress.com/item/1005003411558149.html?spm=a2g0o.order_list.order_list_main.83.7b2f79d2tsYecZ&amp;gatewayAdapt=glo2nld</vt:lpwstr>
      </vt:variant>
      <vt:variant>
        <vt:lpwstr/>
      </vt:variant>
      <vt:variant>
        <vt:i4>4128778</vt:i4>
      </vt:variant>
      <vt:variant>
        <vt:i4>1305</vt:i4>
      </vt:variant>
      <vt:variant>
        <vt:i4>0</vt:i4>
      </vt:variant>
      <vt:variant>
        <vt:i4>5</vt:i4>
      </vt:variant>
      <vt:variant>
        <vt:lpwstr>https://nl.aliexpress.com/item/1005002763769561.html?spm=a2g0o.order_list.order_list_main.82.7b2f79d2tsYecZ&amp;gatewayAdapt=glo2nld</vt:lpwstr>
      </vt:variant>
      <vt:variant>
        <vt:lpwstr/>
      </vt:variant>
      <vt:variant>
        <vt:i4>131131</vt:i4>
      </vt:variant>
      <vt:variant>
        <vt:i4>1302</vt:i4>
      </vt:variant>
      <vt:variant>
        <vt:i4>0</vt:i4>
      </vt:variant>
      <vt:variant>
        <vt:i4>5</vt:i4>
      </vt:variant>
      <vt:variant>
        <vt:lpwstr>https://nl.aliexpress.com/item/10000056483250.html?spm=a2g0o.order_list.order_list_main.64.7b2f79d2tsYecZ&amp;gatewayAdapt=glo2nld</vt:lpwstr>
      </vt:variant>
      <vt:variant>
        <vt:lpwstr/>
      </vt:variant>
      <vt:variant>
        <vt:i4>3801103</vt:i4>
      </vt:variant>
      <vt:variant>
        <vt:i4>1299</vt:i4>
      </vt:variant>
      <vt:variant>
        <vt:i4>0</vt:i4>
      </vt:variant>
      <vt:variant>
        <vt:i4>5</vt:i4>
      </vt:variant>
      <vt:variant>
        <vt:lpwstr>https://nl.aliexpress.com/item/1005004985941167.html?spm=a2g0o.order_list.order_list_main.59.7b2f79d2tsYecZ&amp;gatewayAdapt=glo2nld</vt:lpwstr>
      </vt:variant>
      <vt:variant>
        <vt:lpwstr/>
      </vt:variant>
      <vt:variant>
        <vt:i4>3276809</vt:i4>
      </vt:variant>
      <vt:variant>
        <vt:i4>1296</vt:i4>
      </vt:variant>
      <vt:variant>
        <vt:i4>0</vt:i4>
      </vt:variant>
      <vt:variant>
        <vt:i4>5</vt:i4>
      </vt:variant>
      <vt:variant>
        <vt:lpwstr>https://nl.aliexpress.com/item/1005004804811591.html?spm=a2g0o.order_list.order_list_main.47.7b2f79d2tsYecZ&amp;gatewayAdapt=glo2nld</vt:lpwstr>
      </vt:variant>
      <vt:variant>
        <vt:lpwstr/>
      </vt:variant>
      <vt:variant>
        <vt:i4>3276883</vt:i4>
      </vt:variant>
      <vt:variant>
        <vt:i4>1293</vt:i4>
      </vt:variant>
      <vt:variant>
        <vt:i4>0</vt:i4>
      </vt:variant>
      <vt:variant>
        <vt:i4>5</vt:i4>
      </vt:variant>
      <vt:variant>
        <vt:lpwstr>https://nl.aliexpress.com/item/33000297490.html?spm=a2g0o.order_list.order_list_main.41.7b2f79d2tsYecZ&amp;gatewayAdapt=glo2nld</vt:lpwstr>
      </vt:variant>
      <vt:variant>
        <vt:lpwstr/>
      </vt:variant>
      <vt:variant>
        <vt:i4>917603</vt:i4>
      </vt:variant>
      <vt:variant>
        <vt:i4>1290</vt:i4>
      </vt:variant>
      <vt:variant>
        <vt:i4>0</vt:i4>
      </vt:variant>
      <vt:variant>
        <vt:i4>5</vt:i4>
      </vt:variant>
      <vt:variant>
        <vt:lpwstr>https://nl.aliexpress.com/item/4000677508616.html?spm=a2g0o.order_list.order_list_main.35.7b2f79d2tsYecZ&amp;gatewayAdapt=glo2nld</vt:lpwstr>
      </vt:variant>
      <vt:variant>
        <vt:lpwstr/>
      </vt:variant>
      <vt:variant>
        <vt:i4>524309</vt:i4>
      </vt:variant>
      <vt:variant>
        <vt:i4>1272</vt:i4>
      </vt:variant>
      <vt:variant>
        <vt:i4>0</vt:i4>
      </vt:variant>
      <vt:variant>
        <vt:i4>5</vt:i4>
      </vt:variant>
      <vt:variant>
        <vt:lpwstr>https://chat.openai.com/</vt:lpwstr>
      </vt:variant>
      <vt:variant>
        <vt:lpwstr/>
      </vt:variant>
      <vt:variant>
        <vt:i4>1114161</vt:i4>
      </vt:variant>
      <vt:variant>
        <vt:i4>683</vt:i4>
      </vt:variant>
      <vt:variant>
        <vt:i4>0</vt:i4>
      </vt:variant>
      <vt:variant>
        <vt:i4>5</vt:i4>
      </vt:variant>
      <vt:variant>
        <vt:lpwstr/>
      </vt:variant>
      <vt:variant>
        <vt:lpwstr>_Toc136546266</vt:lpwstr>
      </vt:variant>
      <vt:variant>
        <vt:i4>1114161</vt:i4>
      </vt:variant>
      <vt:variant>
        <vt:i4>677</vt:i4>
      </vt:variant>
      <vt:variant>
        <vt:i4>0</vt:i4>
      </vt:variant>
      <vt:variant>
        <vt:i4>5</vt:i4>
      </vt:variant>
      <vt:variant>
        <vt:lpwstr/>
      </vt:variant>
      <vt:variant>
        <vt:lpwstr>_Toc136546265</vt:lpwstr>
      </vt:variant>
      <vt:variant>
        <vt:i4>1114161</vt:i4>
      </vt:variant>
      <vt:variant>
        <vt:i4>671</vt:i4>
      </vt:variant>
      <vt:variant>
        <vt:i4>0</vt:i4>
      </vt:variant>
      <vt:variant>
        <vt:i4>5</vt:i4>
      </vt:variant>
      <vt:variant>
        <vt:lpwstr/>
      </vt:variant>
      <vt:variant>
        <vt:lpwstr>_Toc136546264</vt:lpwstr>
      </vt:variant>
      <vt:variant>
        <vt:i4>1114161</vt:i4>
      </vt:variant>
      <vt:variant>
        <vt:i4>665</vt:i4>
      </vt:variant>
      <vt:variant>
        <vt:i4>0</vt:i4>
      </vt:variant>
      <vt:variant>
        <vt:i4>5</vt:i4>
      </vt:variant>
      <vt:variant>
        <vt:lpwstr/>
      </vt:variant>
      <vt:variant>
        <vt:lpwstr>_Toc136546263</vt:lpwstr>
      </vt:variant>
      <vt:variant>
        <vt:i4>1114161</vt:i4>
      </vt:variant>
      <vt:variant>
        <vt:i4>659</vt:i4>
      </vt:variant>
      <vt:variant>
        <vt:i4>0</vt:i4>
      </vt:variant>
      <vt:variant>
        <vt:i4>5</vt:i4>
      </vt:variant>
      <vt:variant>
        <vt:lpwstr/>
      </vt:variant>
      <vt:variant>
        <vt:lpwstr>_Toc136546262</vt:lpwstr>
      </vt:variant>
      <vt:variant>
        <vt:i4>1114161</vt:i4>
      </vt:variant>
      <vt:variant>
        <vt:i4>653</vt:i4>
      </vt:variant>
      <vt:variant>
        <vt:i4>0</vt:i4>
      </vt:variant>
      <vt:variant>
        <vt:i4>5</vt:i4>
      </vt:variant>
      <vt:variant>
        <vt:lpwstr/>
      </vt:variant>
      <vt:variant>
        <vt:lpwstr>_Toc136546261</vt:lpwstr>
      </vt:variant>
      <vt:variant>
        <vt:i4>1114161</vt:i4>
      </vt:variant>
      <vt:variant>
        <vt:i4>647</vt:i4>
      </vt:variant>
      <vt:variant>
        <vt:i4>0</vt:i4>
      </vt:variant>
      <vt:variant>
        <vt:i4>5</vt:i4>
      </vt:variant>
      <vt:variant>
        <vt:lpwstr/>
      </vt:variant>
      <vt:variant>
        <vt:lpwstr>_Toc136546260</vt:lpwstr>
      </vt:variant>
      <vt:variant>
        <vt:i4>1179697</vt:i4>
      </vt:variant>
      <vt:variant>
        <vt:i4>641</vt:i4>
      </vt:variant>
      <vt:variant>
        <vt:i4>0</vt:i4>
      </vt:variant>
      <vt:variant>
        <vt:i4>5</vt:i4>
      </vt:variant>
      <vt:variant>
        <vt:lpwstr/>
      </vt:variant>
      <vt:variant>
        <vt:lpwstr>_Toc136546259</vt:lpwstr>
      </vt:variant>
      <vt:variant>
        <vt:i4>1179697</vt:i4>
      </vt:variant>
      <vt:variant>
        <vt:i4>635</vt:i4>
      </vt:variant>
      <vt:variant>
        <vt:i4>0</vt:i4>
      </vt:variant>
      <vt:variant>
        <vt:i4>5</vt:i4>
      </vt:variant>
      <vt:variant>
        <vt:lpwstr/>
      </vt:variant>
      <vt:variant>
        <vt:lpwstr>_Toc136546258</vt:lpwstr>
      </vt:variant>
      <vt:variant>
        <vt:i4>1179697</vt:i4>
      </vt:variant>
      <vt:variant>
        <vt:i4>629</vt:i4>
      </vt:variant>
      <vt:variant>
        <vt:i4>0</vt:i4>
      </vt:variant>
      <vt:variant>
        <vt:i4>5</vt:i4>
      </vt:variant>
      <vt:variant>
        <vt:lpwstr/>
      </vt:variant>
      <vt:variant>
        <vt:lpwstr>_Toc136546257</vt:lpwstr>
      </vt:variant>
      <vt:variant>
        <vt:i4>1179697</vt:i4>
      </vt:variant>
      <vt:variant>
        <vt:i4>623</vt:i4>
      </vt:variant>
      <vt:variant>
        <vt:i4>0</vt:i4>
      </vt:variant>
      <vt:variant>
        <vt:i4>5</vt:i4>
      </vt:variant>
      <vt:variant>
        <vt:lpwstr/>
      </vt:variant>
      <vt:variant>
        <vt:lpwstr>_Toc136546256</vt:lpwstr>
      </vt:variant>
      <vt:variant>
        <vt:i4>1179697</vt:i4>
      </vt:variant>
      <vt:variant>
        <vt:i4>617</vt:i4>
      </vt:variant>
      <vt:variant>
        <vt:i4>0</vt:i4>
      </vt:variant>
      <vt:variant>
        <vt:i4>5</vt:i4>
      </vt:variant>
      <vt:variant>
        <vt:lpwstr/>
      </vt:variant>
      <vt:variant>
        <vt:lpwstr>_Toc136546255</vt:lpwstr>
      </vt:variant>
      <vt:variant>
        <vt:i4>1179697</vt:i4>
      </vt:variant>
      <vt:variant>
        <vt:i4>608</vt:i4>
      </vt:variant>
      <vt:variant>
        <vt:i4>0</vt:i4>
      </vt:variant>
      <vt:variant>
        <vt:i4>5</vt:i4>
      </vt:variant>
      <vt:variant>
        <vt:lpwstr/>
      </vt:variant>
      <vt:variant>
        <vt:lpwstr>_Toc136546254</vt:lpwstr>
      </vt:variant>
      <vt:variant>
        <vt:i4>1179697</vt:i4>
      </vt:variant>
      <vt:variant>
        <vt:i4>602</vt:i4>
      </vt:variant>
      <vt:variant>
        <vt:i4>0</vt:i4>
      </vt:variant>
      <vt:variant>
        <vt:i4>5</vt:i4>
      </vt:variant>
      <vt:variant>
        <vt:lpwstr/>
      </vt:variant>
      <vt:variant>
        <vt:lpwstr>_Toc136546253</vt:lpwstr>
      </vt:variant>
      <vt:variant>
        <vt:i4>1179697</vt:i4>
      </vt:variant>
      <vt:variant>
        <vt:i4>596</vt:i4>
      </vt:variant>
      <vt:variant>
        <vt:i4>0</vt:i4>
      </vt:variant>
      <vt:variant>
        <vt:i4>5</vt:i4>
      </vt:variant>
      <vt:variant>
        <vt:lpwstr/>
      </vt:variant>
      <vt:variant>
        <vt:lpwstr>_Toc136546252</vt:lpwstr>
      </vt:variant>
      <vt:variant>
        <vt:i4>1179697</vt:i4>
      </vt:variant>
      <vt:variant>
        <vt:i4>590</vt:i4>
      </vt:variant>
      <vt:variant>
        <vt:i4>0</vt:i4>
      </vt:variant>
      <vt:variant>
        <vt:i4>5</vt:i4>
      </vt:variant>
      <vt:variant>
        <vt:lpwstr/>
      </vt:variant>
      <vt:variant>
        <vt:lpwstr>_Toc136546251</vt:lpwstr>
      </vt:variant>
      <vt:variant>
        <vt:i4>1179697</vt:i4>
      </vt:variant>
      <vt:variant>
        <vt:i4>584</vt:i4>
      </vt:variant>
      <vt:variant>
        <vt:i4>0</vt:i4>
      </vt:variant>
      <vt:variant>
        <vt:i4>5</vt:i4>
      </vt:variant>
      <vt:variant>
        <vt:lpwstr/>
      </vt:variant>
      <vt:variant>
        <vt:lpwstr>_Toc136546250</vt:lpwstr>
      </vt:variant>
      <vt:variant>
        <vt:i4>1245233</vt:i4>
      </vt:variant>
      <vt:variant>
        <vt:i4>575</vt:i4>
      </vt:variant>
      <vt:variant>
        <vt:i4>0</vt:i4>
      </vt:variant>
      <vt:variant>
        <vt:i4>5</vt:i4>
      </vt:variant>
      <vt:variant>
        <vt:lpwstr/>
      </vt:variant>
      <vt:variant>
        <vt:lpwstr>_Toc136546249</vt:lpwstr>
      </vt:variant>
      <vt:variant>
        <vt:i4>1245233</vt:i4>
      </vt:variant>
      <vt:variant>
        <vt:i4>569</vt:i4>
      </vt:variant>
      <vt:variant>
        <vt:i4>0</vt:i4>
      </vt:variant>
      <vt:variant>
        <vt:i4>5</vt:i4>
      </vt:variant>
      <vt:variant>
        <vt:lpwstr/>
      </vt:variant>
      <vt:variant>
        <vt:lpwstr>_Toc136546248</vt:lpwstr>
      </vt:variant>
      <vt:variant>
        <vt:i4>1245233</vt:i4>
      </vt:variant>
      <vt:variant>
        <vt:i4>563</vt:i4>
      </vt:variant>
      <vt:variant>
        <vt:i4>0</vt:i4>
      </vt:variant>
      <vt:variant>
        <vt:i4>5</vt:i4>
      </vt:variant>
      <vt:variant>
        <vt:lpwstr/>
      </vt:variant>
      <vt:variant>
        <vt:lpwstr>_Toc136546247</vt:lpwstr>
      </vt:variant>
      <vt:variant>
        <vt:i4>1245233</vt:i4>
      </vt:variant>
      <vt:variant>
        <vt:i4>557</vt:i4>
      </vt:variant>
      <vt:variant>
        <vt:i4>0</vt:i4>
      </vt:variant>
      <vt:variant>
        <vt:i4>5</vt:i4>
      </vt:variant>
      <vt:variant>
        <vt:lpwstr/>
      </vt:variant>
      <vt:variant>
        <vt:lpwstr>_Toc136546246</vt:lpwstr>
      </vt:variant>
      <vt:variant>
        <vt:i4>1245233</vt:i4>
      </vt:variant>
      <vt:variant>
        <vt:i4>551</vt:i4>
      </vt:variant>
      <vt:variant>
        <vt:i4>0</vt:i4>
      </vt:variant>
      <vt:variant>
        <vt:i4>5</vt:i4>
      </vt:variant>
      <vt:variant>
        <vt:lpwstr/>
      </vt:variant>
      <vt:variant>
        <vt:lpwstr>_Toc136546245</vt:lpwstr>
      </vt:variant>
      <vt:variant>
        <vt:i4>1245233</vt:i4>
      </vt:variant>
      <vt:variant>
        <vt:i4>545</vt:i4>
      </vt:variant>
      <vt:variant>
        <vt:i4>0</vt:i4>
      </vt:variant>
      <vt:variant>
        <vt:i4>5</vt:i4>
      </vt:variant>
      <vt:variant>
        <vt:lpwstr/>
      </vt:variant>
      <vt:variant>
        <vt:lpwstr>_Toc136546244</vt:lpwstr>
      </vt:variant>
      <vt:variant>
        <vt:i4>1245233</vt:i4>
      </vt:variant>
      <vt:variant>
        <vt:i4>539</vt:i4>
      </vt:variant>
      <vt:variant>
        <vt:i4>0</vt:i4>
      </vt:variant>
      <vt:variant>
        <vt:i4>5</vt:i4>
      </vt:variant>
      <vt:variant>
        <vt:lpwstr/>
      </vt:variant>
      <vt:variant>
        <vt:lpwstr>_Toc136546243</vt:lpwstr>
      </vt:variant>
      <vt:variant>
        <vt:i4>5374000</vt:i4>
      </vt:variant>
      <vt:variant>
        <vt:i4>533</vt:i4>
      </vt:variant>
      <vt:variant>
        <vt:i4>0</vt:i4>
      </vt:variant>
      <vt:variant>
        <vt:i4>5</vt:i4>
      </vt:variant>
      <vt:variant>
        <vt:lpwstr>https://hubkaho-my.sharepoint.com/personal/roy_devolder_student_odisee_be/Documents/PWR/rapporteren/Het maken en sturen van een robotarm versie1.docx</vt:lpwstr>
      </vt:variant>
      <vt:variant>
        <vt:lpwstr>_Toc136546242</vt:lpwstr>
      </vt:variant>
      <vt:variant>
        <vt:i4>1245233</vt:i4>
      </vt:variant>
      <vt:variant>
        <vt:i4>527</vt:i4>
      </vt:variant>
      <vt:variant>
        <vt:i4>0</vt:i4>
      </vt:variant>
      <vt:variant>
        <vt:i4>5</vt:i4>
      </vt:variant>
      <vt:variant>
        <vt:lpwstr/>
      </vt:variant>
      <vt:variant>
        <vt:lpwstr>_Toc136546241</vt:lpwstr>
      </vt:variant>
      <vt:variant>
        <vt:i4>1245233</vt:i4>
      </vt:variant>
      <vt:variant>
        <vt:i4>521</vt:i4>
      </vt:variant>
      <vt:variant>
        <vt:i4>0</vt:i4>
      </vt:variant>
      <vt:variant>
        <vt:i4>5</vt:i4>
      </vt:variant>
      <vt:variant>
        <vt:lpwstr/>
      </vt:variant>
      <vt:variant>
        <vt:lpwstr>_Toc136546240</vt:lpwstr>
      </vt:variant>
      <vt:variant>
        <vt:i4>5570608</vt:i4>
      </vt:variant>
      <vt:variant>
        <vt:i4>515</vt:i4>
      </vt:variant>
      <vt:variant>
        <vt:i4>0</vt:i4>
      </vt:variant>
      <vt:variant>
        <vt:i4>5</vt:i4>
      </vt:variant>
      <vt:variant>
        <vt:lpwstr>https://hubkaho-my.sharepoint.com/personal/roy_devolder_student_odisee_be/Documents/PWR/rapporteren/Het maken en sturen van een robotarm versie1.docx</vt:lpwstr>
      </vt:variant>
      <vt:variant>
        <vt:lpwstr>_Toc136546239</vt:lpwstr>
      </vt:variant>
      <vt:variant>
        <vt:i4>1310769</vt:i4>
      </vt:variant>
      <vt:variant>
        <vt:i4>509</vt:i4>
      </vt:variant>
      <vt:variant>
        <vt:i4>0</vt:i4>
      </vt:variant>
      <vt:variant>
        <vt:i4>5</vt:i4>
      </vt:variant>
      <vt:variant>
        <vt:lpwstr/>
      </vt:variant>
      <vt:variant>
        <vt:lpwstr>_Toc136546238</vt:lpwstr>
      </vt:variant>
      <vt:variant>
        <vt:i4>1310769</vt:i4>
      </vt:variant>
      <vt:variant>
        <vt:i4>503</vt:i4>
      </vt:variant>
      <vt:variant>
        <vt:i4>0</vt:i4>
      </vt:variant>
      <vt:variant>
        <vt:i4>5</vt:i4>
      </vt:variant>
      <vt:variant>
        <vt:lpwstr/>
      </vt:variant>
      <vt:variant>
        <vt:lpwstr>_Toc136546237</vt:lpwstr>
      </vt:variant>
      <vt:variant>
        <vt:i4>1310769</vt:i4>
      </vt:variant>
      <vt:variant>
        <vt:i4>497</vt:i4>
      </vt:variant>
      <vt:variant>
        <vt:i4>0</vt:i4>
      </vt:variant>
      <vt:variant>
        <vt:i4>5</vt:i4>
      </vt:variant>
      <vt:variant>
        <vt:lpwstr/>
      </vt:variant>
      <vt:variant>
        <vt:lpwstr>_Toc136546236</vt:lpwstr>
      </vt:variant>
      <vt:variant>
        <vt:i4>5570608</vt:i4>
      </vt:variant>
      <vt:variant>
        <vt:i4>491</vt:i4>
      </vt:variant>
      <vt:variant>
        <vt:i4>0</vt:i4>
      </vt:variant>
      <vt:variant>
        <vt:i4>5</vt:i4>
      </vt:variant>
      <vt:variant>
        <vt:lpwstr>https://hubkaho-my.sharepoint.com/personal/roy_devolder_student_odisee_be/Documents/PWR/rapporteren/Het maken en sturen van een robotarm versie1.docx</vt:lpwstr>
      </vt:variant>
      <vt:variant>
        <vt:lpwstr>_Toc136546235</vt:lpwstr>
      </vt:variant>
      <vt:variant>
        <vt:i4>1310769</vt:i4>
      </vt:variant>
      <vt:variant>
        <vt:i4>485</vt:i4>
      </vt:variant>
      <vt:variant>
        <vt:i4>0</vt:i4>
      </vt:variant>
      <vt:variant>
        <vt:i4>5</vt:i4>
      </vt:variant>
      <vt:variant>
        <vt:lpwstr/>
      </vt:variant>
      <vt:variant>
        <vt:lpwstr>_Toc136546234</vt:lpwstr>
      </vt:variant>
      <vt:variant>
        <vt:i4>1310769</vt:i4>
      </vt:variant>
      <vt:variant>
        <vt:i4>479</vt:i4>
      </vt:variant>
      <vt:variant>
        <vt:i4>0</vt:i4>
      </vt:variant>
      <vt:variant>
        <vt:i4>5</vt:i4>
      </vt:variant>
      <vt:variant>
        <vt:lpwstr/>
      </vt:variant>
      <vt:variant>
        <vt:lpwstr>_Toc136546233</vt:lpwstr>
      </vt:variant>
      <vt:variant>
        <vt:i4>1310769</vt:i4>
      </vt:variant>
      <vt:variant>
        <vt:i4>473</vt:i4>
      </vt:variant>
      <vt:variant>
        <vt:i4>0</vt:i4>
      </vt:variant>
      <vt:variant>
        <vt:i4>5</vt:i4>
      </vt:variant>
      <vt:variant>
        <vt:lpwstr/>
      </vt:variant>
      <vt:variant>
        <vt:lpwstr>_Toc136546232</vt:lpwstr>
      </vt:variant>
      <vt:variant>
        <vt:i4>1310769</vt:i4>
      </vt:variant>
      <vt:variant>
        <vt:i4>467</vt:i4>
      </vt:variant>
      <vt:variant>
        <vt:i4>0</vt:i4>
      </vt:variant>
      <vt:variant>
        <vt:i4>5</vt:i4>
      </vt:variant>
      <vt:variant>
        <vt:lpwstr/>
      </vt:variant>
      <vt:variant>
        <vt:lpwstr>_Toc136546231</vt:lpwstr>
      </vt:variant>
      <vt:variant>
        <vt:i4>1310769</vt:i4>
      </vt:variant>
      <vt:variant>
        <vt:i4>461</vt:i4>
      </vt:variant>
      <vt:variant>
        <vt:i4>0</vt:i4>
      </vt:variant>
      <vt:variant>
        <vt:i4>5</vt:i4>
      </vt:variant>
      <vt:variant>
        <vt:lpwstr/>
      </vt:variant>
      <vt:variant>
        <vt:lpwstr>_Toc136546230</vt:lpwstr>
      </vt:variant>
      <vt:variant>
        <vt:i4>5505072</vt:i4>
      </vt:variant>
      <vt:variant>
        <vt:i4>455</vt:i4>
      </vt:variant>
      <vt:variant>
        <vt:i4>0</vt:i4>
      </vt:variant>
      <vt:variant>
        <vt:i4>5</vt:i4>
      </vt:variant>
      <vt:variant>
        <vt:lpwstr>https://hubkaho-my.sharepoint.com/personal/roy_devolder_student_odisee_be/Documents/PWR/rapporteren/Het maken en sturen van een robotarm versie1.docx</vt:lpwstr>
      </vt:variant>
      <vt:variant>
        <vt:lpwstr>_Toc136546229</vt:lpwstr>
      </vt:variant>
      <vt:variant>
        <vt:i4>1376305</vt:i4>
      </vt:variant>
      <vt:variant>
        <vt:i4>449</vt:i4>
      </vt:variant>
      <vt:variant>
        <vt:i4>0</vt:i4>
      </vt:variant>
      <vt:variant>
        <vt:i4>5</vt:i4>
      </vt:variant>
      <vt:variant>
        <vt:lpwstr/>
      </vt:variant>
      <vt:variant>
        <vt:lpwstr>_Toc136546228</vt:lpwstr>
      </vt:variant>
      <vt:variant>
        <vt:i4>1376305</vt:i4>
      </vt:variant>
      <vt:variant>
        <vt:i4>443</vt:i4>
      </vt:variant>
      <vt:variant>
        <vt:i4>0</vt:i4>
      </vt:variant>
      <vt:variant>
        <vt:i4>5</vt:i4>
      </vt:variant>
      <vt:variant>
        <vt:lpwstr/>
      </vt:variant>
      <vt:variant>
        <vt:lpwstr>_Toc136546227</vt:lpwstr>
      </vt:variant>
      <vt:variant>
        <vt:i4>1376305</vt:i4>
      </vt:variant>
      <vt:variant>
        <vt:i4>437</vt:i4>
      </vt:variant>
      <vt:variant>
        <vt:i4>0</vt:i4>
      </vt:variant>
      <vt:variant>
        <vt:i4>5</vt:i4>
      </vt:variant>
      <vt:variant>
        <vt:lpwstr/>
      </vt:variant>
      <vt:variant>
        <vt:lpwstr>_Toc136546226</vt:lpwstr>
      </vt:variant>
      <vt:variant>
        <vt:i4>1376305</vt:i4>
      </vt:variant>
      <vt:variant>
        <vt:i4>431</vt:i4>
      </vt:variant>
      <vt:variant>
        <vt:i4>0</vt:i4>
      </vt:variant>
      <vt:variant>
        <vt:i4>5</vt:i4>
      </vt:variant>
      <vt:variant>
        <vt:lpwstr/>
      </vt:variant>
      <vt:variant>
        <vt:lpwstr>_Toc136546225</vt:lpwstr>
      </vt:variant>
      <vt:variant>
        <vt:i4>1376305</vt:i4>
      </vt:variant>
      <vt:variant>
        <vt:i4>425</vt:i4>
      </vt:variant>
      <vt:variant>
        <vt:i4>0</vt:i4>
      </vt:variant>
      <vt:variant>
        <vt:i4>5</vt:i4>
      </vt:variant>
      <vt:variant>
        <vt:lpwstr/>
      </vt:variant>
      <vt:variant>
        <vt:lpwstr>_Toc136546224</vt:lpwstr>
      </vt:variant>
      <vt:variant>
        <vt:i4>1376305</vt:i4>
      </vt:variant>
      <vt:variant>
        <vt:i4>419</vt:i4>
      </vt:variant>
      <vt:variant>
        <vt:i4>0</vt:i4>
      </vt:variant>
      <vt:variant>
        <vt:i4>5</vt:i4>
      </vt:variant>
      <vt:variant>
        <vt:lpwstr/>
      </vt:variant>
      <vt:variant>
        <vt:lpwstr>_Toc136546223</vt:lpwstr>
      </vt:variant>
      <vt:variant>
        <vt:i4>1376305</vt:i4>
      </vt:variant>
      <vt:variant>
        <vt:i4>413</vt:i4>
      </vt:variant>
      <vt:variant>
        <vt:i4>0</vt:i4>
      </vt:variant>
      <vt:variant>
        <vt:i4>5</vt:i4>
      </vt:variant>
      <vt:variant>
        <vt:lpwstr/>
      </vt:variant>
      <vt:variant>
        <vt:lpwstr>_Toc136546222</vt:lpwstr>
      </vt:variant>
      <vt:variant>
        <vt:i4>1376305</vt:i4>
      </vt:variant>
      <vt:variant>
        <vt:i4>407</vt:i4>
      </vt:variant>
      <vt:variant>
        <vt:i4>0</vt:i4>
      </vt:variant>
      <vt:variant>
        <vt:i4>5</vt:i4>
      </vt:variant>
      <vt:variant>
        <vt:lpwstr/>
      </vt:variant>
      <vt:variant>
        <vt:lpwstr>_Toc136546221</vt:lpwstr>
      </vt:variant>
      <vt:variant>
        <vt:i4>5505072</vt:i4>
      </vt:variant>
      <vt:variant>
        <vt:i4>401</vt:i4>
      </vt:variant>
      <vt:variant>
        <vt:i4>0</vt:i4>
      </vt:variant>
      <vt:variant>
        <vt:i4>5</vt:i4>
      </vt:variant>
      <vt:variant>
        <vt:lpwstr>https://hubkaho-my.sharepoint.com/personal/roy_devolder_student_odisee_be/Documents/PWR/rapporteren/Het maken en sturen van een robotarm versie1.docx</vt:lpwstr>
      </vt:variant>
      <vt:variant>
        <vt:lpwstr>_Toc136546220</vt:lpwstr>
      </vt:variant>
      <vt:variant>
        <vt:i4>5701680</vt:i4>
      </vt:variant>
      <vt:variant>
        <vt:i4>395</vt:i4>
      </vt:variant>
      <vt:variant>
        <vt:i4>0</vt:i4>
      </vt:variant>
      <vt:variant>
        <vt:i4>5</vt:i4>
      </vt:variant>
      <vt:variant>
        <vt:lpwstr>https://hubkaho-my.sharepoint.com/personal/roy_devolder_student_odisee_be/Documents/PWR/rapporteren/Het maken en sturen van een robotarm versie1.docx</vt:lpwstr>
      </vt:variant>
      <vt:variant>
        <vt:lpwstr>_Toc136546219</vt:lpwstr>
      </vt:variant>
      <vt:variant>
        <vt:i4>1441841</vt:i4>
      </vt:variant>
      <vt:variant>
        <vt:i4>389</vt:i4>
      </vt:variant>
      <vt:variant>
        <vt:i4>0</vt:i4>
      </vt:variant>
      <vt:variant>
        <vt:i4>5</vt:i4>
      </vt:variant>
      <vt:variant>
        <vt:lpwstr/>
      </vt:variant>
      <vt:variant>
        <vt:lpwstr>_Toc136546218</vt:lpwstr>
      </vt:variant>
      <vt:variant>
        <vt:i4>5701680</vt:i4>
      </vt:variant>
      <vt:variant>
        <vt:i4>383</vt:i4>
      </vt:variant>
      <vt:variant>
        <vt:i4>0</vt:i4>
      </vt:variant>
      <vt:variant>
        <vt:i4>5</vt:i4>
      </vt:variant>
      <vt:variant>
        <vt:lpwstr>https://hubkaho-my.sharepoint.com/personal/roy_devolder_student_odisee_be/Documents/PWR/rapporteren/Het maken en sturen van een robotarm versie1.docx</vt:lpwstr>
      </vt:variant>
      <vt:variant>
        <vt:lpwstr>_Toc136546217</vt:lpwstr>
      </vt:variant>
      <vt:variant>
        <vt:i4>1441841</vt:i4>
      </vt:variant>
      <vt:variant>
        <vt:i4>377</vt:i4>
      </vt:variant>
      <vt:variant>
        <vt:i4>0</vt:i4>
      </vt:variant>
      <vt:variant>
        <vt:i4>5</vt:i4>
      </vt:variant>
      <vt:variant>
        <vt:lpwstr/>
      </vt:variant>
      <vt:variant>
        <vt:lpwstr>_Toc136546216</vt:lpwstr>
      </vt:variant>
      <vt:variant>
        <vt:i4>1441841</vt:i4>
      </vt:variant>
      <vt:variant>
        <vt:i4>371</vt:i4>
      </vt:variant>
      <vt:variant>
        <vt:i4>0</vt:i4>
      </vt:variant>
      <vt:variant>
        <vt:i4>5</vt:i4>
      </vt:variant>
      <vt:variant>
        <vt:lpwstr/>
      </vt:variant>
      <vt:variant>
        <vt:lpwstr>_Toc136546215</vt:lpwstr>
      </vt:variant>
      <vt:variant>
        <vt:i4>5701680</vt:i4>
      </vt:variant>
      <vt:variant>
        <vt:i4>365</vt:i4>
      </vt:variant>
      <vt:variant>
        <vt:i4>0</vt:i4>
      </vt:variant>
      <vt:variant>
        <vt:i4>5</vt:i4>
      </vt:variant>
      <vt:variant>
        <vt:lpwstr>https://hubkaho-my.sharepoint.com/personal/roy_devolder_student_odisee_be/Documents/PWR/rapporteren/Het maken en sturen van een robotarm versie1.docx</vt:lpwstr>
      </vt:variant>
      <vt:variant>
        <vt:lpwstr>_Toc136546214</vt:lpwstr>
      </vt:variant>
      <vt:variant>
        <vt:i4>1441841</vt:i4>
      </vt:variant>
      <vt:variant>
        <vt:i4>359</vt:i4>
      </vt:variant>
      <vt:variant>
        <vt:i4>0</vt:i4>
      </vt:variant>
      <vt:variant>
        <vt:i4>5</vt:i4>
      </vt:variant>
      <vt:variant>
        <vt:lpwstr/>
      </vt:variant>
      <vt:variant>
        <vt:lpwstr>_Toc136546213</vt:lpwstr>
      </vt:variant>
      <vt:variant>
        <vt:i4>1441841</vt:i4>
      </vt:variant>
      <vt:variant>
        <vt:i4>353</vt:i4>
      </vt:variant>
      <vt:variant>
        <vt:i4>0</vt:i4>
      </vt:variant>
      <vt:variant>
        <vt:i4>5</vt:i4>
      </vt:variant>
      <vt:variant>
        <vt:lpwstr/>
      </vt:variant>
      <vt:variant>
        <vt:lpwstr>_Toc136546212</vt:lpwstr>
      </vt:variant>
      <vt:variant>
        <vt:i4>1441841</vt:i4>
      </vt:variant>
      <vt:variant>
        <vt:i4>347</vt:i4>
      </vt:variant>
      <vt:variant>
        <vt:i4>0</vt:i4>
      </vt:variant>
      <vt:variant>
        <vt:i4>5</vt:i4>
      </vt:variant>
      <vt:variant>
        <vt:lpwstr/>
      </vt:variant>
      <vt:variant>
        <vt:lpwstr>_Toc136546211</vt:lpwstr>
      </vt:variant>
      <vt:variant>
        <vt:i4>1441841</vt:i4>
      </vt:variant>
      <vt:variant>
        <vt:i4>341</vt:i4>
      </vt:variant>
      <vt:variant>
        <vt:i4>0</vt:i4>
      </vt:variant>
      <vt:variant>
        <vt:i4>5</vt:i4>
      </vt:variant>
      <vt:variant>
        <vt:lpwstr/>
      </vt:variant>
      <vt:variant>
        <vt:lpwstr>_Toc136546210</vt:lpwstr>
      </vt:variant>
      <vt:variant>
        <vt:i4>1507377</vt:i4>
      </vt:variant>
      <vt:variant>
        <vt:i4>335</vt:i4>
      </vt:variant>
      <vt:variant>
        <vt:i4>0</vt:i4>
      </vt:variant>
      <vt:variant>
        <vt:i4>5</vt:i4>
      </vt:variant>
      <vt:variant>
        <vt:lpwstr/>
      </vt:variant>
      <vt:variant>
        <vt:lpwstr>_Toc136546209</vt:lpwstr>
      </vt:variant>
      <vt:variant>
        <vt:i4>5636144</vt:i4>
      </vt:variant>
      <vt:variant>
        <vt:i4>329</vt:i4>
      </vt:variant>
      <vt:variant>
        <vt:i4>0</vt:i4>
      </vt:variant>
      <vt:variant>
        <vt:i4>5</vt:i4>
      </vt:variant>
      <vt:variant>
        <vt:lpwstr>https://hubkaho-my.sharepoint.com/personal/roy_devolder_student_odisee_be/Documents/PWR/rapporteren/Het maken en sturen van een robotarm versie1.docx</vt:lpwstr>
      </vt:variant>
      <vt:variant>
        <vt:lpwstr>_Toc136546208</vt:lpwstr>
      </vt:variant>
      <vt:variant>
        <vt:i4>5636144</vt:i4>
      </vt:variant>
      <vt:variant>
        <vt:i4>323</vt:i4>
      </vt:variant>
      <vt:variant>
        <vt:i4>0</vt:i4>
      </vt:variant>
      <vt:variant>
        <vt:i4>5</vt:i4>
      </vt:variant>
      <vt:variant>
        <vt:lpwstr>https://hubkaho-my.sharepoint.com/personal/roy_devolder_student_odisee_be/Documents/PWR/rapporteren/Het maken en sturen van een robotarm versie1.docx</vt:lpwstr>
      </vt:variant>
      <vt:variant>
        <vt:lpwstr>_Toc136546207</vt:lpwstr>
      </vt:variant>
      <vt:variant>
        <vt:i4>1507377</vt:i4>
      </vt:variant>
      <vt:variant>
        <vt:i4>314</vt:i4>
      </vt:variant>
      <vt:variant>
        <vt:i4>0</vt:i4>
      </vt:variant>
      <vt:variant>
        <vt:i4>5</vt:i4>
      </vt:variant>
      <vt:variant>
        <vt:lpwstr/>
      </vt:variant>
      <vt:variant>
        <vt:lpwstr>_Toc136546206</vt:lpwstr>
      </vt:variant>
      <vt:variant>
        <vt:i4>1507377</vt:i4>
      </vt:variant>
      <vt:variant>
        <vt:i4>308</vt:i4>
      </vt:variant>
      <vt:variant>
        <vt:i4>0</vt:i4>
      </vt:variant>
      <vt:variant>
        <vt:i4>5</vt:i4>
      </vt:variant>
      <vt:variant>
        <vt:lpwstr/>
      </vt:variant>
      <vt:variant>
        <vt:lpwstr>_Toc136546205</vt:lpwstr>
      </vt:variant>
      <vt:variant>
        <vt:i4>1507377</vt:i4>
      </vt:variant>
      <vt:variant>
        <vt:i4>302</vt:i4>
      </vt:variant>
      <vt:variant>
        <vt:i4>0</vt:i4>
      </vt:variant>
      <vt:variant>
        <vt:i4>5</vt:i4>
      </vt:variant>
      <vt:variant>
        <vt:lpwstr/>
      </vt:variant>
      <vt:variant>
        <vt:lpwstr>_Toc136546204</vt:lpwstr>
      </vt:variant>
      <vt:variant>
        <vt:i4>1507377</vt:i4>
      </vt:variant>
      <vt:variant>
        <vt:i4>296</vt:i4>
      </vt:variant>
      <vt:variant>
        <vt:i4>0</vt:i4>
      </vt:variant>
      <vt:variant>
        <vt:i4>5</vt:i4>
      </vt:variant>
      <vt:variant>
        <vt:lpwstr/>
      </vt:variant>
      <vt:variant>
        <vt:lpwstr>_Toc136546203</vt:lpwstr>
      </vt:variant>
      <vt:variant>
        <vt:i4>1507377</vt:i4>
      </vt:variant>
      <vt:variant>
        <vt:i4>290</vt:i4>
      </vt:variant>
      <vt:variant>
        <vt:i4>0</vt:i4>
      </vt:variant>
      <vt:variant>
        <vt:i4>5</vt:i4>
      </vt:variant>
      <vt:variant>
        <vt:lpwstr/>
      </vt:variant>
      <vt:variant>
        <vt:lpwstr>_Toc136546202</vt:lpwstr>
      </vt:variant>
      <vt:variant>
        <vt:i4>1507377</vt:i4>
      </vt:variant>
      <vt:variant>
        <vt:i4>284</vt:i4>
      </vt:variant>
      <vt:variant>
        <vt:i4>0</vt:i4>
      </vt:variant>
      <vt:variant>
        <vt:i4>5</vt:i4>
      </vt:variant>
      <vt:variant>
        <vt:lpwstr/>
      </vt:variant>
      <vt:variant>
        <vt:lpwstr>_Toc136546201</vt:lpwstr>
      </vt:variant>
      <vt:variant>
        <vt:i4>1507377</vt:i4>
      </vt:variant>
      <vt:variant>
        <vt:i4>278</vt:i4>
      </vt:variant>
      <vt:variant>
        <vt:i4>0</vt:i4>
      </vt:variant>
      <vt:variant>
        <vt:i4>5</vt:i4>
      </vt:variant>
      <vt:variant>
        <vt:lpwstr/>
      </vt:variant>
      <vt:variant>
        <vt:lpwstr>_Toc136546200</vt:lpwstr>
      </vt:variant>
      <vt:variant>
        <vt:i4>1966130</vt:i4>
      </vt:variant>
      <vt:variant>
        <vt:i4>272</vt:i4>
      </vt:variant>
      <vt:variant>
        <vt:i4>0</vt:i4>
      </vt:variant>
      <vt:variant>
        <vt:i4>5</vt:i4>
      </vt:variant>
      <vt:variant>
        <vt:lpwstr/>
      </vt:variant>
      <vt:variant>
        <vt:lpwstr>_Toc136546199</vt:lpwstr>
      </vt:variant>
      <vt:variant>
        <vt:i4>1966130</vt:i4>
      </vt:variant>
      <vt:variant>
        <vt:i4>266</vt:i4>
      </vt:variant>
      <vt:variant>
        <vt:i4>0</vt:i4>
      </vt:variant>
      <vt:variant>
        <vt:i4>5</vt:i4>
      </vt:variant>
      <vt:variant>
        <vt:lpwstr/>
      </vt:variant>
      <vt:variant>
        <vt:lpwstr>_Toc136546198</vt:lpwstr>
      </vt:variant>
      <vt:variant>
        <vt:i4>1966130</vt:i4>
      </vt:variant>
      <vt:variant>
        <vt:i4>260</vt:i4>
      </vt:variant>
      <vt:variant>
        <vt:i4>0</vt:i4>
      </vt:variant>
      <vt:variant>
        <vt:i4>5</vt:i4>
      </vt:variant>
      <vt:variant>
        <vt:lpwstr/>
      </vt:variant>
      <vt:variant>
        <vt:lpwstr>_Toc136546197</vt:lpwstr>
      </vt:variant>
      <vt:variant>
        <vt:i4>1966130</vt:i4>
      </vt:variant>
      <vt:variant>
        <vt:i4>254</vt:i4>
      </vt:variant>
      <vt:variant>
        <vt:i4>0</vt:i4>
      </vt:variant>
      <vt:variant>
        <vt:i4>5</vt:i4>
      </vt:variant>
      <vt:variant>
        <vt:lpwstr/>
      </vt:variant>
      <vt:variant>
        <vt:lpwstr>_Toc136546196</vt:lpwstr>
      </vt:variant>
      <vt:variant>
        <vt:i4>1966130</vt:i4>
      </vt:variant>
      <vt:variant>
        <vt:i4>248</vt:i4>
      </vt:variant>
      <vt:variant>
        <vt:i4>0</vt:i4>
      </vt:variant>
      <vt:variant>
        <vt:i4>5</vt:i4>
      </vt:variant>
      <vt:variant>
        <vt:lpwstr/>
      </vt:variant>
      <vt:variant>
        <vt:lpwstr>_Toc136546195</vt:lpwstr>
      </vt:variant>
      <vt:variant>
        <vt:i4>1966130</vt:i4>
      </vt:variant>
      <vt:variant>
        <vt:i4>242</vt:i4>
      </vt:variant>
      <vt:variant>
        <vt:i4>0</vt:i4>
      </vt:variant>
      <vt:variant>
        <vt:i4>5</vt:i4>
      </vt:variant>
      <vt:variant>
        <vt:lpwstr/>
      </vt:variant>
      <vt:variant>
        <vt:lpwstr>_Toc136546194</vt:lpwstr>
      </vt:variant>
      <vt:variant>
        <vt:i4>1966130</vt:i4>
      </vt:variant>
      <vt:variant>
        <vt:i4>236</vt:i4>
      </vt:variant>
      <vt:variant>
        <vt:i4>0</vt:i4>
      </vt:variant>
      <vt:variant>
        <vt:i4>5</vt:i4>
      </vt:variant>
      <vt:variant>
        <vt:lpwstr/>
      </vt:variant>
      <vt:variant>
        <vt:lpwstr>_Toc136546193</vt:lpwstr>
      </vt:variant>
      <vt:variant>
        <vt:i4>1966130</vt:i4>
      </vt:variant>
      <vt:variant>
        <vt:i4>230</vt:i4>
      </vt:variant>
      <vt:variant>
        <vt:i4>0</vt:i4>
      </vt:variant>
      <vt:variant>
        <vt:i4>5</vt:i4>
      </vt:variant>
      <vt:variant>
        <vt:lpwstr/>
      </vt:variant>
      <vt:variant>
        <vt:lpwstr>_Toc136546192</vt:lpwstr>
      </vt:variant>
      <vt:variant>
        <vt:i4>1966130</vt:i4>
      </vt:variant>
      <vt:variant>
        <vt:i4>224</vt:i4>
      </vt:variant>
      <vt:variant>
        <vt:i4>0</vt:i4>
      </vt:variant>
      <vt:variant>
        <vt:i4>5</vt:i4>
      </vt:variant>
      <vt:variant>
        <vt:lpwstr/>
      </vt:variant>
      <vt:variant>
        <vt:lpwstr>_Toc136546191</vt:lpwstr>
      </vt:variant>
      <vt:variant>
        <vt:i4>1966130</vt:i4>
      </vt:variant>
      <vt:variant>
        <vt:i4>218</vt:i4>
      </vt:variant>
      <vt:variant>
        <vt:i4>0</vt:i4>
      </vt:variant>
      <vt:variant>
        <vt:i4>5</vt:i4>
      </vt:variant>
      <vt:variant>
        <vt:lpwstr/>
      </vt:variant>
      <vt:variant>
        <vt:lpwstr>_Toc136546190</vt:lpwstr>
      </vt:variant>
      <vt:variant>
        <vt:i4>2031666</vt:i4>
      </vt:variant>
      <vt:variant>
        <vt:i4>212</vt:i4>
      </vt:variant>
      <vt:variant>
        <vt:i4>0</vt:i4>
      </vt:variant>
      <vt:variant>
        <vt:i4>5</vt:i4>
      </vt:variant>
      <vt:variant>
        <vt:lpwstr/>
      </vt:variant>
      <vt:variant>
        <vt:lpwstr>_Toc136546189</vt:lpwstr>
      </vt:variant>
      <vt:variant>
        <vt:i4>2031666</vt:i4>
      </vt:variant>
      <vt:variant>
        <vt:i4>206</vt:i4>
      </vt:variant>
      <vt:variant>
        <vt:i4>0</vt:i4>
      </vt:variant>
      <vt:variant>
        <vt:i4>5</vt:i4>
      </vt:variant>
      <vt:variant>
        <vt:lpwstr/>
      </vt:variant>
      <vt:variant>
        <vt:lpwstr>_Toc136546188</vt:lpwstr>
      </vt:variant>
      <vt:variant>
        <vt:i4>2031666</vt:i4>
      </vt:variant>
      <vt:variant>
        <vt:i4>200</vt:i4>
      </vt:variant>
      <vt:variant>
        <vt:i4>0</vt:i4>
      </vt:variant>
      <vt:variant>
        <vt:i4>5</vt:i4>
      </vt:variant>
      <vt:variant>
        <vt:lpwstr/>
      </vt:variant>
      <vt:variant>
        <vt:lpwstr>_Toc136546187</vt:lpwstr>
      </vt:variant>
      <vt:variant>
        <vt:i4>2031666</vt:i4>
      </vt:variant>
      <vt:variant>
        <vt:i4>194</vt:i4>
      </vt:variant>
      <vt:variant>
        <vt:i4>0</vt:i4>
      </vt:variant>
      <vt:variant>
        <vt:i4>5</vt:i4>
      </vt:variant>
      <vt:variant>
        <vt:lpwstr/>
      </vt:variant>
      <vt:variant>
        <vt:lpwstr>_Toc136546186</vt:lpwstr>
      </vt:variant>
      <vt:variant>
        <vt:i4>2031666</vt:i4>
      </vt:variant>
      <vt:variant>
        <vt:i4>188</vt:i4>
      </vt:variant>
      <vt:variant>
        <vt:i4>0</vt:i4>
      </vt:variant>
      <vt:variant>
        <vt:i4>5</vt:i4>
      </vt:variant>
      <vt:variant>
        <vt:lpwstr/>
      </vt:variant>
      <vt:variant>
        <vt:lpwstr>_Toc136546185</vt:lpwstr>
      </vt:variant>
      <vt:variant>
        <vt:i4>2031666</vt:i4>
      </vt:variant>
      <vt:variant>
        <vt:i4>182</vt:i4>
      </vt:variant>
      <vt:variant>
        <vt:i4>0</vt:i4>
      </vt:variant>
      <vt:variant>
        <vt:i4>5</vt:i4>
      </vt:variant>
      <vt:variant>
        <vt:lpwstr/>
      </vt:variant>
      <vt:variant>
        <vt:lpwstr>_Toc136546184</vt:lpwstr>
      </vt:variant>
      <vt:variant>
        <vt:i4>2031666</vt:i4>
      </vt:variant>
      <vt:variant>
        <vt:i4>176</vt:i4>
      </vt:variant>
      <vt:variant>
        <vt:i4>0</vt:i4>
      </vt:variant>
      <vt:variant>
        <vt:i4>5</vt:i4>
      </vt:variant>
      <vt:variant>
        <vt:lpwstr/>
      </vt:variant>
      <vt:variant>
        <vt:lpwstr>_Toc136546183</vt:lpwstr>
      </vt:variant>
      <vt:variant>
        <vt:i4>2031666</vt:i4>
      </vt:variant>
      <vt:variant>
        <vt:i4>170</vt:i4>
      </vt:variant>
      <vt:variant>
        <vt:i4>0</vt:i4>
      </vt:variant>
      <vt:variant>
        <vt:i4>5</vt:i4>
      </vt:variant>
      <vt:variant>
        <vt:lpwstr/>
      </vt:variant>
      <vt:variant>
        <vt:lpwstr>_Toc136546182</vt:lpwstr>
      </vt:variant>
      <vt:variant>
        <vt:i4>2031666</vt:i4>
      </vt:variant>
      <vt:variant>
        <vt:i4>164</vt:i4>
      </vt:variant>
      <vt:variant>
        <vt:i4>0</vt:i4>
      </vt:variant>
      <vt:variant>
        <vt:i4>5</vt:i4>
      </vt:variant>
      <vt:variant>
        <vt:lpwstr/>
      </vt:variant>
      <vt:variant>
        <vt:lpwstr>_Toc136546181</vt:lpwstr>
      </vt:variant>
      <vt:variant>
        <vt:i4>2031666</vt:i4>
      </vt:variant>
      <vt:variant>
        <vt:i4>158</vt:i4>
      </vt:variant>
      <vt:variant>
        <vt:i4>0</vt:i4>
      </vt:variant>
      <vt:variant>
        <vt:i4>5</vt:i4>
      </vt:variant>
      <vt:variant>
        <vt:lpwstr/>
      </vt:variant>
      <vt:variant>
        <vt:lpwstr>_Toc136546180</vt:lpwstr>
      </vt:variant>
      <vt:variant>
        <vt:i4>1048626</vt:i4>
      </vt:variant>
      <vt:variant>
        <vt:i4>152</vt:i4>
      </vt:variant>
      <vt:variant>
        <vt:i4>0</vt:i4>
      </vt:variant>
      <vt:variant>
        <vt:i4>5</vt:i4>
      </vt:variant>
      <vt:variant>
        <vt:lpwstr/>
      </vt:variant>
      <vt:variant>
        <vt:lpwstr>_Toc136546179</vt:lpwstr>
      </vt:variant>
      <vt:variant>
        <vt:i4>1048626</vt:i4>
      </vt:variant>
      <vt:variant>
        <vt:i4>146</vt:i4>
      </vt:variant>
      <vt:variant>
        <vt:i4>0</vt:i4>
      </vt:variant>
      <vt:variant>
        <vt:i4>5</vt:i4>
      </vt:variant>
      <vt:variant>
        <vt:lpwstr/>
      </vt:variant>
      <vt:variant>
        <vt:lpwstr>_Toc136546178</vt:lpwstr>
      </vt:variant>
      <vt:variant>
        <vt:i4>1048626</vt:i4>
      </vt:variant>
      <vt:variant>
        <vt:i4>140</vt:i4>
      </vt:variant>
      <vt:variant>
        <vt:i4>0</vt:i4>
      </vt:variant>
      <vt:variant>
        <vt:i4>5</vt:i4>
      </vt:variant>
      <vt:variant>
        <vt:lpwstr/>
      </vt:variant>
      <vt:variant>
        <vt:lpwstr>_Toc136546177</vt:lpwstr>
      </vt:variant>
      <vt:variant>
        <vt:i4>1048626</vt:i4>
      </vt:variant>
      <vt:variant>
        <vt:i4>134</vt:i4>
      </vt:variant>
      <vt:variant>
        <vt:i4>0</vt:i4>
      </vt:variant>
      <vt:variant>
        <vt:i4>5</vt:i4>
      </vt:variant>
      <vt:variant>
        <vt:lpwstr/>
      </vt:variant>
      <vt:variant>
        <vt:lpwstr>_Toc136546176</vt:lpwstr>
      </vt:variant>
      <vt:variant>
        <vt:i4>1048626</vt:i4>
      </vt:variant>
      <vt:variant>
        <vt:i4>128</vt:i4>
      </vt:variant>
      <vt:variant>
        <vt:i4>0</vt:i4>
      </vt:variant>
      <vt:variant>
        <vt:i4>5</vt:i4>
      </vt:variant>
      <vt:variant>
        <vt:lpwstr/>
      </vt:variant>
      <vt:variant>
        <vt:lpwstr>_Toc136546175</vt:lpwstr>
      </vt:variant>
      <vt:variant>
        <vt:i4>1048626</vt:i4>
      </vt:variant>
      <vt:variant>
        <vt:i4>122</vt:i4>
      </vt:variant>
      <vt:variant>
        <vt:i4>0</vt:i4>
      </vt:variant>
      <vt:variant>
        <vt:i4>5</vt:i4>
      </vt:variant>
      <vt:variant>
        <vt:lpwstr/>
      </vt:variant>
      <vt:variant>
        <vt:lpwstr>_Toc136546174</vt:lpwstr>
      </vt:variant>
      <vt:variant>
        <vt:i4>1048626</vt:i4>
      </vt:variant>
      <vt:variant>
        <vt:i4>116</vt:i4>
      </vt:variant>
      <vt:variant>
        <vt:i4>0</vt:i4>
      </vt:variant>
      <vt:variant>
        <vt:i4>5</vt:i4>
      </vt:variant>
      <vt:variant>
        <vt:lpwstr/>
      </vt:variant>
      <vt:variant>
        <vt:lpwstr>_Toc136546173</vt:lpwstr>
      </vt:variant>
      <vt:variant>
        <vt:i4>1048626</vt:i4>
      </vt:variant>
      <vt:variant>
        <vt:i4>110</vt:i4>
      </vt:variant>
      <vt:variant>
        <vt:i4>0</vt:i4>
      </vt:variant>
      <vt:variant>
        <vt:i4>5</vt:i4>
      </vt:variant>
      <vt:variant>
        <vt:lpwstr/>
      </vt:variant>
      <vt:variant>
        <vt:lpwstr>_Toc136546172</vt:lpwstr>
      </vt:variant>
      <vt:variant>
        <vt:i4>1048626</vt:i4>
      </vt:variant>
      <vt:variant>
        <vt:i4>104</vt:i4>
      </vt:variant>
      <vt:variant>
        <vt:i4>0</vt:i4>
      </vt:variant>
      <vt:variant>
        <vt:i4>5</vt:i4>
      </vt:variant>
      <vt:variant>
        <vt:lpwstr/>
      </vt:variant>
      <vt:variant>
        <vt:lpwstr>_Toc136546171</vt:lpwstr>
      </vt:variant>
      <vt:variant>
        <vt:i4>1048626</vt:i4>
      </vt:variant>
      <vt:variant>
        <vt:i4>98</vt:i4>
      </vt:variant>
      <vt:variant>
        <vt:i4>0</vt:i4>
      </vt:variant>
      <vt:variant>
        <vt:i4>5</vt:i4>
      </vt:variant>
      <vt:variant>
        <vt:lpwstr/>
      </vt:variant>
      <vt:variant>
        <vt:lpwstr>_Toc136546170</vt:lpwstr>
      </vt:variant>
      <vt:variant>
        <vt:i4>1114162</vt:i4>
      </vt:variant>
      <vt:variant>
        <vt:i4>92</vt:i4>
      </vt:variant>
      <vt:variant>
        <vt:i4>0</vt:i4>
      </vt:variant>
      <vt:variant>
        <vt:i4>5</vt:i4>
      </vt:variant>
      <vt:variant>
        <vt:lpwstr/>
      </vt:variant>
      <vt:variant>
        <vt:lpwstr>_Toc136546169</vt:lpwstr>
      </vt:variant>
      <vt:variant>
        <vt:i4>1114162</vt:i4>
      </vt:variant>
      <vt:variant>
        <vt:i4>86</vt:i4>
      </vt:variant>
      <vt:variant>
        <vt:i4>0</vt:i4>
      </vt:variant>
      <vt:variant>
        <vt:i4>5</vt:i4>
      </vt:variant>
      <vt:variant>
        <vt:lpwstr/>
      </vt:variant>
      <vt:variant>
        <vt:lpwstr>_Toc136546168</vt:lpwstr>
      </vt:variant>
      <vt:variant>
        <vt:i4>1114162</vt:i4>
      </vt:variant>
      <vt:variant>
        <vt:i4>80</vt:i4>
      </vt:variant>
      <vt:variant>
        <vt:i4>0</vt:i4>
      </vt:variant>
      <vt:variant>
        <vt:i4>5</vt:i4>
      </vt:variant>
      <vt:variant>
        <vt:lpwstr/>
      </vt:variant>
      <vt:variant>
        <vt:lpwstr>_Toc136546167</vt:lpwstr>
      </vt:variant>
      <vt:variant>
        <vt:i4>1114162</vt:i4>
      </vt:variant>
      <vt:variant>
        <vt:i4>74</vt:i4>
      </vt:variant>
      <vt:variant>
        <vt:i4>0</vt:i4>
      </vt:variant>
      <vt:variant>
        <vt:i4>5</vt:i4>
      </vt:variant>
      <vt:variant>
        <vt:lpwstr/>
      </vt:variant>
      <vt:variant>
        <vt:lpwstr>_Toc136546166</vt:lpwstr>
      </vt:variant>
      <vt:variant>
        <vt:i4>1114162</vt:i4>
      </vt:variant>
      <vt:variant>
        <vt:i4>68</vt:i4>
      </vt:variant>
      <vt:variant>
        <vt:i4>0</vt:i4>
      </vt:variant>
      <vt:variant>
        <vt:i4>5</vt:i4>
      </vt:variant>
      <vt:variant>
        <vt:lpwstr/>
      </vt:variant>
      <vt:variant>
        <vt:lpwstr>_Toc136546165</vt:lpwstr>
      </vt:variant>
      <vt:variant>
        <vt:i4>1114162</vt:i4>
      </vt:variant>
      <vt:variant>
        <vt:i4>62</vt:i4>
      </vt:variant>
      <vt:variant>
        <vt:i4>0</vt:i4>
      </vt:variant>
      <vt:variant>
        <vt:i4>5</vt:i4>
      </vt:variant>
      <vt:variant>
        <vt:lpwstr/>
      </vt:variant>
      <vt:variant>
        <vt:lpwstr>_Toc136546164</vt:lpwstr>
      </vt:variant>
      <vt:variant>
        <vt:i4>1114162</vt:i4>
      </vt:variant>
      <vt:variant>
        <vt:i4>56</vt:i4>
      </vt:variant>
      <vt:variant>
        <vt:i4>0</vt:i4>
      </vt:variant>
      <vt:variant>
        <vt:i4>5</vt:i4>
      </vt:variant>
      <vt:variant>
        <vt:lpwstr/>
      </vt:variant>
      <vt:variant>
        <vt:lpwstr>_Toc136546163</vt:lpwstr>
      </vt:variant>
      <vt:variant>
        <vt:i4>1114162</vt:i4>
      </vt:variant>
      <vt:variant>
        <vt:i4>50</vt:i4>
      </vt:variant>
      <vt:variant>
        <vt:i4>0</vt:i4>
      </vt:variant>
      <vt:variant>
        <vt:i4>5</vt:i4>
      </vt:variant>
      <vt:variant>
        <vt:lpwstr/>
      </vt:variant>
      <vt:variant>
        <vt:lpwstr>_Toc136546162</vt:lpwstr>
      </vt:variant>
      <vt:variant>
        <vt:i4>1114162</vt:i4>
      </vt:variant>
      <vt:variant>
        <vt:i4>44</vt:i4>
      </vt:variant>
      <vt:variant>
        <vt:i4>0</vt:i4>
      </vt:variant>
      <vt:variant>
        <vt:i4>5</vt:i4>
      </vt:variant>
      <vt:variant>
        <vt:lpwstr/>
      </vt:variant>
      <vt:variant>
        <vt:lpwstr>_Toc136546161</vt:lpwstr>
      </vt:variant>
      <vt:variant>
        <vt:i4>1114162</vt:i4>
      </vt:variant>
      <vt:variant>
        <vt:i4>38</vt:i4>
      </vt:variant>
      <vt:variant>
        <vt:i4>0</vt:i4>
      </vt:variant>
      <vt:variant>
        <vt:i4>5</vt:i4>
      </vt:variant>
      <vt:variant>
        <vt:lpwstr/>
      </vt:variant>
      <vt:variant>
        <vt:lpwstr>_Toc136546160</vt:lpwstr>
      </vt:variant>
      <vt:variant>
        <vt:i4>1179698</vt:i4>
      </vt:variant>
      <vt:variant>
        <vt:i4>32</vt:i4>
      </vt:variant>
      <vt:variant>
        <vt:i4>0</vt:i4>
      </vt:variant>
      <vt:variant>
        <vt:i4>5</vt:i4>
      </vt:variant>
      <vt:variant>
        <vt:lpwstr/>
      </vt:variant>
      <vt:variant>
        <vt:lpwstr>_Toc136546159</vt:lpwstr>
      </vt:variant>
      <vt:variant>
        <vt:i4>1179698</vt:i4>
      </vt:variant>
      <vt:variant>
        <vt:i4>26</vt:i4>
      </vt:variant>
      <vt:variant>
        <vt:i4>0</vt:i4>
      </vt:variant>
      <vt:variant>
        <vt:i4>5</vt:i4>
      </vt:variant>
      <vt:variant>
        <vt:lpwstr/>
      </vt:variant>
      <vt:variant>
        <vt:lpwstr>_Toc136546158</vt:lpwstr>
      </vt:variant>
      <vt:variant>
        <vt:i4>1179698</vt:i4>
      </vt:variant>
      <vt:variant>
        <vt:i4>20</vt:i4>
      </vt:variant>
      <vt:variant>
        <vt:i4>0</vt:i4>
      </vt:variant>
      <vt:variant>
        <vt:i4>5</vt:i4>
      </vt:variant>
      <vt:variant>
        <vt:lpwstr/>
      </vt:variant>
      <vt:variant>
        <vt:lpwstr>_Toc136546157</vt:lpwstr>
      </vt:variant>
      <vt:variant>
        <vt:i4>1179698</vt:i4>
      </vt:variant>
      <vt:variant>
        <vt:i4>14</vt:i4>
      </vt:variant>
      <vt:variant>
        <vt:i4>0</vt:i4>
      </vt:variant>
      <vt:variant>
        <vt:i4>5</vt:i4>
      </vt:variant>
      <vt:variant>
        <vt:lpwstr/>
      </vt:variant>
      <vt:variant>
        <vt:lpwstr>_Toc136546156</vt:lpwstr>
      </vt:variant>
      <vt:variant>
        <vt:i4>1179698</vt:i4>
      </vt:variant>
      <vt:variant>
        <vt:i4>8</vt:i4>
      </vt:variant>
      <vt:variant>
        <vt:i4>0</vt:i4>
      </vt:variant>
      <vt:variant>
        <vt:i4>5</vt:i4>
      </vt:variant>
      <vt:variant>
        <vt:lpwstr/>
      </vt:variant>
      <vt:variant>
        <vt:lpwstr>_Toc136546155</vt:lpwstr>
      </vt:variant>
      <vt:variant>
        <vt:i4>1179698</vt:i4>
      </vt:variant>
      <vt:variant>
        <vt:i4>2</vt:i4>
      </vt:variant>
      <vt:variant>
        <vt:i4>0</vt:i4>
      </vt:variant>
      <vt:variant>
        <vt:i4>5</vt:i4>
      </vt:variant>
      <vt:variant>
        <vt:lpwstr/>
      </vt:variant>
      <vt:variant>
        <vt:lpwstr>_Toc136546154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Verschraegen</dc:creator>
  <cp:keywords/>
  <dc:description/>
  <cp:lastModifiedBy>Lukas Verschraegen</cp:lastModifiedBy>
  <cp:revision>3</cp:revision>
  <cp:lastPrinted>2023-06-01T19:14:00Z</cp:lastPrinted>
  <dcterms:created xsi:type="dcterms:W3CDTF">2023-06-01T19:13:00Z</dcterms:created>
  <dcterms:modified xsi:type="dcterms:W3CDTF">2023-06-01T19:14:00Z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0x01010073234981591A014E8078D6EA956CB342</vt:lpwstr>
  </property>
</Properties>
</file>